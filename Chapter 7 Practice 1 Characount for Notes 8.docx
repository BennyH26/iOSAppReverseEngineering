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5EB925" w14:textId="46351870" w:rsidR="00182003" w:rsidRPr="003C679B" w:rsidRDefault="00802BE9" w:rsidP="001D41BF">
      <w:pPr>
        <w:pStyle w:val="Heading1"/>
        <w:rPr>
          <w:rFonts w:hint="default"/>
        </w:rPr>
      </w:pPr>
      <w:r w:rsidRPr="003C679B">
        <w:rPr>
          <w:rFonts w:hint="default"/>
        </w:rPr>
        <w:t>Part IV Practices</w:t>
      </w:r>
    </w:p>
    <w:p w14:paraId="1930436A" w14:textId="52387CA0" w:rsidR="00182003" w:rsidRPr="003C679B" w:rsidRDefault="00802BE9">
      <w:pPr>
        <w:pStyle w:val="1"/>
        <w:rPr>
          <w:rFonts w:ascii="Times New Roman" w:eastAsia="宋体" w:hAnsi="Times New Roman" w:cs="宋体" w:hint="default"/>
          <w:lang w:eastAsia="zh-TW"/>
        </w:rPr>
      </w:pPr>
      <w:r w:rsidRPr="003C679B">
        <w:rPr>
          <w:rFonts w:ascii="Times New Roman" w:eastAsia="宋体" w:hAnsi="Times New Roman" w:cs="宋体" w:hint="default"/>
          <w:lang w:eastAsia="zh-TW"/>
        </w:rPr>
        <w:t>The first 3 parts of this book have introduced the concepts, tools and theories of iOS reverse engineering, along with examples to give you a better understanding of them. I believe you have the same feeling that only if concepts, tools and theories are combined together can we get the best out reverse engineering.</w:t>
      </w:r>
    </w:p>
    <w:p w14:paraId="03D7204D" w14:textId="45925EA5" w:rsidR="00182003" w:rsidRPr="001A773A" w:rsidRDefault="00802BE9">
      <w:pPr>
        <w:pStyle w:val="1"/>
        <w:rPr>
          <w:rFonts w:ascii="Times New Roman" w:eastAsia="宋体" w:hAnsi="Times New Roman" w:cs="宋体" w:hint="default"/>
          <w:lang w:val="zh-TW" w:eastAsia="zh-TW"/>
        </w:rPr>
      </w:pPr>
      <w:r w:rsidRPr="003C679B">
        <w:rPr>
          <w:rFonts w:ascii="Times New Roman" w:eastAsia="宋体" w:hAnsi="Times New Roman" w:cs="宋体" w:hint="default"/>
          <w:lang w:eastAsia="zh-TW"/>
        </w:rPr>
        <w:t>So far, you may still feel unsatisfied with the fragmented and conservative examples. So in this part, we’ve prepared 4 original and systematic</w:t>
      </w:r>
      <w:r w:rsidRPr="003C679B" w:rsidDel="000732F8">
        <w:rPr>
          <w:rFonts w:ascii="Times New Roman" w:eastAsia="宋体" w:hAnsi="Times New Roman" w:cs="宋体" w:hint="default"/>
          <w:lang w:eastAsia="zh-TW"/>
        </w:rPr>
        <w:t xml:space="preserve"> </w:t>
      </w:r>
      <w:r w:rsidRPr="003C679B">
        <w:rPr>
          <w:rFonts w:ascii="Times New Roman" w:eastAsia="宋体" w:hAnsi="Times New Roman" w:cs="宋体" w:hint="default"/>
          <w:lang w:eastAsia="zh-TW"/>
        </w:rPr>
        <w:t xml:space="preserve">examples to show you the combination of concepts, tools and theories. </w:t>
      </w:r>
      <w:r w:rsidRPr="001A773A">
        <w:rPr>
          <w:rFonts w:ascii="Times New Roman" w:eastAsia="宋体" w:hAnsi="Times New Roman" w:cs="宋体" w:hint="default"/>
          <w:lang w:val="zh-TW" w:eastAsia="zh-TW"/>
        </w:rPr>
        <w:t>They are</w:t>
      </w:r>
      <w:r>
        <w:rPr>
          <w:rFonts w:ascii="Times New Roman" w:eastAsia="宋体" w:hAnsi="Times New Roman" w:cs="宋体" w:hint="default"/>
          <w:lang w:val="zh-TW" w:eastAsia="zh-TW"/>
        </w:rPr>
        <w:t>:</w:t>
      </w:r>
      <w:r w:rsidRPr="001A773A">
        <w:rPr>
          <w:rFonts w:ascii="Times New Roman" w:eastAsia="宋体" w:hAnsi="Times New Roman" w:cs="宋体" w:hint="default"/>
          <w:lang w:val="zh-TW" w:eastAsia="zh-TW"/>
        </w:rPr>
        <w:t xml:space="preserve"> </w:t>
      </w:r>
    </w:p>
    <w:p w14:paraId="15043174" w14:textId="5B73D0A8" w:rsidR="00182003" w:rsidRPr="001A773A" w:rsidRDefault="00802BE9">
      <w:pPr>
        <w:pStyle w:val="-11"/>
        <w:numPr>
          <w:ilvl w:val="0"/>
          <w:numId w:val="6"/>
        </w:numPr>
        <w:tabs>
          <w:tab w:val="clear" w:pos="480"/>
          <w:tab w:val="num" w:pos="549"/>
        </w:tabs>
        <w:spacing w:line="360" w:lineRule="auto"/>
        <w:ind w:left="549" w:hanging="549"/>
        <w:jc w:val="left"/>
        <w:rPr>
          <w:rFonts w:ascii="Times New Roman"/>
          <w:sz w:val="21"/>
          <w:szCs w:val="21"/>
        </w:rPr>
      </w:pPr>
      <w:r>
        <w:rPr>
          <w:rFonts w:ascii="Times New Roman"/>
          <w:sz w:val="21"/>
          <w:szCs w:val="21"/>
        </w:rPr>
        <w:t>Characount for Notes 8</w:t>
      </w:r>
    </w:p>
    <w:p w14:paraId="34B30ABD" w14:textId="1D942157" w:rsidR="00182003" w:rsidRPr="001A773A" w:rsidRDefault="00802BE9" w:rsidP="001A773A">
      <w:pPr>
        <w:pStyle w:val="-11"/>
        <w:numPr>
          <w:ilvl w:val="0"/>
          <w:numId w:val="6"/>
        </w:numPr>
        <w:tabs>
          <w:tab w:val="clear" w:pos="480"/>
          <w:tab w:val="num" w:pos="549"/>
        </w:tabs>
        <w:spacing w:line="360" w:lineRule="auto"/>
        <w:ind w:left="549" w:hanging="549"/>
        <w:jc w:val="left"/>
        <w:rPr>
          <w:rFonts w:ascii="Times New Roman"/>
          <w:sz w:val="21"/>
          <w:szCs w:val="21"/>
        </w:rPr>
      </w:pPr>
      <w:r w:rsidRPr="001A773A">
        <w:rPr>
          <w:rFonts w:ascii="Times New Roman"/>
          <w:sz w:val="21"/>
          <w:szCs w:val="21"/>
        </w:rPr>
        <w:t xml:space="preserve">Mark user specific emails as read automatically </w:t>
      </w:r>
    </w:p>
    <w:p w14:paraId="65EB4B4F" w14:textId="3CC89F31" w:rsidR="00182003" w:rsidRPr="001A773A" w:rsidRDefault="00802BE9" w:rsidP="001A773A">
      <w:pPr>
        <w:pStyle w:val="-11"/>
        <w:numPr>
          <w:ilvl w:val="0"/>
          <w:numId w:val="6"/>
        </w:numPr>
        <w:tabs>
          <w:tab w:val="clear" w:pos="480"/>
          <w:tab w:val="num" w:pos="549"/>
        </w:tabs>
        <w:spacing w:line="360" w:lineRule="auto"/>
        <w:ind w:left="549" w:hanging="549"/>
        <w:jc w:val="left"/>
        <w:rPr>
          <w:rFonts w:ascii="Times New Roman"/>
          <w:sz w:val="21"/>
          <w:szCs w:val="21"/>
        </w:rPr>
      </w:pPr>
      <w:r w:rsidRPr="001A773A">
        <w:rPr>
          <w:rFonts w:ascii="Times New Roman"/>
          <w:sz w:val="21"/>
          <w:szCs w:val="21"/>
        </w:rPr>
        <w:t>Save and share Sight in WeChat</w:t>
      </w:r>
    </w:p>
    <w:p w14:paraId="29E14CAD" w14:textId="684D0D63" w:rsidR="00182003" w:rsidRPr="001A773A" w:rsidRDefault="00802BE9" w:rsidP="001A773A">
      <w:pPr>
        <w:pStyle w:val="-11"/>
        <w:numPr>
          <w:ilvl w:val="0"/>
          <w:numId w:val="6"/>
        </w:numPr>
        <w:tabs>
          <w:tab w:val="clear" w:pos="480"/>
          <w:tab w:val="num" w:pos="549"/>
        </w:tabs>
        <w:spacing w:line="360" w:lineRule="auto"/>
        <w:ind w:left="549" w:hanging="549"/>
        <w:jc w:val="left"/>
        <w:rPr>
          <w:rFonts w:ascii="Times New Roman" w:eastAsia="Times New Roman" w:hAnsi="Times New Roman" w:cs="Times New Roman"/>
          <w:sz w:val="21"/>
          <w:szCs w:val="21"/>
        </w:rPr>
      </w:pPr>
      <w:r w:rsidRPr="001A773A">
        <w:rPr>
          <w:rFonts w:ascii="Times New Roman" w:hAnsi="Times New Roman"/>
          <w:sz w:val="21"/>
          <w:szCs w:val="21"/>
        </w:rPr>
        <w:t>Detect and send iMessage</w:t>
      </w:r>
    </w:p>
    <w:p w14:paraId="22296810" w14:textId="49483D52" w:rsidR="00182003" w:rsidRPr="003C679B" w:rsidRDefault="00802BE9">
      <w:pPr>
        <w:pStyle w:val="1"/>
        <w:rPr>
          <w:rFonts w:ascii="Times New Roman" w:eastAsia="宋体" w:hAnsi="Times New Roman" w:cs="宋体" w:hint="default"/>
          <w:lang w:eastAsia="zh-TW"/>
        </w:rPr>
      </w:pPr>
      <w:r w:rsidRPr="003C679B">
        <w:rPr>
          <w:rFonts w:ascii="Times New Roman" w:eastAsia="宋体" w:hAnsi="Times New Roman" w:cs="宋体" w:hint="default"/>
          <w:lang w:eastAsia="zh-TW"/>
        </w:rPr>
        <w:t>Now, welcome to the most splendid</w:t>
      </w:r>
      <w:r w:rsidRPr="003C679B" w:rsidDel="005D54FA">
        <w:rPr>
          <w:rFonts w:ascii="Times New Roman" w:eastAsia="宋体" w:hAnsi="Times New Roman" w:cs="宋体" w:hint="default"/>
          <w:lang w:eastAsia="zh-TW"/>
        </w:rPr>
        <w:t xml:space="preserve"> </w:t>
      </w:r>
      <w:r w:rsidRPr="003C679B">
        <w:rPr>
          <w:rFonts w:ascii="Times New Roman" w:eastAsia="宋体" w:hAnsi="Times New Roman" w:cs="宋体" w:hint="default"/>
          <w:lang w:eastAsia="zh-TW"/>
        </w:rPr>
        <w:t>part of this book. Let’s enjoy the art of iOS reverse engineering!</w:t>
      </w:r>
    </w:p>
    <w:p w14:paraId="2989F91E" w14:textId="77777777" w:rsidR="00182003" w:rsidRPr="003C679B" w:rsidRDefault="00182003">
      <w:pPr>
        <w:pStyle w:val="1"/>
        <w:rPr>
          <w:rFonts w:ascii="宋体" w:eastAsia="宋体" w:hAnsi="宋体" w:cs="宋体" w:hint="default"/>
          <w:lang w:eastAsia="zh-TW"/>
        </w:rPr>
      </w:pPr>
    </w:p>
    <w:p w14:paraId="42179B35" w14:textId="5ECCD5C6" w:rsidR="00182003" w:rsidRDefault="00802BE9">
      <w:pPr>
        <w:pStyle w:val="Heading1"/>
        <w:rPr>
          <w:rFonts w:hint="default"/>
          <w:lang w:eastAsia="zh-TW"/>
        </w:rPr>
      </w:pPr>
      <w:r w:rsidRPr="003C679B">
        <w:rPr>
          <w:rFonts w:ascii="黑体" w:eastAsia="黑体" w:hAnsi="黑体" w:cs="黑体" w:hint="default"/>
          <w:lang w:eastAsia="zh-TW"/>
        </w:rPr>
        <w:t xml:space="preserve">Chapter </w:t>
      </w:r>
      <w:r>
        <w:rPr>
          <w:rFonts w:ascii="Times New Roman" w:hint="default"/>
          <w:lang w:eastAsia="zh-TW"/>
        </w:rPr>
        <w:t>7</w:t>
      </w:r>
      <w:r w:rsidRPr="003C679B">
        <w:rPr>
          <w:rFonts w:ascii="黑体" w:eastAsia="黑体" w:hAnsi="黑体" w:cs="黑体" w:hint="default"/>
          <w:lang w:eastAsia="zh-TW"/>
        </w:rPr>
        <w:t xml:space="preserve"> Practice </w:t>
      </w:r>
      <w:r>
        <w:rPr>
          <w:rFonts w:ascii="Times New Roman" w:hint="default"/>
          <w:lang w:eastAsia="zh-TW"/>
        </w:rPr>
        <w:t>1</w:t>
      </w:r>
      <w:r w:rsidRPr="003C679B">
        <w:rPr>
          <w:rFonts w:ascii="黑体" w:eastAsia="黑体" w:hAnsi="黑体" w:cs="黑体" w:hint="default"/>
          <w:lang w:eastAsia="zh-TW"/>
        </w:rPr>
        <w:t xml:space="preserve">: </w:t>
      </w:r>
      <w:r>
        <w:rPr>
          <w:rFonts w:ascii="Times New Roman" w:hint="default"/>
          <w:lang w:eastAsia="zh-TW"/>
        </w:rPr>
        <w:t>Characount for Notes 8</w:t>
      </w:r>
    </w:p>
    <w:p w14:paraId="7D958973" w14:textId="0A7D7D02" w:rsidR="00182003" w:rsidRDefault="00802BE9">
      <w:pPr>
        <w:pStyle w:val="Heading2"/>
        <w:rPr>
          <w:lang w:eastAsia="zh-TW"/>
        </w:rPr>
      </w:pPr>
      <w:r>
        <w:rPr>
          <w:lang w:eastAsia="zh-TW"/>
        </w:rPr>
        <w:t xml:space="preserve">7.1 </w:t>
      </w:r>
      <w:r w:rsidRPr="003C679B">
        <w:rPr>
          <w:rFonts w:ascii="黑体" w:eastAsia="黑体" w:hAnsi="黑体" w:cs="黑体"/>
          <w:lang w:eastAsia="zh-TW"/>
        </w:rPr>
        <w:t>Notes</w:t>
      </w:r>
    </w:p>
    <w:p w14:paraId="288ED997" w14:textId="7985FB7E" w:rsidR="00182003" w:rsidRPr="003C679B" w:rsidRDefault="00802BE9">
      <w:pPr>
        <w:pStyle w:val="1"/>
        <w:rPr>
          <w:rFonts w:ascii="Times New Roman" w:eastAsia="宋体" w:hAnsi="Times New Roman" w:cs="宋体" w:hint="default"/>
          <w:lang w:eastAsia="zh-TW"/>
        </w:rPr>
      </w:pPr>
      <w:r w:rsidRPr="003C679B">
        <w:rPr>
          <w:rFonts w:ascii="Times New Roman" w:eastAsia="宋体" w:hAnsi="Times New Roman" w:cs="宋体" w:hint="default"/>
          <w:lang w:eastAsia="zh-TW"/>
        </w:rPr>
        <w:t xml:space="preserve">I bet Notes App (hereafter referred to as Notes) is one of your most familiar iOS Apps. Its userinterface and functionality have experienced very few changes since iOS came out. The simplicity and convenience of Notes win my heart, all my secrets are sealed in it, as shown in figure 7-1. </w:t>
      </w:r>
    </w:p>
    <w:p w14:paraId="0B3E4C1A" w14:textId="77777777" w:rsidR="00182003" w:rsidRDefault="005E2D08">
      <w:pPr>
        <w:pStyle w:val="1"/>
        <w:keepNext/>
        <w:ind w:firstLine="0"/>
        <w:jc w:val="center"/>
        <w:rPr>
          <w:rFonts w:hint="default"/>
        </w:rPr>
      </w:pPr>
      <w:r>
        <w:rPr>
          <w:noProof/>
          <w:lang w:eastAsia="en-US"/>
        </w:rPr>
        <w:lastRenderedPageBreak/>
        <w:drawing>
          <wp:inline distT="0" distB="0" distL="0" distR="0" wp14:anchorId="7723D157" wp14:editId="3422E354">
            <wp:extent cx="2023873" cy="3606800"/>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pic:nvPicPr>
                  <pic:blipFill>
                    <a:blip r:embed="rId7">
                      <a:extLst/>
                    </a:blip>
                    <a:stretch>
                      <a:fillRect/>
                    </a:stretch>
                  </pic:blipFill>
                  <pic:spPr>
                    <a:xfrm>
                      <a:off x="0" y="0"/>
                      <a:ext cx="2023873" cy="3606800"/>
                    </a:xfrm>
                    <a:prstGeom prst="rect">
                      <a:avLst/>
                    </a:prstGeom>
                    <a:ln w="12700" cap="flat">
                      <a:noFill/>
                      <a:miter lim="400000"/>
                    </a:ln>
                    <a:effectLst/>
                  </pic:spPr>
                </pic:pic>
              </a:graphicData>
            </a:graphic>
          </wp:inline>
        </w:drawing>
      </w:r>
    </w:p>
    <w:p w14:paraId="6FFA378A" w14:textId="4AF8D534" w:rsidR="00182003" w:rsidRDefault="00802BE9">
      <w:pPr>
        <w:pStyle w:val="Caption"/>
        <w:ind w:firstLine="400"/>
        <w:jc w:val="center"/>
      </w:pPr>
      <w:r>
        <w:rPr>
          <w:rFonts w:ascii="Trebuchet MS"/>
        </w:rPr>
        <w:t>Figure 7- 1 Notes</w:t>
      </w:r>
    </w:p>
    <w:p w14:paraId="260ED06C" w14:textId="7C22AB7D" w:rsidR="00182003" w:rsidRPr="003C679B" w:rsidRDefault="00802BE9">
      <w:pPr>
        <w:pStyle w:val="1"/>
        <w:rPr>
          <w:rFonts w:ascii="Times New Roman" w:eastAsia="宋体" w:hAnsi="Times New Roman" w:cs="宋体" w:hint="default"/>
          <w:lang w:eastAsia="zh-TW"/>
        </w:rPr>
      </w:pPr>
      <w:r w:rsidRPr="003C679B">
        <w:rPr>
          <w:rFonts w:ascii="Times New Roman" w:eastAsia="宋体" w:hAnsi="Times New Roman" w:cs="宋体" w:hint="default"/>
          <w:lang w:eastAsia="zh-TW"/>
        </w:rPr>
        <w:t>Being a power user of Notes, not only do I save secrets in it, but also compose SMS or tweets in it. Since there is word limit on SMS and tweets, I really wish Notes can display each note’s character count as a reminder. DIY is a born spirit of reverse engineers, so I’ve developed Characount for Notes, which is one of my daily necessities on iOS 6. It’s not a difficult tweak, hence can be a stepping-stone for beginners like you. Our goal in this chapter is to rewrite Characount for Notes on iOS 8, and all the following operations are performed on iPhone 5</w:t>
      </w:r>
      <w:r>
        <w:rPr>
          <w:rFonts w:ascii="Times New Roman" w:eastAsia="宋体" w:hAnsi="Times New Roman" w:cs="宋体" w:hint="default"/>
          <w:lang w:eastAsia="zh-TW"/>
        </w:rPr>
        <w:t xml:space="preserve"> </w:t>
      </w:r>
      <w:r>
        <w:rPr>
          <w:rFonts w:ascii="Times New Roman" w:eastAsia="宋体" w:hAnsi="Times New Roman" w:cs="宋体" w:hint="default"/>
        </w:rPr>
        <w:t xml:space="preserve">and </w:t>
      </w:r>
      <w:r w:rsidRPr="003C679B">
        <w:rPr>
          <w:rFonts w:ascii="Times New Roman" w:eastAsia="宋体" w:hAnsi="Times New Roman" w:cs="宋体" w:hint="default"/>
          <w:lang w:eastAsia="zh-TW"/>
        </w:rPr>
        <w:t>iOS 8.1.</w:t>
      </w:r>
    </w:p>
    <w:p w14:paraId="40AB330C" w14:textId="4AD6F3BD" w:rsidR="00182003" w:rsidRPr="003C679B" w:rsidRDefault="00802BE9">
      <w:pPr>
        <w:pStyle w:val="Heading2"/>
        <w:rPr>
          <w:rFonts w:ascii="黑体" w:eastAsia="黑体" w:hAnsi="黑体" w:cs="黑体"/>
          <w:lang w:eastAsia="zh-TW"/>
        </w:rPr>
      </w:pPr>
      <w:r>
        <w:t xml:space="preserve">7.2 </w:t>
      </w:r>
      <w:r w:rsidRPr="003C679B">
        <w:rPr>
          <w:rFonts w:ascii="黑体" w:eastAsia="黑体" w:hAnsi="黑体" w:cs="黑体"/>
          <w:lang w:eastAsia="zh-TW"/>
        </w:rPr>
        <w:t>Tweak prototyping</w:t>
      </w:r>
    </w:p>
    <w:p w14:paraId="52A16045" w14:textId="5475C1F1" w:rsidR="00182003" w:rsidRPr="003C679B" w:rsidRDefault="00802BE9">
      <w:pPr>
        <w:pStyle w:val="1"/>
        <w:rPr>
          <w:rFonts w:ascii="Times New Roman" w:eastAsia="宋体" w:hAnsi="Times New Roman" w:cs="宋体" w:hint="default"/>
          <w:lang w:eastAsia="zh-TW"/>
        </w:rPr>
      </w:pPr>
      <w:r w:rsidRPr="003C679B">
        <w:rPr>
          <w:rFonts w:ascii="Times New Roman" w:eastAsia="宋体" w:hAnsi="Times New Roman" w:cs="宋体" w:hint="default"/>
          <w:lang w:eastAsia="zh-TW"/>
        </w:rPr>
        <w:t>On iOS 8, the original note browsing view looks like figure 7-2.</w:t>
      </w:r>
    </w:p>
    <w:p w14:paraId="13F7175B" w14:textId="77777777" w:rsidR="00182003" w:rsidRDefault="005E2D08">
      <w:pPr>
        <w:pStyle w:val="1"/>
        <w:keepNext/>
        <w:ind w:firstLine="0"/>
        <w:jc w:val="center"/>
        <w:rPr>
          <w:rFonts w:hint="default"/>
        </w:rPr>
      </w:pPr>
      <w:r>
        <w:rPr>
          <w:noProof/>
          <w:lang w:eastAsia="en-US"/>
        </w:rPr>
        <w:lastRenderedPageBreak/>
        <w:drawing>
          <wp:inline distT="0" distB="0" distL="0" distR="0" wp14:anchorId="3977D692" wp14:editId="456F7CB3">
            <wp:extent cx="2040128" cy="3635655"/>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pic:nvPicPr>
                  <pic:blipFill>
                    <a:blip r:embed="rId8">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947B1D6" w14:textId="00CBA322" w:rsidR="00182003" w:rsidRPr="001A773A" w:rsidRDefault="00802BE9">
      <w:pPr>
        <w:pStyle w:val="Caption"/>
        <w:ind w:firstLine="400"/>
        <w:jc w:val="center"/>
        <w:rPr>
          <w:rFonts w:ascii="Trebuchet MS"/>
        </w:rPr>
      </w:pPr>
      <w:r>
        <w:rPr>
          <w:rFonts w:ascii="Trebuchet MS"/>
        </w:rPr>
        <w:t>Figure 7- 2 Note browsing view on iOS 8</w:t>
      </w:r>
    </w:p>
    <w:p w14:paraId="6881BE00" w14:textId="424F8FF9" w:rsidR="00182003" w:rsidRPr="003C679B" w:rsidRDefault="00802BE9">
      <w:pPr>
        <w:pStyle w:val="1"/>
        <w:rPr>
          <w:rFonts w:ascii="Times New Roman" w:eastAsia="宋体" w:hAnsi="Times New Roman" w:cs="宋体" w:hint="default"/>
          <w:lang w:eastAsia="zh-TW"/>
        </w:rPr>
      </w:pPr>
      <w:r w:rsidRPr="003C679B">
        <w:rPr>
          <w:rFonts w:ascii="Times New Roman" w:eastAsia="宋体" w:hAnsi="Times New Roman" w:cs="宋体" w:hint="default"/>
          <w:lang w:eastAsia="zh-TW"/>
        </w:rPr>
        <w:t>If we’re to choose a place to display the character count of this note, where do you think looks better? If you used to be an iOS 6 user, do you remember that each note has a centered title as shown in figure 7-3?</w:t>
      </w:r>
    </w:p>
    <w:p w14:paraId="5462FC16" w14:textId="77777777" w:rsidR="00182003" w:rsidRDefault="005E2D08">
      <w:pPr>
        <w:pStyle w:val="1"/>
        <w:keepNext/>
        <w:ind w:firstLine="0"/>
        <w:jc w:val="center"/>
        <w:rPr>
          <w:rFonts w:hint="default"/>
        </w:rPr>
      </w:pPr>
      <w:r>
        <w:rPr>
          <w:noProof/>
          <w:lang w:eastAsia="en-US"/>
        </w:rPr>
        <w:drawing>
          <wp:inline distT="0" distB="0" distL="0" distR="0" wp14:anchorId="610FBAD0" wp14:editId="337EAAF5">
            <wp:extent cx="2397762" cy="3596641"/>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pic:nvPicPr>
                  <pic:blipFill>
                    <a:blip r:embed="rId9">
                      <a:extLst/>
                    </a:blip>
                    <a:stretch>
                      <a:fillRect/>
                    </a:stretch>
                  </pic:blipFill>
                  <pic:spPr>
                    <a:xfrm>
                      <a:off x="0" y="0"/>
                      <a:ext cx="2397762" cy="3596641"/>
                    </a:xfrm>
                    <a:prstGeom prst="rect">
                      <a:avLst/>
                    </a:prstGeom>
                    <a:ln w="12700" cap="flat">
                      <a:noFill/>
                      <a:miter lim="400000"/>
                    </a:ln>
                    <a:effectLst/>
                  </pic:spPr>
                </pic:pic>
              </a:graphicData>
            </a:graphic>
          </wp:inline>
        </w:drawing>
      </w:r>
    </w:p>
    <w:p w14:paraId="746DBC05" w14:textId="4169D5F5" w:rsidR="00182003" w:rsidRPr="001A773A" w:rsidRDefault="00802BE9">
      <w:pPr>
        <w:pStyle w:val="Caption"/>
        <w:ind w:firstLine="400"/>
        <w:jc w:val="center"/>
        <w:rPr>
          <w:rFonts w:ascii="Trebuchet MS"/>
        </w:rPr>
      </w:pPr>
      <w:r w:rsidRPr="001A773A">
        <w:rPr>
          <w:rFonts w:ascii="Trebuchet MS"/>
        </w:rPr>
        <w:t xml:space="preserve">Figure </w:t>
      </w:r>
      <w:r>
        <w:rPr>
          <w:rFonts w:ascii="Trebuchet MS"/>
        </w:rPr>
        <w:t>7- 3 Note browsing view on iOS 6</w:t>
      </w:r>
    </w:p>
    <w:p w14:paraId="2892AF65" w14:textId="799D11EC" w:rsidR="00182003" w:rsidRPr="003C679B" w:rsidRDefault="00802BE9">
      <w:pPr>
        <w:pStyle w:val="1"/>
        <w:rPr>
          <w:rFonts w:ascii="Times New Roman" w:eastAsia="宋体" w:hAnsi="Times New Roman" w:cs="宋体" w:hint="default"/>
          <w:lang w:eastAsia="zh-TW"/>
        </w:rPr>
      </w:pPr>
      <w:r w:rsidRPr="003C679B">
        <w:rPr>
          <w:rFonts w:ascii="Times New Roman" w:eastAsia="宋体" w:hAnsi="Times New Roman" w:cs="宋体" w:hint="default"/>
          <w:lang w:eastAsia="zh-TW"/>
        </w:rPr>
        <w:t xml:space="preserve">However, Notes on iOS 8 has removed the title, leaving a blank navigation bar. Why don’t we just </w:t>
      </w:r>
      <w:r w:rsidRPr="003C679B">
        <w:rPr>
          <w:rFonts w:ascii="Times New Roman" w:eastAsia="宋体" w:hAnsi="Times New Roman" w:cs="宋体" w:hint="default"/>
          <w:lang w:eastAsia="zh-TW"/>
        </w:rPr>
        <w:lastRenderedPageBreak/>
        <w:t>display the character count here, as shown in figure 7-4?</w:t>
      </w:r>
    </w:p>
    <w:p w14:paraId="1E5F7815" w14:textId="77777777" w:rsidR="00182003" w:rsidRDefault="005E2D08">
      <w:pPr>
        <w:pStyle w:val="1"/>
        <w:keepNext/>
        <w:ind w:firstLine="0"/>
        <w:jc w:val="center"/>
        <w:rPr>
          <w:rFonts w:hint="default"/>
        </w:rPr>
      </w:pPr>
      <w:r>
        <w:rPr>
          <w:noProof/>
          <w:lang w:eastAsia="en-US"/>
        </w:rPr>
        <w:drawing>
          <wp:inline distT="0" distB="0" distL="0" distR="0" wp14:anchorId="1D715A57" wp14:editId="20A36D36">
            <wp:extent cx="2023873" cy="3606800"/>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pic:nvPicPr>
                  <pic:blipFill>
                    <a:blip r:embed="rId10">
                      <a:extLst/>
                    </a:blip>
                    <a:stretch>
                      <a:fillRect/>
                    </a:stretch>
                  </pic:blipFill>
                  <pic:spPr>
                    <a:xfrm>
                      <a:off x="0" y="0"/>
                      <a:ext cx="2023873" cy="3606800"/>
                    </a:xfrm>
                    <a:prstGeom prst="rect">
                      <a:avLst/>
                    </a:prstGeom>
                    <a:ln w="12700" cap="flat">
                      <a:noFill/>
                      <a:miter lim="400000"/>
                    </a:ln>
                    <a:effectLst/>
                  </pic:spPr>
                </pic:pic>
              </a:graphicData>
            </a:graphic>
          </wp:inline>
        </w:drawing>
      </w:r>
    </w:p>
    <w:p w14:paraId="4F8E6E8E" w14:textId="3EB74A18" w:rsidR="00182003" w:rsidRPr="001A773A" w:rsidRDefault="00802BE9">
      <w:pPr>
        <w:pStyle w:val="Caption"/>
        <w:ind w:firstLine="400"/>
        <w:jc w:val="center"/>
        <w:rPr>
          <w:rFonts w:ascii="Trebuchet MS"/>
        </w:rPr>
      </w:pPr>
      <w:r>
        <w:rPr>
          <w:rFonts w:ascii="Trebuchet MS"/>
        </w:rPr>
        <w:t>Figure 7- 4</w:t>
      </w:r>
      <w:r w:rsidRPr="001A773A">
        <w:rPr>
          <w:rFonts w:ascii="Trebuchet MS"/>
        </w:rPr>
        <w:t xml:space="preserve"> </w:t>
      </w:r>
      <w:r>
        <w:rPr>
          <w:rFonts w:ascii="Trebuchet MS"/>
        </w:rPr>
        <w:t>Note browsing view with a title</w:t>
      </w:r>
    </w:p>
    <w:p w14:paraId="3AF739CB" w14:textId="0237FABF" w:rsidR="00182003" w:rsidRPr="003C679B" w:rsidRDefault="00802BE9">
      <w:pPr>
        <w:pStyle w:val="1"/>
        <w:rPr>
          <w:rFonts w:ascii="Times New Roman" w:eastAsia="宋体" w:hAnsi="Times New Roman" w:cs="宋体" w:hint="default"/>
          <w:lang w:eastAsia="zh-TW"/>
        </w:rPr>
      </w:pPr>
      <w:r w:rsidRPr="003C679B">
        <w:rPr>
          <w:rFonts w:ascii="Times New Roman" w:eastAsia="宋体" w:hAnsi="Times New Roman" w:cs="宋体" w:hint="default"/>
          <w:lang w:eastAsia="zh-TW"/>
        </w:rPr>
        <w:t>It looks good! So, what exactly should we do to make Notes look like this? Hope you remember the saying in chapter 5 that everything you see on iOS is an object. Keep that in mind and think with me:</w:t>
      </w:r>
    </w:p>
    <w:p w14:paraId="3D0F9C2F" w14:textId="1B4C83E9" w:rsidR="00182003" w:rsidRPr="00075521" w:rsidRDefault="00802BE9">
      <w:pPr>
        <w:pStyle w:val="1"/>
        <w:rPr>
          <w:rFonts w:ascii="Times New Roman" w:eastAsia="Times New Roman" w:hAnsi="Times New Roman" w:cs="Times New Roman" w:hint="default"/>
        </w:rPr>
      </w:pPr>
      <w:r w:rsidRPr="003C679B">
        <w:rPr>
          <w:rFonts w:ascii="Times New Roman" w:eastAsia="宋体" w:hAnsi="Times New Roman" w:cs="宋体" w:hint="default"/>
          <w:lang w:eastAsia="zh-TW"/>
        </w:rPr>
        <w:t xml:space="preserve"> (1) Every note is an object, and note browsing view contains the content and modification time of a note object. Since note browsing view is a subclass of UIView, we can trace back to its view controller via </w:t>
      </w:r>
      <w:r w:rsidRPr="001A773A">
        <w:rPr>
          <w:rFonts w:ascii="Times New Roman" w:hAnsi="Times New Roman" w:hint="default"/>
        </w:rPr>
        <w:t xml:space="preserve">nextResponder, and </w:t>
      </w:r>
      <w:r>
        <w:rPr>
          <w:rFonts w:ascii="Times New Roman" w:hAnsi="Times New Roman" w:hint="default"/>
        </w:rPr>
        <w:t>further</w:t>
      </w:r>
      <w:r w:rsidRPr="001A773A">
        <w:rPr>
          <w:rFonts w:ascii="Times New Roman" w:hAnsi="Times New Roman" w:hint="default"/>
        </w:rPr>
        <w:t xml:space="preserve"> access all </w:t>
      </w:r>
      <w:r>
        <w:rPr>
          <w:rFonts w:ascii="Times New Roman" w:hAnsi="Times New Roman" w:hint="default"/>
        </w:rPr>
        <w:t xml:space="preserve">note </w:t>
      </w:r>
      <w:r w:rsidRPr="001A773A">
        <w:rPr>
          <w:rFonts w:ascii="Times New Roman" w:hAnsi="Times New Roman" w:hint="default"/>
        </w:rPr>
        <w:t>concerned data</w:t>
      </w:r>
      <w:r>
        <w:rPr>
          <w:rFonts w:ascii="Times New Roman" w:hAnsi="Times New Roman" w:hint="default"/>
        </w:rPr>
        <w:t xml:space="preserve"> via its view controller according to MVC design pattern. With t</w:t>
      </w:r>
      <w:r w:rsidRPr="001A773A">
        <w:rPr>
          <w:rFonts w:ascii="Times New Roman" w:hAnsi="Times New Roman" w:hint="default"/>
        </w:rPr>
        <w:t>he</w:t>
      </w:r>
      <w:r>
        <w:rPr>
          <w:rFonts w:ascii="Times New Roman" w:hAnsi="Times New Roman" w:hint="default"/>
        </w:rPr>
        <w:t xml:space="preserve"> note data, </w:t>
      </w:r>
      <w:r w:rsidRPr="001A773A">
        <w:rPr>
          <w:rFonts w:ascii="Times New Roman" w:hAnsi="Times New Roman" w:hint="default"/>
        </w:rPr>
        <w:t xml:space="preserve">we can </w:t>
      </w:r>
      <w:r>
        <w:rPr>
          <w:rFonts w:ascii="Times New Roman" w:hAnsi="Times New Roman" w:hint="default"/>
        </w:rPr>
        <w:t>initialize the</w:t>
      </w:r>
      <w:r w:rsidRPr="001A773A">
        <w:rPr>
          <w:rFonts w:ascii="Times New Roman" w:hAnsi="Times New Roman" w:hint="default"/>
        </w:rPr>
        <w:t xml:space="preserve"> character count when this view appear</w:t>
      </w:r>
      <w:r>
        <w:rPr>
          <w:rFonts w:ascii="Times New Roman" w:hAnsi="Times New Roman" w:hint="default"/>
        </w:rPr>
        <w:t>s</w:t>
      </w:r>
      <w:r w:rsidRPr="001A773A">
        <w:rPr>
          <w:rFonts w:ascii="Times New Roman" w:hAnsi="Times New Roman" w:hint="default"/>
        </w:rPr>
        <w:t>.</w:t>
      </w:r>
    </w:p>
    <w:p w14:paraId="011B2948" w14:textId="79FDDF49" w:rsidR="00182003" w:rsidRPr="003C679B" w:rsidRDefault="00802BE9">
      <w:pPr>
        <w:pStyle w:val="1"/>
        <w:rPr>
          <w:rFonts w:ascii="Times New Roman" w:eastAsia="宋体" w:hAnsi="Times New Roman" w:cs="宋体" w:hint="default"/>
          <w:lang w:eastAsia="zh-TW"/>
        </w:rPr>
      </w:pPr>
      <w:r w:rsidRPr="003C679B">
        <w:rPr>
          <w:rFonts w:ascii="Times New Roman" w:eastAsia="宋体" w:hAnsi="Times New Roman" w:cs="宋体" w:hint="default"/>
          <w:lang w:eastAsia="zh-TW"/>
        </w:rPr>
        <w:t xml:space="preserve"> (2) While we are editing a note, a “Done” button will appear on the right side of the navigation bar, as shown in figure 7-5. </w:t>
      </w:r>
    </w:p>
    <w:p w14:paraId="0A0B6EB3" w14:textId="77777777" w:rsidR="00182003" w:rsidRDefault="005E2D08">
      <w:pPr>
        <w:pStyle w:val="1"/>
        <w:keepNext/>
        <w:ind w:left="480" w:firstLine="0"/>
        <w:jc w:val="center"/>
        <w:rPr>
          <w:rFonts w:hint="default"/>
        </w:rPr>
      </w:pPr>
      <w:r>
        <w:rPr>
          <w:noProof/>
          <w:lang w:eastAsia="en-US"/>
        </w:rPr>
        <w:lastRenderedPageBreak/>
        <w:drawing>
          <wp:inline distT="0" distB="0" distL="0" distR="0" wp14:anchorId="38A16D89" wp14:editId="23F3EE19">
            <wp:extent cx="2048256" cy="3635655"/>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pic:nvPicPr>
                  <pic:blipFill>
                    <a:blip r:embed="rId11">
                      <a:extLst/>
                    </a:blip>
                    <a:stretch>
                      <a:fillRect/>
                    </a:stretch>
                  </pic:blipFill>
                  <pic:spPr>
                    <a:xfrm>
                      <a:off x="0" y="0"/>
                      <a:ext cx="2048256" cy="3635655"/>
                    </a:xfrm>
                    <a:prstGeom prst="rect">
                      <a:avLst/>
                    </a:prstGeom>
                    <a:ln w="12700" cap="flat">
                      <a:noFill/>
                      <a:miter lim="400000"/>
                    </a:ln>
                    <a:effectLst/>
                  </pic:spPr>
                </pic:pic>
              </a:graphicData>
            </a:graphic>
          </wp:inline>
        </w:drawing>
      </w:r>
    </w:p>
    <w:p w14:paraId="73A27DB3" w14:textId="11D609C9" w:rsidR="00182003" w:rsidRPr="001A773A" w:rsidRDefault="00802BE9">
      <w:pPr>
        <w:pStyle w:val="Caption"/>
        <w:ind w:firstLine="400"/>
        <w:jc w:val="center"/>
        <w:rPr>
          <w:rFonts w:ascii="Trebuchet MS"/>
        </w:rPr>
      </w:pPr>
      <w:r>
        <w:rPr>
          <w:rFonts w:ascii="Trebuchet MS"/>
        </w:rPr>
        <w:t>Figure 7- 5</w:t>
      </w:r>
      <w:r w:rsidRPr="001A773A">
        <w:rPr>
          <w:rFonts w:ascii="Trebuchet MS"/>
        </w:rPr>
        <w:t xml:space="preserve"> </w:t>
      </w:r>
      <w:r w:rsidRPr="001A773A">
        <w:rPr>
          <w:rFonts w:ascii="Trebuchet MS"/>
        </w:rPr>
        <w:t>“</w:t>
      </w:r>
      <w:r w:rsidRPr="001A773A">
        <w:rPr>
          <w:rFonts w:ascii="Trebuchet MS"/>
        </w:rPr>
        <w:t>Done</w:t>
      </w:r>
      <w:r w:rsidRPr="001A773A">
        <w:rPr>
          <w:rFonts w:ascii="Trebuchet MS"/>
        </w:rPr>
        <w:t>”</w:t>
      </w:r>
      <w:r w:rsidRPr="001A773A">
        <w:rPr>
          <w:rFonts w:ascii="Trebuchet MS"/>
        </w:rPr>
        <w:t xml:space="preserve"> button</w:t>
      </w:r>
    </w:p>
    <w:p w14:paraId="65B26598" w14:textId="039CFA7E" w:rsidR="00182003" w:rsidRPr="003C679B" w:rsidRDefault="00802BE9">
      <w:pPr>
        <w:pStyle w:val="1"/>
        <w:rPr>
          <w:rFonts w:ascii="Times New Roman" w:eastAsia="宋体" w:hAnsi="Times New Roman" w:cs="宋体" w:hint="default"/>
          <w:lang w:eastAsia="zh-TW"/>
        </w:rPr>
      </w:pPr>
      <w:r w:rsidRPr="003C679B">
        <w:rPr>
          <w:rFonts w:ascii="Times New Roman" w:eastAsia="宋体" w:hAnsi="Times New Roman" w:cs="宋体" w:hint="default"/>
          <w:lang w:eastAsia="zh-TW"/>
        </w:rPr>
        <w:t>After tapping “Done”,</w:t>
      </w:r>
      <w:r w:rsidRPr="001A773A">
        <w:rPr>
          <w:rFonts w:ascii="Times New Roman" w:hAnsi="Times New Roman" w:hint="default"/>
        </w:rPr>
        <w:t xml:space="preserve"> </w:t>
      </w:r>
      <w:r>
        <w:rPr>
          <w:rFonts w:ascii="Times New Roman" w:hAnsi="Times New Roman" w:hint="default"/>
        </w:rPr>
        <w:t xml:space="preserve">the </w:t>
      </w:r>
      <w:r w:rsidRPr="001A773A">
        <w:rPr>
          <w:rFonts w:ascii="Times New Roman" w:hAnsi="Times New Roman" w:hint="default"/>
        </w:rPr>
        <w:t>c</w:t>
      </w:r>
      <w:r w:rsidRPr="003C679B">
        <w:rPr>
          <w:rFonts w:ascii="Times New Roman" w:eastAsia="宋体" w:hAnsi="Times New Roman" w:cs="宋体" w:hint="default"/>
          <w:lang w:eastAsia="zh-TW"/>
        </w:rPr>
        <w:t xml:space="preserve">urrent note is saved. This phenomenon indicates that a note is not saved in real time during editing, or we just don’t need this button at all. Of course, character count changes instantly with the editing content would be the ideal visual effect, so to accomplish this goal, we need to find a specific method which monitors the changes of the current note. In addition, we should be able to get the character count of this note and update the title just in time within this method. Because this kind of methods are usually defined in protocols, we should keep an eye on protocols in Notes. </w:t>
      </w:r>
    </w:p>
    <w:p w14:paraId="60616E2D" w14:textId="6DCFE67A" w:rsidR="00182003" w:rsidRPr="003C679B" w:rsidRDefault="003B6240">
      <w:pPr>
        <w:pStyle w:val="1"/>
        <w:rPr>
          <w:rFonts w:ascii="Times New Roman" w:eastAsia="宋体" w:hAnsi="Times New Roman" w:cs="宋体" w:hint="default"/>
          <w:lang w:eastAsia="zh-TW"/>
        </w:rPr>
      </w:pPr>
      <w:del w:id="0" w:author="snakeninny" w:date="2015-04-18T13:25:00Z">
        <w:r w:rsidRPr="003C679B" w:rsidDel="000C1A6C">
          <w:rPr>
            <w:rFonts w:ascii="Times New Roman" w:eastAsia="宋体" w:hAnsi="Times New Roman" w:cs="宋体" w:hint="default"/>
            <w:lang w:eastAsia="zh-TW"/>
          </w:rPr>
          <w:delText xml:space="preserve"> </w:delText>
        </w:r>
      </w:del>
      <w:r w:rsidR="00802BE9" w:rsidRPr="003C679B">
        <w:rPr>
          <w:rFonts w:ascii="Times New Roman" w:eastAsia="宋体" w:hAnsi="Times New Roman" w:cs="宋体" w:hint="default"/>
          <w:lang w:eastAsia="zh-TW"/>
        </w:rPr>
        <w:t xml:space="preserve">(3) Suppose we can get the current note’s character count, how do we put it on the navigation bar? </w:t>
      </w:r>
      <w:r w:rsidR="00802BE9">
        <w:rPr>
          <w:rFonts w:ascii="Times New Roman" w:eastAsia="宋体" w:hAnsi="Times New Roman" w:cs="宋体" w:hint="default"/>
        </w:rPr>
        <w:t>Usuall</w:t>
      </w:r>
      <w:r w:rsidR="00802BE9" w:rsidRPr="003C679B">
        <w:rPr>
          <w:rFonts w:ascii="Times New Roman" w:eastAsia="宋体" w:hAnsi="Times New Roman" w:cs="宋体" w:hint="default"/>
          <w:lang w:eastAsia="zh-TW"/>
        </w:rPr>
        <w:t xml:space="preserve">y, the note browsing view controller inherits from UIViewController, which possesses a  “title” property. So, “setTitle:” is the answer. </w:t>
      </w:r>
    </w:p>
    <w:p w14:paraId="064F5AEC" w14:textId="3A41F846" w:rsidR="00182003" w:rsidRDefault="00802BE9">
      <w:pPr>
        <w:pStyle w:val="1"/>
        <w:rPr>
          <w:rFonts w:ascii="Times New Roman" w:eastAsia="Times New Roman" w:hAnsi="Times New Roman" w:cs="Times New Roman" w:hint="default"/>
        </w:rPr>
      </w:pPr>
      <w:r>
        <w:rPr>
          <w:rFonts w:ascii="Times New Roman" w:hint="default"/>
          <w:lang w:eastAsia="zh-TW"/>
        </w:rPr>
        <w:t>If we managed to solve these 3 problems, there</w:t>
      </w:r>
      <w:r>
        <w:rPr>
          <w:rFonts w:ascii="Times New Roman" w:hint="default"/>
          <w:lang w:eastAsia="zh-TW"/>
        </w:rPr>
        <w:t>’</w:t>
      </w:r>
      <w:r>
        <w:rPr>
          <w:rFonts w:ascii="Times New Roman" w:hint="default"/>
          <w:lang w:eastAsia="zh-TW"/>
        </w:rPr>
        <w:t xml:space="preserve">ll be no more technical difficulties for Characount for Notes. Code speaks louder than </w:t>
      </w:r>
      <w:r>
        <w:rPr>
          <w:rFonts w:ascii="Times New Roman" w:hint="default"/>
        </w:rPr>
        <w:t>words, let</w:t>
      </w:r>
      <w:r>
        <w:rPr>
          <w:rFonts w:ascii="Times New Roman" w:hint="default"/>
        </w:rPr>
        <w:t>’</w:t>
      </w:r>
      <w:r>
        <w:rPr>
          <w:rFonts w:ascii="Times New Roman" w:hint="default"/>
        </w:rPr>
        <w:t>s move it!</w:t>
      </w:r>
    </w:p>
    <w:p w14:paraId="50A51FB3" w14:textId="4F9FF5F7" w:rsidR="00182003" w:rsidRDefault="00802BE9">
      <w:pPr>
        <w:pStyle w:val="Heading3"/>
      </w:pPr>
      <w:r>
        <w:t>7.2.1 Locate Notes</w:t>
      </w:r>
      <w:r>
        <w:t>’</w:t>
      </w:r>
      <w:r>
        <w:t xml:space="preserve"> executable</w:t>
      </w:r>
    </w:p>
    <w:p w14:paraId="362F2EC1" w14:textId="4041A66D" w:rsidR="00182003" w:rsidRPr="001900D1" w:rsidRDefault="00802BE9">
      <w:pPr>
        <w:pStyle w:val="1"/>
        <w:rPr>
          <w:rFonts w:ascii="Times New Roman" w:eastAsia="Times New Roman" w:hAnsi="Times New Roman" w:cs="Times New Roman" w:hint="default"/>
        </w:rPr>
      </w:pPr>
      <w:r w:rsidRPr="003C679B">
        <w:rPr>
          <w:rFonts w:ascii="Times New Roman" w:eastAsia="宋体" w:hAnsi="Times New Roman" w:cs="宋体" w:hint="default"/>
          <w:lang w:eastAsia="zh-TW"/>
        </w:rPr>
        <w:t xml:space="preserve">There’s no </w:t>
      </w:r>
      <w:r w:rsidRPr="005218F8">
        <w:rPr>
          <w:rFonts w:ascii="Times New Roman" w:hAnsi="Times New Roman" w:hint="default"/>
          <w:lang w:eastAsia="zh-TW"/>
        </w:rPr>
        <w:t xml:space="preserve">Notes.app </w:t>
      </w:r>
      <w:r w:rsidRPr="003C679B">
        <w:rPr>
          <w:rFonts w:ascii="Times New Roman" w:eastAsia="宋体" w:hAnsi="Times New Roman" w:cs="宋体" w:hint="default"/>
          <w:lang w:eastAsia="zh-TW"/>
        </w:rPr>
        <w:t xml:space="preserve">under </w:t>
      </w:r>
      <w:r w:rsidRPr="001A773A">
        <w:rPr>
          <w:rFonts w:ascii="Times New Roman" w:hAnsi="Times New Roman" w:hint="default"/>
          <w:lang w:eastAsia="zh-TW"/>
        </w:rPr>
        <w:t>/Applications/</w:t>
      </w:r>
      <w:r>
        <w:rPr>
          <w:rFonts w:ascii="Times New Roman" w:hAnsi="Times New Roman" w:hint="default"/>
          <w:lang w:eastAsia="zh-TW"/>
        </w:rPr>
        <w:t xml:space="preserve"> at all</w:t>
      </w:r>
      <w:r w:rsidRPr="001A773A">
        <w:rPr>
          <w:rFonts w:ascii="Times New Roman" w:hAnsi="Times New Roman" w:hint="default"/>
          <w:lang w:eastAsia="zh-TW"/>
        </w:rPr>
        <w:t xml:space="preserve">. </w:t>
      </w:r>
      <w:r>
        <w:rPr>
          <w:rFonts w:ascii="Times New Roman" w:hAnsi="Times New Roman" w:hint="default"/>
          <w:lang w:eastAsia="zh-TW"/>
        </w:rPr>
        <w:t xml:space="preserve">Besides searching blindly, </w:t>
      </w:r>
      <w:r>
        <w:rPr>
          <w:rFonts w:ascii="Times New Roman" w:hAnsi="Times New Roman" w:hint="default"/>
        </w:rPr>
        <w:t>w</w:t>
      </w:r>
      <w:r w:rsidRPr="001A773A">
        <w:rPr>
          <w:rFonts w:ascii="Times New Roman" w:hAnsi="Times New Roman" w:hint="default"/>
        </w:rPr>
        <w:t xml:space="preserve">hat else can </w:t>
      </w:r>
      <w:r>
        <w:rPr>
          <w:rFonts w:ascii="Times New Roman" w:hAnsi="Times New Roman" w:hint="default"/>
        </w:rPr>
        <w:t>we</w:t>
      </w:r>
      <w:r w:rsidRPr="001A773A">
        <w:rPr>
          <w:rFonts w:ascii="Times New Roman" w:hAnsi="Times New Roman" w:hint="default"/>
        </w:rPr>
        <w:t xml:space="preserve"> do to locate its </w:t>
      </w:r>
      <w:r>
        <w:rPr>
          <w:rFonts w:ascii="Times New Roman" w:hAnsi="Times New Roman" w:hint="default"/>
        </w:rPr>
        <w:t>executable</w:t>
      </w:r>
      <w:r w:rsidRPr="001A773A">
        <w:rPr>
          <w:rFonts w:ascii="Times New Roman" w:hAnsi="Times New Roman" w:hint="default"/>
        </w:rPr>
        <w:t xml:space="preserve">? Do you </w:t>
      </w:r>
      <w:r>
        <w:rPr>
          <w:rFonts w:ascii="Times New Roman" w:hAnsi="Times New Roman" w:hint="default"/>
        </w:rPr>
        <w:t xml:space="preserve">still </w:t>
      </w:r>
      <w:r w:rsidRPr="001A773A">
        <w:rPr>
          <w:rFonts w:ascii="Times New Roman" w:hAnsi="Times New Roman" w:hint="default"/>
        </w:rPr>
        <w:t xml:space="preserve">remember the trick of getting </w:t>
      </w:r>
      <w:r>
        <w:rPr>
          <w:rFonts w:ascii="Times New Roman" w:hAnsi="Times New Roman" w:hint="default"/>
        </w:rPr>
        <w:t xml:space="preserve">an </w:t>
      </w:r>
      <w:r w:rsidRPr="001A773A">
        <w:rPr>
          <w:rFonts w:ascii="Times New Roman" w:hAnsi="Times New Roman" w:hint="default"/>
        </w:rPr>
        <w:t>App</w:t>
      </w:r>
      <w:r>
        <w:rPr>
          <w:rFonts w:ascii="Times New Roman" w:hAnsi="Times New Roman" w:hint="default"/>
        </w:rPr>
        <w:t>’s path</w:t>
      </w:r>
      <w:r w:rsidRPr="001A773A">
        <w:rPr>
          <w:rFonts w:ascii="Times New Roman" w:hAnsi="Times New Roman" w:hint="default"/>
        </w:rPr>
        <w:t xml:space="preserve"> in dumpdecrypted </w:t>
      </w:r>
      <w:r>
        <w:rPr>
          <w:rFonts w:ascii="Times New Roman" w:hAnsi="Times New Roman" w:hint="default"/>
        </w:rPr>
        <w:t>section</w:t>
      </w:r>
      <w:r w:rsidRPr="001A773A">
        <w:rPr>
          <w:rFonts w:ascii="Times New Roman" w:hAnsi="Times New Roman" w:hint="default"/>
        </w:rPr>
        <w:t xml:space="preserve">? Yeah, </w:t>
      </w:r>
      <w:r>
        <w:rPr>
          <w:rFonts w:ascii="Times New Roman" w:hAnsi="Times New Roman" w:hint="default"/>
        </w:rPr>
        <w:t>it’s</w:t>
      </w:r>
      <w:r w:rsidRPr="001A773A">
        <w:rPr>
          <w:rFonts w:ascii="Times New Roman" w:hAnsi="Times New Roman" w:hint="default"/>
        </w:rPr>
        <w:t xml:space="preserve"> ps command again: first close all </w:t>
      </w:r>
      <w:r>
        <w:rPr>
          <w:rFonts w:ascii="Times New Roman" w:hAnsi="Times New Roman" w:hint="default"/>
        </w:rPr>
        <w:t>A</w:t>
      </w:r>
      <w:r w:rsidRPr="001A773A">
        <w:rPr>
          <w:rFonts w:ascii="Times New Roman" w:hAnsi="Times New Roman" w:hint="default"/>
        </w:rPr>
        <w:t xml:space="preserve">pps, then open Notes and </w:t>
      </w:r>
      <w:r>
        <w:rPr>
          <w:rFonts w:ascii="Times New Roman" w:hAnsi="Times New Roman" w:hint="default"/>
        </w:rPr>
        <w:t>ssh</w:t>
      </w:r>
      <w:r w:rsidRPr="001A773A">
        <w:rPr>
          <w:rFonts w:ascii="Times New Roman" w:hAnsi="Times New Roman" w:hint="default"/>
        </w:rPr>
        <w:t xml:space="preserve"> to iOS </w:t>
      </w:r>
      <w:r>
        <w:rPr>
          <w:rFonts w:ascii="Times New Roman" w:hAnsi="Times New Roman" w:hint="default"/>
        </w:rPr>
        <w:t>to list all</w:t>
      </w:r>
      <w:r w:rsidRPr="001A773A">
        <w:rPr>
          <w:rFonts w:ascii="Times New Roman" w:hAnsi="Times New Roman" w:hint="default"/>
        </w:rPr>
        <w:t xml:space="preserve"> </w:t>
      </w:r>
      <w:r>
        <w:rPr>
          <w:rFonts w:ascii="Times New Roman" w:hAnsi="Times New Roman" w:hint="default"/>
        </w:rPr>
        <w:t xml:space="preserve">system </w:t>
      </w:r>
      <w:r w:rsidRPr="001A773A">
        <w:rPr>
          <w:rFonts w:ascii="Times New Roman" w:hAnsi="Times New Roman" w:hint="default"/>
        </w:rPr>
        <w:t xml:space="preserve">processes </w:t>
      </w:r>
      <w:r>
        <w:rPr>
          <w:rFonts w:ascii="Times New Roman" w:hAnsi="Times New Roman" w:hint="default"/>
        </w:rPr>
        <w:t>with ps:</w:t>
      </w:r>
      <w:r w:rsidRPr="001A773A">
        <w:rPr>
          <w:rFonts w:ascii="Times New Roman" w:hAnsi="Times New Roman" w:hint="default"/>
        </w:rPr>
        <w:t xml:space="preserve"> </w:t>
      </w:r>
    </w:p>
    <w:p w14:paraId="4B2168C5" w14:textId="106EB07B"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FunMaker-5:~ root# ps -e | grep /Applications/</w:t>
      </w:r>
    </w:p>
    <w:p w14:paraId="5BBD326B" w14:textId="0506EC65"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592 ??         0:37.70 /Applications/MobileMail.app/MobileMail</w:t>
      </w:r>
    </w:p>
    <w:p w14:paraId="04441F72" w14:textId="39F28989"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761 ??         0:02.78 /Applications/MessagesNotificationViewService.app/MessagesNotificationViewService</w:t>
      </w:r>
    </w:p>
    <w:p w14:paraId="44771375" w14:textId="3749FD04"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lastRenderedPageBreak/>
        <w:t xml:space="preserve"> 1807 ??         0:00.55 /private/var/db/stash/_.29LMeZ/Applications/MobileSafari.app/webbookmarksd</w:t>
      </w:r>
    </w:p>
    <w:p w14:paraId="27324E71" w14:textId="39A87E06"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2016 ??         0:05.23 /Applications/InCallService.app/InCallService</w:t>
      </w:r>
    </w:p>
    <w:p w14:paraId="4FF7FDD9" w14:textId="235F1C33"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2619 ??         0:02.66 /Applications/MobileSMS.app/MobileSMS</w:t>
      </w:r>
    </w:p>
    <w:p w14:paraId="77D23B88" w14:textId="5CA834AF"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2672 ??         0:01.20 /Applications/MobileNotes.app/MobileNotes</w:t>
      </w:r>
    </w:p>
    <w:p w14:paraId="5742B81B" w14:textId="7FA6AE66"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2678 ttys000    0:00.01 grep /Applications/</w:t>
      </w:r>
    </w:p>
    <w:p w14:paraId="01C0411E" w14:textId="10911E81" w:rsidR="00182003" w:rsidRPr="0030162C" w:rsidRDefault="00802BE9">
      <w:pPr>
        <w:pStyle w:val="1"/>
        <w:rPr>
          <w:rFonts w:ascii="Times New Roman" w:eastAsia="Times New Roman" w:hAnsi="Times New Roman" w:cs="Times New Roman" w:hint="default"/>
        </w:rPr>
      </w:pPr>
      <w:r w:rsidRPr="003C679B">
        <w:rPr>
          <w:rFonts w:ascii="Times New Roman" w:eastAsia="宋体" w:hAnsi="Times New Roman" w:cs="宋体" w:hint="default"/>
          <w:lang w:eastAsia="zh-TW"/>
        </w:rPr>
        <w:t xml:space="preserve">Among those processes, </w:t>
      </w:r>
      <w:r w:rsidRPr="001A773A">
        <w:rPr>
          <w:rFonts w:ascii="Times New Roman" w:hAnsi="Times New Roman" w:hint="default"/>
        </w:rPr>
        <w:t xml:space="preserve">MobileNotes attracts </w:t>
      </w:r>
      <w:r>
        <w:rPr>
          <w:rFonts w:ascii="Times New Roman" w:hAnsi="Times New Roman" w:hint="default"/>
        </w:rPr>
        <w:t>us</w:t>
      </w:r>
      <w:r w:rsidRPr="001A773A">
        <w:rPr>
          <w:rFonts w:ascii="Times New Roman" w:hAnsi="Times New Roman" w:hint="default"/>
        </w:rPr>
        <w:t xml:space="preserve"> most</w:t>
      </w:r>
      <w:r>
        <w:rPr>
          <w:rFonts w:ascii="Times New Roman" w:hAnsi="Times New Roman" w:hint="default"/>
        </w:rPr>
        <w:t>.</w:t>
      </w:r>
      <w:r w:rsidRPr="001A773A">
        <w:rPr>
          <w:rFonts w:ascii="Times New Roman" w:hAnsi="Times New Roman" w:hint="default"/>
        </w:rPr>
        <w:t xml:space="preserve"> </w:t>
      </w:r>
      <w:r>
        <w:rPr>
          <w:rFonts w:ascii="Times New Roman" w:hAnsi="Times New Roman" w:hint="default"/>
        </w:rPr>
        <w:t>H</w:t>
      </w:r>
      <w:r w:rsidRPr="001A773A">
        <w:rPr>
          <w:rFonts w:ascii="Times New Roman" w:hAnsi="Times New Roman" w:hint="default"/>
        </w:rPr>
        <w:t xml:space="preserve">ow to </w:t>
      </w:r>
      <w:r>
        <w:rPr>
          <w:rFonts w:ascii="Times New Roman" w:hAnsi="Times New Roman" w:hint="default"/>
        </w:rPr>
        <w:t>verify</w:t>
      </w:r>
      <w:r w:rsidRPr="001A773A">
        <w:rPr>
          <w:rFonts w:ascii="Times New Roman" w:hAnsi="Times New Roman" w:hint="default"/>
        </w:rPr>
        <w:t xml:space="preserve"> our guess? </w:t>
      </w:r>
      <w:r>
        <w:rPr>
          <w:rFonts w:ascii="Times New Roman" w:hAnsi="Times New Roman" w:hint="default"/>
        </w:rPr>
        <w:t xml:space="preserve">We can </w:t>
      </w:r>
      <w:r w:rsidRPr="001A773A">
        <w:rPr>
          <w:rFonts w:ascii="Times New Roman" w:hAnsi="Times New Roman" w:hint="default"/>
        </w:rPr>
        <w:t>simply kill it and see whether Notes quit.</w:t>
      </w:r>
    </w:p>
    <w:p w14:paraId="478EBC58" w14:textId="405376A3"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FunMaker-5:~ root# killall MobileNotes</w:t>
      </w:r>
    </w:p>
    <w:p w14:paraId="49DC4866" w14:textId="77777777" w:rsidR="00182003" w:rsidRDefault="00182003">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77D52D44" w14:textId="44689D7A" w:rsidR="00182003" w:rsidRPr="00FC3BF3" w:rsidRDefault="00802BE9">
      <w:pPr>
        <w:pStyle w:val="1"/>
        <w:rPr>
          <w:rFonts w:ascii="Times New Roman" w:eastAsia="Times New Roman" w:hAnsi="Times New Roman" w:cs="Times New Roman" w:hint="default"/>
        </w:rPr>
      </w:pPr>
      <w:r w:rsidRPr="003C679B">
        <w:rPr>
          <w:rFonts w:ascii="Times New Roman" w:eastAsia="宋体" w:hAnsi="Times New Roman" w:cs="宋体" w:hint="default"/>
          <w:lang w:eastAsia="zh-TW"/>
        </w:rPr>
        <w:t xml:space="preserve">Notes has quit as we expected, which clearly means that </w:t>
      </w:r>
      <w:r>
        <w:rPr>
          <w:rFonts w:ascii="Times New Roman" w:hAnsi="Times New Roman" w:hint="default"/>
          <w:lang w:eastAsia="zh-TW"/>
        </w:rPr>
        <w:t>“/Applications/</w:t>
      </w:r>
      <w:r w:rsidRPr="001A773A">
        <w:rPr>
          <w:rFonts w:ascii="Times New Roman" w:hAnsi="Times New Roman" w:hint="default"/>
          <w:lang w:eastAsia="zh-TW"/>
        </w:rPr>
        <w:t>MobileNotes</w:t>
      </w:r>
      <w:r>
        <w:rPr>
          <w:rFonts w:ascii="Times New Roman" w:hAnsi="Times New Roman" w:hint="default"/>
          <w:lang w:eastAsia="zh-TW"/>
        </w:rPr>
        <w:t>.app</w:t>
      </w:r>
      <w:r w:rsidRPr="001A773A">
        <w:rPr>
          <w:rFonts w:ascii="Times New Roman" w:hAnsi="Times New Roman" w:hint="default"/>
          <w:lang w:eastAsia="zh-TW"/>
        </w:rPr>
        <w:t>/</w:t>
      </w:r>
      <w:r>
        <w:rPr>
          <w:rFonts w:ascii="Times New Roman" w:hAnsi="Times New Roman" w:hint="default"/>
          <w:lang w:eastAsia="zh-TW"/>
        </w:rPr>
        <w:t>MobileNotes” is Notes’ executable</w:t>
      </w:r>
      <w:r w:rsidRPr="001A773A">
        <w:rPr>
          <w:rFonts w:ascii="Times New Roman" w:hAnsi="Times New Roman" w:hint="default"/>
          <w:lang w:eastAsia="zh-TW"/>
        </w:rPr>
        <w:t xml:space="preserve">. </w:t>
      </w:r>
      <w:r w:rsidRPr="001A773A">
        <w:rPr>
          <w:rFonts w:ascii="Times New Roman" w:hAnsi="Times New Roman" w:hint="default"/>
        </w:rPr>
        <w:t>Meanwhile, we</w:t>
      </w:r>
      <w:r>
        <w:rPr>
          <w:rFonts w:ascii="Times New Roman" w:hAnsi="Times New Roman" w:hint="default"/>
        </w:rPr>
        <w:t>’ve</w:t>
      </w:r>
      <w:r w:rsidRPr="001A773A">
        <w:rPr>
          <w:rFonts w:ascii="Times New Roman" w:hAnsi="Times New Roman" w:hint="default"/>
        </w:rPr>
        <w:t xml:space="preserve"> </w:t>
      </w:r>
      <w:r>
        <w:rPr>
          <w:rFonts w:ascii="Times New Roman" w:hAnsi="Times New Roman" w:hint="default"/>
        </w:rPr>
        <w:t>discovered</w:t>
      </w:r>
      <w:r w:rsidRPr="001A773A">
        <w:rPr>
          <w:rFonts w:ascii="Times New Roman" w:hAnsi="Times New Roman" w:hint="default"/>
        </w:rPr>
        <w:t xml:space="preserve"> some </w:t>
      </w:r>
      <w:r>
        <w:rPr>
          <w:rFonts w:ascii="Times New Roman" w:hAnsi="Times New Roman" w:hint="default"/>
        </w:rPr>
        <w:t>Apps</w:t>
      </w:r>
      <w:r w:rsidRPr="001A773A">
        <w:rPr>
          <w:rFonts w:ascii="Times New Roman" w:hAnsi="Times New Roman" w:hint="default"/>
        </w:rPr>
        <w:t xml:space="preserve"> </w:t>
      </w:r>
      <w:r>
        <w:rPr>
          <w:rFonts w:ascii="Times New Roman" w:hAnsi="Times New Roman" w:hint="default"/>
        </w:rPr>
        <w:t xml:space="preserve">that’re </w:t>
      </w:r>
      <w:r w:rsidRPr="001A773A">
        <w:rPr>
          <w:rFonts w:ascii="Times New Roman" w:hAnsi="Times New Roman" w:hint="default"/>
        </w:rPr>
        <w:t>run</w:t>
      </w:r>
      <w:r>
        <w:rPr>
          <w:rFonts w:ascii="Times New Roman" w:hAnsi="Times New Roman" w:hint="default"/>
        </w:rPr>
        <w:t>ning</w:t>
      </w:r>
      <w:r w:rsidRPr="001A773A">
        <w:rPr>
          <w:rFonts w:ascii="Times New Roman" w:hAnsi="Times New Roman" w:hint="default"/>
        </w:rPr>
        <w:t xml:space="preserve"> in </w:t>
      </w:r>
      <w:r>
        <w:rPr>
          <w:rFonts w:ascii="Times New Roman" w:hAnsi="Times New Roman" w:hint="default"/>
        </w:rPr>
        <w:t xml:space="preserve">the </w:t>
      </w:r>
      <w:r w:rsidRPr="001A773A">
        <w:rPr>
          <w:rFonts w:ascii="Times New Roman" w:hAnsi="Times New Roman" w:hint="default"/>
        </w:rPr>
        <w:t xml:space="preserve">background. </w:t>
      </w:r>
      <w:r>
        <w:rPr>
          <w:rFonts w:ascii="Times New Roman" w:hAnsi="Times New Roman" w:hint="default"/>
        </w:rPr>
        <w:t>C</w:t>
      </w:r>
      <w:r w:rsidRPr="001A773A">
        <w:rPr>
          <w:rFonts w:ascii="Times New Roman" w:hAnsi="Times New Roman" w:hint="default"/>
        </w:rPr>
        <w:t xml:space="preserve">opy MobileNotes to OSX and get ready to class-dump it. </w:t>
      </w:r>
    </w:p>
    <w:p w14:paraId="6F2A3CE4" w14:textId="0A12407B" w:rsidR="00182003" w:rsidRDefault="00802BE9">
      <w:pPr>
        <w:pStyle w:val="Heading3"/>
      </w:pPr>
      <w:r>
        <w:t>7.2.2 class-dump</w:t>
      </w:r>
      <w:r w:rsidRPr="003C679B">
        <w:rPr>
          <w:rFonts w:ascii="黑体" w:eastAsia="黑体" w:hAnsi="黑体" w:cs="黑体"/>
          <w:lang w:eastAsia="zh-TW"/>
        </w:rPr>
        <w:t xml:space="preserve"> </w:t>
      </w:r>
      <w:r>
        <w:t>MobileNotes</w:t>
      </w:r>
      <w:r>
        <w:rPr>
          <w:rFonts w:ascii="Arial Unicode MS" w:hAnsi="Times New Roman"/>
        </w:rPr>
        <w:t>’</w:t>
      </w:r>
      <w:r>
        <w:rPr>
          <w:rFonts w:ascii="Arial Unicode MS"/>
        </w:rPr>
        <w:t xml:space="preserve"> </w:t>
      </w:r>
      <w:r>
        <w:t>headers</w:t>
      </w:r>
    </w:p>
    <w:p w14:paraId="33BA7A3E" w14:textId="0911D99D" w:rsidR="00182003" w:rsidRPr="003C679B" w:rsidRDefault="00802BE9">
      <w:pPr>
        <w:pStyle w:val="1"/>
        <w:rPr>
          <w:rFonts w:ascii="Times New Roman" w:eastAsia="宋体" w:hAnsi="Times New Roman" w:cs="宋体" w:hint="default"/>
          <w:lang w:eastAsia="zh-TW"/>
        </w:rPr>
      </w:pPr>
      <w:r w:rsidRPr="003C679B">
        <w:rPr>
          <w:rFonts w:ascii="Times New Roman" w:eastAsia="宋体" w:hAnsi="Times New Roman" w:cs="宋体" w:hint="default"/>
          <w:lang w:eastAsia="zh-TW"/>
        </w:rPr>
        <w:t>Because Notes is a stock App, its executable is not encrypted, enabling us to class-dump it directly:</w:t>
      </w:r>
    </w:p>
    <w:p w14:paraId="13F05E50" w14:textId="09073E52"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snakeninnys-MacBook:~ snakeninny$ class-dump -S -s -H /Users/snakeninny/Code/iOSSystemBinaries/8.1_iPhone5/MobileNotes.app/MobileNotes -o /Users/snakeninny/Code/iOSPrivateHeaders/8.1/MobileNotes </w:t>
      </w:r>
    </w:p>
    <w:p w14:paraId="075EE8F9" w14:textId="77777777" w:rsidR="00182003" w:rsidRDefault="00182003">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5E4EA254" w14:textId="26A9E8B0" w:rsidR="00182003" w:rsidRPr="003C679B" w:rsidRDefault="00802BE9">
      <w:pPr>
        <w:pStyle w:val="1"/>
        <w:rPr>
          <w:rFonts w:ascii="Times New Roman" w:eastAsia="宋体" w:hAnsi="Times New Roman" w:cs="宋体" w:hint="default"/>
          <w:lang w:eastAsia="zh-TW"/>
        </w:rPr>
      </w:pPr>
      <w:r w:rsidRPr="003C679B">
        <w:rPr>
          <w:rFonts w:ascii="Times New Roman" w:eastAsia="宋体" w:hAnsi="Times New Roman" w:cs="宋体" w:hint="default"/>
          <w:lang w:eastAsia="zh-TW"/>
        </w:rPr>
        <w:t>We’ve got 88 headers in total. Let’s take a brief look to see what we can discover, as shown in figure 7-6.</w:t>
      </w:r>
    </w:p>
    <w:p w14:paraId="09B64E2E" w14:textId="77777777" w:rsidR="00182003" w:rsidRDefault="005E2D08">
      <w:pPr>
        <w:pStyle w:val="1"/>
        <w:keepNext/>
        <w:ind w:firstLine="0"/>
        <w:jc w:val="center"/>
        <w:rPr>
          <w:rFonts w:hint="default"/>
        </w:rPr>
      </w:pPr>
      <w:r>
        <w:rPr>
          <w:noProof/>
          <w:lang w:eastAsia="en-US"/>
        </w:rPr>
        <w:drawing>
          <wp:inline distT="0" distB="0" distL="0" distR="0" wp14:anchorId="6001F9F1" wp14:editId="46DE699E">
            <wp:extent cx="5438662" cy="1415137"/>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pic:nvPicPr>
                  <pic:blipFill>
                    <a:blip r:embed="rId12">
                      <a:extLst/>
                    </a:blip>
                    <a:stretch>
                      <a:fillRect/>
                    </a:stretch>
                  </pic:blipFill>
                  <pic:spPr>
                    <a:xfrm>
                      <a:off x="0" y="0"/>
                      <a:ext cx="5438662" cy="1415137"/>
                    </a:xfrm>
                    <a:prstGeom prst="rect">
                      <a:avLst/>
                    </a:prstGeom>
                    <a:ln w="12700" cap="flat">
                      <a:noFill/>
                      <a:miter lim="400000"/>
                    </a:ln>
                    <a:effectLst/>
                  </pic:spPr>
                </pic:pic>
              </a:graphicData>
            </a:graphic>
          </wp:inline>
        </w:drawing>
      </w:r>
    </w:p>
    <w:p w14:paraId="31E1F023" w14:textId="29653C75" w:rsidR="00182003" w:rsidRPr="003C679B" w:rsidRDefault="00802BE9">
      <w:pPr>
        <w:pStyle w:val="Caption"/>
        <w:ind w:firstLine="400"/>
        <w:jc w:val="center"/>
        <w:rPr>
          <w:rFonts w:ascii="宋体" w:eastAsia="宋体" w:hAnsi="宋体" w:cs="宋体"/>
          <w:lang w:eastAsia="zh-TW"/>
        </w:rPr>
      </w:pPr>
      <w:r>
        <w:rPr>
          <w:rFonts w:ascii="Trebuchet MS"/>
        </w:rPr>
        <w:t>Figure 7- 6 Headers of Notes</w:t>
      </w:r>
    </w:p>
    <w:p w14:paraId="2608C1B8" w14:textId="76081F36" w:rsidR="00182003" w:rsidRPr="003C679B" w:rsidRDefault="00802BE9">
      <w:pPr>
        <w:pStyle w:val="1"/>
        <w:rPr>
          <w:rFonts w:ascii="Times New Roman" w:eastAsia="宋体" w:hAnsi="Times New Roman" w:cs="宋体" w:hint="default"/>
          <w:lang w:eastAsia="zh-TW"/>
        </w:rPr>
      </w:pPr>
      <w:r w:rsidRPr="003C679B">
        <w:rPr>
          <w:rFonts w:ascii="Times New Roman" w:eastAsia="宋体" w:hAnsi="Times New Roman" w:cs="宋体" w:hint="default"/>
          <w:lang w:eastAsia="zh-TW"/>
        </w:rPr>
        <w:t xml:space="preserve">Do you see the selected file in figure 7-6? I am not sure if it is a key clue of this chapter for now, but we’ll see. </w:t>
      </w:r>
    </w:p>
    <w:p w14:paraId="72572E4C" w14:textId="1C62C0C9" w:rsidR="004147F6" w:rsidRPr="001A773A" w:rsidRDefault="00802BE9" w:rsidP="001A773A">
      <w:pPr>
        <w:pStyle w:val="Heading3"/>
        <w:rPr>
          <w:lang w:eastAsia="zh-TW"/>
        </w:rPr>
      </w:pPr>
      <w:r>
        <w:rPr>
          <w:lang w:eastAsia="zh-TW"/>
        </w:rPr>
        <w:t xml:space="preserve">7.2.3 </w:t>
      </w:r>
      <w:r w:rsidRPr="001A773A">
        <w:rPr>
          <w:lang w:eastAsia="zh-TW"/>
        </w:rPr>
        <w:t xml:space="preserve">Find the controller of </w:t>
      </w:r>
      <w:r>
        <w:rPr>
          <w:lang w:eastAsia="zh-TW"/>
        </w:rPr>
        <w:t>note browsing</w:t>
      </w:r>
      <w:r w:rsidRPr="001A773A">
        <w:rPr>
          <w:lang w:eastAsia="zh-TW"/>
        </w:rPr>
        <w:t xml:space="preserve"> view using Cycript</w:t>
      </w:r>
    </w:p>
    <w:p w14:paraId="1B75CEF4" w14:textId="2C9DA961" w:rsidR="00182003" w:rsidRPr="003C679B" w:rsidRDefault="00802BE9">
      <w:pPr>
        <w:pStyle w:val="1"/>
        <w:rPr>
          <w:rFonts w:ascii="Times New Roman" w:eastAsia="宋体" w:hAnsi="Times New Roman" w:cs="宋体" w:hint="default"/>
          <w:lang w:eastAsia="zh-TW"/>
        </w:rPr>
      </w:pPr>
      <w:r w:rsidRPr="003C679B">
        <w:rPr>
          <w:rFonts w:ascii="Times New Roman" w:eastAsia="宋体" w:hAnsi="Times New Roman" w:cs="宋体" w:hint="default"/>
          <w:lang w:eastAsia="zh-TW"/>
        </w:rPr>
        <w:t xml:space="preserve">Again, </w:t>
      </w:r>
      <w:r w:rsidRPr="001A773A">
        <w:rPr>
          <w:rFonts w:ascii="Times New Roman" w:hAnsi="Times New Roman" w:hint="default"/>
          <w:lang w:eastAsia="zh-TW"/>
        </w:rPr>
        <w:t>recursiveDescription</w:t>
      </w:r>
      <w:r>
        <w:rPr>
          <w:rFonts w:ascii="Times New Roman" w:hAnsi="Times New Roman" w:hint="default"/>
          <w:lang w:eastAsia="zh-TW"/>
        </w:rPr>
        <w:t xml:space="preserve"> makes our days:</w:t>
      </w:r>
    </w:p>
    <w:p w14:paraId="11911759" w14:textId="0532E7C2"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FunMaker-5:~ root# cycript -p MobileNotes</w:t>
      </w:r>
    </w:p>
    <w:p w14:paraId="0639675C" w14:textId="2E665A97"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cy# ?expand</w:t>
      </w:r>
    </w:p>
    <w:p w14:paraId="633EE679" w14:textId="5F2C4363"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expand == true</w:t>
      </w:r>
    </w:p>
    <w:p w14:paraId="7F1C96AE" w14:textId="77573CE1"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cy# [[UIApp keyWindow] recursiveDescription]</w:t>
      </w:r>
    </w:p>
    <w:p w14:paraId="06CD928A" w14:textId="1E01E749"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@"&lt;UIWindow: 0x17688db0; frame = (0 0; 320 568); gestureRecognizers = &lt;NSArray: 0x17689620&gt;; layer = &lt;UIWindowLayer: 0x17688fc0&gt;&gt;</w:t>
      </w:r>
    </w:p>
    <w:p w14:paraId="177B7F64" w14:textId="4463A58D"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 &lt;UILayoutContainerView: 0x175bb880; frame = (0 0; 320 568); autoresize = W+H; layer = &lt;CALayer: 0x175bb900&gt;&gt;</w:t>
      </w:r>
    </w:p>
    <w:p w14:paraId="77D2EF33" w14:textId="2B80F852"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    | &lt;UILayoutContainerView: 0x17699350; frame = (0 0; 320 568); clipsToBounds = YES; gestureRecognizers = &lt;NSArray: 0x1769cf60&gt;; layer = &lt;CALayer: 0x17699530&gt;&gt;</w:t>
      </w:r>
    </w:p>
    <w:p w14:paraId="722F697E" w14:textId="12A8C5A2"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lastRenderedPageBreak/>
        <w:t xml:space="preserve">   |    |    | &lt;UINavigationTransitionView: 0x176564c0; frame = (0 0; 320 568); clipsToBounds = YES; autoresize = W+H; layer = &lt;CALayer: 0x17658ec0&gt;&gt;</w:t>
      </w:r>
    </w:p>
    <w:p w14:paraId="1FEEEB41" w14:textId="22ACB171"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    |    |    | &lt;UIViewControllerWrapperView: 0x176d13b0; frame = (0 0; 320 568); layer = &lt;CALayer: 0x176d1530&gt;&gt;</w:t>
      </w:r>
    </w:p>
    <w:p w14:paraId="2BC3E66B" w14:textId="7365CC38"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    |    |    |    | &lt;UILayoutContainerView: 0x1769dd80; frame = (0 0; 320 568); clipsToBounds = YES; gestureRecognizers = &lt;NSArray: 0x176a16f0&gt;; layer = &lt;CALayer: 0x1769de00&gt;&gt;</w:t>
      </w:r>
    </w:p>
    <w:p w14:paraId="156B6D7E" w14:textId="1645413A"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    |    |    |    |    | &lt;UINavigationTransitionView: 0x1769ebb0; frame = (0 0; 320 568); clipsToBounds = YES; autoresize = W+H; layer = &lt;CALayer: 0x1769ec40&gt;&gt;</w:t>
      </w:r>
    </w:p>
    <w:p w14:paraId="55542D59" w14:textId="69A47D9E"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    |    |    |    |    |    | &lt;UIViewControllerWrapperView: 0x175109e0; frame = (0 0; 320 568); layer = &lt;CALayer: 0x175109b0&gt;&gt;</w:t>
      </w:r>
    </w:p>
    <w:p w14:paraId="195CA07A" w14:textId="0DA26E7C"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    |    |    |    |    |    |    | &lt;NotesBackgroundView: 0x175ee3e0; frame = (0 0; 320 568); gestureRecognizers = &lt;NSArray: 0x17510a70&gt;; layer = &lt;CALayer: 0x175ee580&gt;&gt;</w:t>
      </w:r>
    </w:p>
    <w:p w14:paraId="11852670" w14:textId="2C8C056F"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    |    |    |    |    |    |    |    | &lt;NotesTextureBackgroundView: 0x175ee5b0; frame = (0 0; 320 568); clipsToBounds = YES; layer = &lt;CALayer: 0x175ee630&gt;&gt;</w:t>
      </w:r>
    </w:p>
    <w:p w14:paraId="3C20606B" w14:textId="1437B5F1"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    |    |    |    |    |    |    |    |    | &lt;NotesTextureView: 0x175ee940; frame = (0 -64; 320 640); layer = &lt;CALayer: 0x175ee9c0&gt;&gt;</w:t>
      </w:r>
    </w:p>
    <w:p w14:paraId="411FB885" w14:textId="44E636F5"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    |    |    |    |    |    |    |    | &lt;NoteContentLayer: 0x176c5110; frame = (0 0; 320 568); layer = &lt;CALayer: 0x176ca850&gt;&gt;</w:t>
      </w:r>
    </w:p>
    <w:p w14:paraId="78F6A360" w14:textId="44C77E27"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    |    |    |    |    |    |    |    |    | &lt;UIView: 0x175f2130; frame = (16 0; 288 0); hidden = YES; layer = &lt;CALayer: 0x175dd2b0&gt;&gt;</w:t>
      </w:r>
    </w:p>
    <w:p w14:paraId="28E68AA5" w14:textId="6C64BBF8"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    |    |    |    |    |    |    |    |    | &lt;NotesScrollView: 0x175f2a10; baseClass = UIScrollView; frame = (0 0; 320 568); clipsToBounds = YES; gestureRecognizers = &lt;NSArray: 0x175f1b70&gt;; layer = &lt;CALayer: 0x175f28d0&gt;; contentOffset: {0, -64}; contentSize: {320, 460}&gt;</w:t>
      </w:r>
    </w:p>
    <w:p w14:paraId="2F619DA8" w14:textId="6B96B715"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    |    |    |    |    |    |    |    |    |    | &lt;UIView: 0x175f09a0; frame = (0 0; 320 0); layer = &lt;CALayer: 0x175f2790&gt;&gt;</w:t>
      </w:r>
    </w:p>
    <w:p w14:paraId="4EE9F4F8" w14:textId="74520AB8"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    |    |    |    |    |    |    |    |    |    | &lt;UIView: 0x175f27e0; frame = (0 0; 0 460); layer = &lt;CALayer: 0x175f2850&gt;&gt;</w:t>
      </w:r>
    </w:p>
    <w:p w14:paraId="0067BE1E" w14:textId="37F428CC"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    |    |    |    |    |    |    |    |    |    | &lt;NoteDateLabel: 0x175f3400; baseClass = UILabel; frame = (69 5.5; 182 18); text = 'November 24, 2014, 20:44'; userInteractionEnabled = NO; layer = &lt;_UILabelLayer: 0x175f3560&gt;&gt;</w:t>
      </w:r>
    </w:p>
    <w:p w14:paraId="26F52738" w14:textId="71B6ED39"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    |    |    |    |    |    |    |    |    |    | &lt;NoteTextView: 0x175ee3e0; baseClass = _UICompatibilityTextView; frame = (6 28; 308 418); text = 'Secret'; clipsToBounds = YES; gestureRecognizers = &lt;NSArray: 0x176c7ed0&gt;; layer = &lt;CALayer: 0x176d88e0&gt;; contentOffset: {0, 0}; contentSize: {308, 52}&gt;</w:t>
      </w:r>
    </w:p>
    <w:p w14:paraId="25EE4A2A" w14:textId="4CECD541"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hAnsi="Monaco" w:hint="default"/>
          <w:kern w:val="0"/>
          <w:sz w:val="16"/>
          <w:szCs w:val="16"/>
          <w:shd w:val="clear" w:color="auto" w:fill="D8D8D8"/>
        </w:rPr>
        <w:t>……</w:t>
      </w:r>
    </w:p>
    <w:p w14:paraId="33067E36" w14:textId="2BACA196" w:rsidR="00182003" w:rsidRPr="003C679B" w:rsidRDefault="00802BE9">
      <w:pPr>
        <w:pStyle w:val="1"/>
        <w:rPr>
          <w:rFonts w:ascii="Times New Roman" w:eastAsia="宋体" w:hAnsi="Times New Roman" w:cs="宋体" w:hint="default"/>
          <w:lang w:eastAsia="zh-TW"/>
        </w:rPr>
      </w:pPr>
      <w:r w:rsidRPr="003C679B">
        <w:rPr>
          <w:rFonts w:ascii="Times New Roman" w:eastAsia="宋体" w:hAnsi="Times New Roman" w:cs="宋体" w:hint="default"/>
          <w:lang w:eastAsia="zh-TW"/>
        </w:rPr>
        <w:t xml:space="preserve">Look! There is a NoteTextView with the keyword “Secret”. Call </w:t>
      </w:r>
      <w:r w:rsidRPr="001A773A">
        <w:rPr>
          <w:rFonts w:ascii="Times New Roman" w:hAnsi="Times New Roman" w:hint="default"/>
        </w:rPr>
        <w:t xml:space="preserve">nextResponder </w:t>
      </w:r>
      <w:r>
        <w:rPr>
          <w:rFonts w:ascii="Times New Roman" w:hAnsi="Times New Roman" w:hint="default"/>
        </w:rPr>
        <w:t xml:space="preserve">continuously </w:t>
      </w:r>
      <w:r w:rsidRPr="001A773A">
        <w:rPr>
          <w:rFonts w:ascii="Times New Roman" w:hAnsi="Times New Roman" w:hint="default"/>
        </w:rPr>
        <w:t xml:space="preserve">until </w:t>
      </w:r>
      <w:r>
        <w:rPr>
          <w:rFonts w:ascii="Times New Roman" w:hAnsi="Times New Roman" w:hint="default"/>
        </w:rPr>
        <w:t>we get</w:t>
      </w:r>
      <w:r w:rsidRPr="001A773A">
        <w:rPr>
          <w:rFonts w:ascii="Times New Roman" w:hAnsi="Times New Roman" w:hint="default"/>
        </w:rPr>
        <w:t xml:space="preserve"> </w:t>
      </w:r>
      <w:r w:rsidRPr="003C679B">
        <w:rPr>
          <w:rFonts w:ascii="Times New Roman" w:eastAsia="宋体" w:hAnsi="Times New Roman" w:cs="宋体" w:hint="default"/>
          <w:lang w:eastAsia="zh-TW"/>
        </w:rPr>
        <w:t>its</w:t>
      </w:r>
      <w:r w:rsidRPr="001A773A">
        <w:rPr>
          <w:rFonts w:ascii="Times New Roman" w:hAnsi="Times New Roman" w:hint="default"/>
        </w:rPr>
        <w:t xml:space="preserve"> controller</w:t>
      </w:r>
      <w:r>
        <w:rPr>
          <w:rFonts w:ascii="Times New Roman" w:hAnsi="Times New Roman" w:hint="default"/>
        </w:rPr>
        <w:t>:</w:t>
      </w:r>
    </w:p>
    <w:p w14:paraId="1B24B895" w14:textId="0E730239"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cy# [#0x175ee3e0 nextResponder]</w:t>
      </w:r>
    </w:p>
    <w:p w14:paraId="6AC9F33C" w14:textId="7203E78A"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#"&lt;NotesScrollView: 0x17d307c0; baseClass = UIScrollView; frame = (0 0; 320 568); clipsToBounds = YES; gestureRecognizers = &lt;NSArray: 0x17e502a0&gt;; layer = &lt;CALayer: 0x17d30b60&gt;; contentOffset: {0, -64}; contentSize: {320, 251}&gt;"</w:t>
      </w:r>
    </w:p>
    <w:p w14:paraId="60852D18" w14:textId="32C2ECA6"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cy# [#0x17d307c0 nextResponder]</w:t>
      </w:r>
    </w:p>
    <w:p w14:paraId="701FEBED" w14:textId="18ACBDF0"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#"&lt;NoteContentLayer: 0x17e505b0; frame = (0 0; 320 568); layer = &lt;CALayer: 0x17e50470&gt;&gt;"</w:t>
      </w:r>
    </w:p>
    <w:p w14:paraId="13AAC6C1" w14:textId="21D4546E"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cy# [#0x17e505b0 nextResponder]</w:t>
      </w:r>
    </w:p>
    <w:p w14:paraId="1997A412" w14:textId="47CD5CF6"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#"&lt;NotesBackgroundView: 0x17e52320; frame = (0 0; 320 568); gestureRecognizers = &lt;NSArray: 0x17d0c940&gt;; layer = &lt;CALayer: 0x17e522f0&gt;&gt;"</w:t>
      </w:r>
    </w:p>
    <w:p w14:paraId="697E04BA" w14:textId="27E83684"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cy# [#0x17e52320 nextResponder]</w:t>
      </w:r>
    </w:p>
    <w:p w14:paraId="22884AA2" w14:textId="589E5426"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#"&lt;NotesDisplayController: 0x17edc340&gt;"</w:t>
      </w:r>
    </w:p>
    <w:p w14:paraId="69E30AAC" w14:textId="650BD52E" w:rsidR="00182003" w:rsidRPr="003C679B" w:rsidRDefault="00802BE9">
      <w:pPr>
        <w:pStyle w:val="1"/>
        <w:rPr>
          <w:rFonts w:ascii="Times New Roman" w:eastAsia="宋体" w:hAnsi="Times New Roman" w:cs="宋体" w:hint="default"/>
          <w:lang w:eastAsia="zh-TW"/>
        </w:rPr>
      </w:pPr>
      <w:r w:rsidRPr="003C679B">
        <w:rPr>
          <w:rFonts w:ascii="Times New Roman" w:eastAsia="宋体" w:hAnsi="Times New Roman" w:cs="宋体" w:hint="default"/>
          <w:lang w:eastAsia="zh-TW"/>
        </w:rPr>
        <w:t xml:space="preserve">Okay, </w:t>
      </w:r>
      <w:r w:rsidRPr="001A773A">
        <w:rPr>
          <w:rFonts w:ascii="Times New Roman" w:hAnsi="Times New Roman" w:hint="default"/>
        </w:rPr>
        <w:t xml:space="preserve">NoteDisplayController </w:t>
      </w:r>
      <w:r>
        <w:rPr>
          <w:rFonts w:ascii="Times New Roman" w:hAnsi="Times New Roman" w:hint="default"/>
        </w:rPr>
        <w:t>is the</w:t>
      </w:r>
      <w:r w:rsidRPr="001A773A">
        <w:rPr>
          <w:rFonts w:ascii="Times New Roman" w:hAnsi="Times New Roman" w:hint="default"/>
        </w:rPr>
        <w:t xml:space="preserve"> one. </w:t>
      </w:r>
      <w:r>
        <w:rPr>
          <w:rFonts w:ascii="Times New Roman" w:hAnsi="Times New Roman" w:hint="default"/>
        </w:rPr>
        <w:t>Let’s</w:t>
      </w:r>
      <w:r w:rsidRPr="001A773A">
        <w:rPr>
          <w:rFonts w:ascii="Times New Roman" w:hAnsi="Times New Roman" w:hint="default"/>
        </w:rPr>
        <w:t xml:space="preserve"> </w:t>
      </w:r>
      <w:r>
        <w:rPr>
          <w:rFonts w:ascii="Times New Roman" w:hAnsi="Times New Roman" w:hint="default"/>
        </w:rPr>
        <w:t>see if</w:t>
      </w:r>
      <w:r w:rsidRPr="001A773A">
        <w:rPr>
          <w:rFonts w:ascii="Times New Roman" w:hAnsi="Times New Roman" w:hint="default"/>
        </w:rPr>
        <w:t xml:space="preserve"> setTitle: </w:t>
      </w:r>
      <w:r>
        <w:rPr>
          <w:rFonts w:ascii="Times New Roman" w:hAnsi="Times New Roman" w:hint="default"/>
        </w:rPr>
        <w:t>really changes the title of note browsing view:</w:t>
      </w:r>
    </w:p>
    <w:p w14:paraId="461D55BB" w14:textId="61CD1F30"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cy# [#0x17edc340 setTitle:@"Characount = Character count"]</w:t>
      </w:r>
    </w:p>
    <w:p w14:paraId="28EF08BA" w14:textId="049943F8" w:rsidR="00182003" w:rsidRPr="003C679B" w:rsidRDefault="00802BE9">
      <w:pPr>
        <w:pStyle w:val="1"/>
        <w:rPr>
          <w:rFonts w:ascii="Times New Roman" w:eastAsia="宋体" w:hAnsi="Times New Roman" w:cs="宋体" w:hint="default"/>
          <w:lang w:eastAsia="zh-TW"/>
        </w:rPr>
      </w:pPr>
      <w:r w:rsidRPr="003C679B">
        <w:rPr>
          <w:rFonts w:ascii="Times New Roman" w:eastAsia="宋体" w:hAnsi="Times New Roman" w:cs="宋体" w:hint="default"/>
          <w:lang w:eastAsia="zh-TW"/>
        </w:rPr>
        <w:t xml:space="preserve">The UI after setTitle: is shown in figure 7-7. </w:t>
      </w:r>
    </w:p>
    <w:p w14:paraId="752E83BC" w14:textId="77777777" w:rsidR="00182003" w:rsidRDefault="005E2D08">
      <w:pPr>
        <w:pStyle w:val="1"/>
        <w:keepNext/>
        <w:ind w:firstLine="0"/>
        <w:jc w:val="center"/>
        <w:rPr>
          <w:rFonts w:hint="default"/>
        </w:rPr>
      </w:pPr>
      <w:r>
        <w:rPr>
          <w:noProof/>
          <w:lang w:eastAsia="en-US"/>
        </w:rPr>
        <w:lastRenderedPageBreak/>
        <w:drawing>
          <wp:inline distT="0" distB="0" distL="0" distR="0" wp14:anchorId="5D86AEC9" wp14:editId="12EC2D70">
            <wp:extent cx="2023873" cy="3606800"/>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pic:nvPicPr>
                  <pic:blipFill>
                    <a:blip r:embed="rId13">
                      <a:extLst/>
                    </a:blip>
                    <a:stretch>
                      <a:fillRect/>
                    </a:stretch>
                  </pic:blipFill>
                  <pic:spPr>
                    <a:xfrm>
                      <a:off x="0" y="0"/>
                      <a:ext cx="2023873" cy="3606800"/>
                    </a:xfrm>
                    <a:prstGeom prst="rect">
                      <a:avLst/>
                    </a:prstGeom>
                    <a:ln w="12700" cap="flat">
                      <a:noFill/>
                      <a:miter lim="400000"/>
                    </a:ln>
                    <a:effectLst/>
                  </pic:spPr>
                </pic:pic>
              </a:graphicData>
            </a:graphic>
          </wp:inline>
        </w:drawing>
      </w:r>
    </w:p>
    <w:p w14:paraId="1480BE08" w14:textId="21EEE151" w:rsidR="00182003" w:rsidRPr="003C679B" w:rsidRDefault="00802BE9">
      <w:pPr>
        <w:pStyle w:val="Caption"/>
        <w:ind w:firstLine="400"/>
        <w:jc w:val="center"/>
        <w:rPr>
          <w:rFonts w:ascii="宋体" w:eastAsia="宋体" w:hAnsi="宋体" w:cs="宋体"/>
          <w:lang w:eastAsia="zh-TW"/>
        </w:rPr>
      </w:pPr>
      <w:r>
        <w:rPr>
          <w:rFonts w:ascii="Trebuchet MS"/>
        </w:rPr>
        <w:t>Figure 7- 7 UI After setTitle:</w:t>
      </w:r>
    </w:p>
    <w:p w14:paraId="69B51A18" w14:textId="0739A1D4" w:rsidR="00182003" w:rsidRPr="003C679B" w:rsidRDefault="00802BE9">
      <w:pPr>
        <w:pStyle w:val="1"/>
        <w:rPr>
          <w:rFonts w:ascii="Times New Roman" w:eastAsia="宋体" w:hAnsi="Times New Roman" w:cs="宋体" w:hint="default"/>
          <w:lang w:eastAsia="zh-TW"/>
        </w:rPr>
      </w:pPr>
      <w:r w:rsidRPr="003C679B">
        <w:rPr>
          <w:rFonts w:ascii="Times New Roman" w:eastAsia="宋体" w:hAnsi="Times New Roman" w:cs="宋体" w:hint="default"/>
          <w:lang w:eastAsia="zh-TW"/>
        </w:rPr>
        <w:t>Neet! Mission 1, completed!</w:t>
      </w:r>
    </w:p>
    <w:p w14:paraId="7ED7A0AA" w14:textId="5D209ADF" w:rsidR="00182003" w:rsidRDefault="00802BE9">
      <w:pPr>
        <w:pStyle w:val="Heading3"/>
        <w:rPr>
          <w:lang w:eastAsia="zh-TW"/>
        </w:rPr>
      </w:pPr>
      <w:r>
        <w:rPr>
          <w:lang w:eastAsia="zh-TW"/>
        </w:rPr>
        <w:t xml:space="preserve">7.2.4 </w:t>
      </w:r>
      <w:r w:rsidRPr="001A773A">
        <w:rPr>
          <w:lang w:eastAsia="zh-TW"/>
        </w:rPr>
        <w:t>Get t</w:t>
      </w:r>
      <w:r>
        <w:rPr>
          <w:lang w:eastAsia="zh-TW"/>
        </w:rPr>
        <w:t>he current note object from NoteDisplayController</w:t>
      </w:r>
    </w:p>
    <w:p w14:paraId="549FDA5B" w14:textId="6D9B2C85" w:rsidR="00182003" w:rsidRPr="003C679B" w:rsidRDefault="00802BE9">
      <w:pPr>
        <w:pStyle w:val="1"/>
        <w:rPr>
          <w:rFonts w:ascii="Times New Roman" w:eastAsia="宋体" w:hAnsi="Times New Roman" w:cs="宋体" w:hint="default"/>
          <w:lang w:eastAsia="zh-TW"/>
        </w:rPr>
      </w:pPr>
      <w:r w:rsidRPr="003C679B">
        <w:rPr>
          <w:rFonts w:ascii="Times New Roman" w:eastAsia="宋体" w:hAnsi="Times New Roman" w:cs="宋体" w:hint="default"/>
          <w:lang w:eastAsia="zh-TW"/>
        </w:rPr>
        <w:t xml:space="preserve">Strike while the iron is hot, let’s overview </w:t>
      </w:r>
      <w:r w:rsidRPr="001A773A">
        <w:rPr>
          <w:rFonts w:ascii="Times New Roman" w:hAnsi="Times New Roman" w:hint="default"/>
          <w:lang w:eastAsia="zh-TW"/>
        </w:rPr>
        <w:t>NoteDisplayController</w:t>
      </w:r>
      <w:r>
        <w:rPr>
          <w:rFonts w:ascii="Times New Roman" w:hAnsi="Times New Roman" w:hint="default"/>
          <w:lang w:eastAsia="zh-TW"/>
        </w:rPr>
        <w:t>.h</w:t>
      </w:r>
      <w:r w:rsidRPr="001A773A">
        <w:rPr>
          <w:rFonts w:ascii="Times New Roman" w:hAnsi="Times New Roman" w:hint="default"/>
          <w:lang w:eastAsia="zh-TW"/>
        </w:rPr>
        <w:t>.</w:t>
      </w:r>
    </w:p>
    <w:p w14:paraId="0161F46C" w14:textId="07D283C7"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@interface NotesDisplayController : UIViewController &lt;NoteContentLayerDelegate, UIActionSheetDelegate, AFContextProvider, UIPopoverPresentationControllerDelegate, UINavigationControllerDelegate, UIImagePickerControllerDelegate, NotesQuickLookActivityItemDelegate, ScrollViewKeyboardResizerDelegate, NSUserActivityDelegate, NotesStateArchiving&gt;</w:t>
      </w:r>
    </w:p>
    <w:p w14:paraId="25EA9745" w14:textId="151B4616"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33BA0936" w14:textId="40E5CEFD"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hAnsi="Monaco" w:hint="default"/>
          <w:kern w:val="0"/>
          <w:sz w:val="16"/>
          <w:szCs w:val="16"/>
          <w:shd w:val="clear" w:color="auto" w:fill="D8D8D8"/>
        </w:rPr>
        <w:t>……</w:t>
      </w:r>
    </w:p>
    <w:p w14:paraId="0300251D" w14:textId="53118371"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getter=isVisible) BOOL visible; // @synthesize visible=_visible;</w:t>
      </w:r>
    </w:p>
    <w:p w14:paraId="379C861E" w14:textId="44C87842"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(void)loadView;</w:t>
      </w:r>
    </w:p>
    <w:p w14:paraId="0AD1EE0E" w14:textId="02F2CDD9"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NoteObject *note; // @synthesize note=_note;</w:t>
      </w:r>
    </w:p>
    <w:p w14:paraId="32A643E9" w14:textId="35593ACE"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hAnsi="Monaco" w:hint="default"/>
          <w:kern w:val="0"/>
          <w:sz w:val="16"/>
          <w:szCs w:val="16"/>
          <w:shd w:val="clear" w:color="auto" w:fill="D8D8D8"/>
        </w:rPr>
        <w:t>……</w:t>
      </w:r>
    </w:p>
    <w:p w14:paraId="2F881DA8" w14:textId="00CBB9EE"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0F7AAC11" w14:textId="364D27B2" w:rsidR="00182003" w:rsidRPr="003C679B" w:rsidRDefault="00802BE9">
      <w:pPr>
        <w:pStyle w:val="1"/>
        <w:rPr>
          <w:rFonts w:ascii="Times New Roman" w:eastAsia="宋体" w:hAnsi="Times New Roman" w:cs="宋体" w:hint="default"/>
          <w:lang w:eastAsia="zh-TW"/>
        </w:rPr>
      </w:pPr>
      <w:r w:rsidRPr="003C679B">
        <w:rPr>
          <w:rFonts w:ascii="Times New Roman" w:eastAsia="宋体" w:hAnsi="Times New Roman" w:cs="宋体" w:hint="default"/>
          <w:lang w:eastAsia="zh-TW"/>
        </w:rPr>
        <w:t xml:space="preserve">After going over this large header, we’ve found a property of </w:t>
      </w:r>
      <w:r w:rsidRPr="001A773A">
        <w:rPr>
          <w:rFonts w:ascii="Times New Roman" w:hAnsi="Times New Roman" w:hint="default"/>
        </w:rPr>
        <w:t xml:space="preserve">NoteObject type. </w:t>
      </w:r>
      <w:r>
        <w:rPr>
          <w:rFonts w:ascii="Times New Roman" w:hAnsi="Times New Roman" w:hint="default"/>
        </w:rPr>
        <w:t>Since</w:t>
      </w:r>
      <w:r w:rsidRPr="001A773A">
        <w:rPr>
          <w:rFonts w:ascii="Times New Roman" w:hAnsi="Times New Roman" w:hint="default"/>
        </w:rPr>
        <w:t xml:space="preserve"> </w:t>
      </w:r>
      <w:r>
        <w:rPr>
          <w:rFonts w:ascii="Times New Roman" w:hAnsi="Times New Roman" w:hint="default"/>
        </w:rPr>
        <w:t xml:space="preserve">a </w:t>
      </w:r>
      <w:r w:rsidRPr="001A773A">
        <w:rPr>
          <w:rFonts w:ascii="Times New Roman" w:hAnsi="Times New Roman" w:hint="default"/>
        </w:rPr>
        <w:t>note is exactly an object, NoteObject</w:t>
      </w:r>
      <w:r>
        <w:rPr>
          <w:rFonts w:ascii="Times New Roman" w:hAnsi="Times New Roman" w:hint="default"/>
        </w:rPr>
        <w:t xml:space="preserve"> seems to be too obvious to believe</w:t>
      </w:r>
      <w:r w:rsidRPr="00DC6472">
        <w:rPr>
          <w:rFonts w:ascii="Times New Roman" w:hAnsi="Times New Roman" w:hint="default"/>
        </w:rPr>
        <w:t>…</w:t>
      </w:r>
      <w:r>
        <w:rPr>
          <w:rFonts w:ascii="Times New Roman" w:hAnsi="Times New Roman" w:hint="default"/>
        </w:rPr>
        <w:t xml:space="preserve"> Hehe, let’s</w:t>
      </w:r>
      <w:r w:rsidRPr="001A773A">
        <w:rPr>
          <w:rFonts w:ascii="Times New Roman" w:hAnsi="Times New Roman" w:hint="default"/>
        </w:rPr>
        <w:t xml:space="preserve"> print it in Cycript</w:t>
      </w:r>
      <w:r>
        <w:rPr>
          <w:rFonts w:ascii="Times New Roman" w:hAnsi="Times New Roman" w:hint="default"/>
        </w:rPr>
        <w:t>:</w:t>
      </w:r>
    </w:p>
    <w:p w14:paraId="7027BAE6" w14:textId="055A2F16"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cy# [#0x17edc340 note]</w:t>
      </w:r>
    </w:p>
    <w:p w14:paraId="3F3A08A2" w14:textId="65C1BA4E"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#'&lt;NoteObject: 0x176aa170&gt; (entity: Note; id: 0x176a9040 &lt;x-coredata://4B88CC7C-7A5F-4F15-9275-53C6D0ABE0C3/Note/p15&gt; ; data: {\n    attachments =     (\n    );\n    author = nil;\n    body = "0x176a8b20 &lt;x-coredata://4B88CC7C-7A5F-4F15-9275-53C6D0ABE0C3/NoteBody/p15&gt;";\n    containsCJK = 0;\n    contentType = 0;\n    creationDate = "2014-11-24 05:00:59 +0000";\n    deletedFlag = 0;\n    externalFlags = 0;\n    externalSequenceNumber = 0;\n    externalServerIntId = "-4294967296";\n    guid = "781B6C87-2855-4512-8864-50618754333A";\n    integerId = 3865;\n    isBookkeepingEntry = 0;\n    modificationDate = "2014-11-24 12:44:08 +0000";\n    serverId = nil;\n    store = "0x175a2b60 &lt;x-coredata://4B88CC7C-7A5F-4F15-9275-53C6D0ABE0C3/Store/p1&gt;";\n    summary = nil;\n    title = Secret;\n})'</w:t>
      </w:r>
    </w:p>
    <w:p w14:paraId="6F383BD5" w14:textId="090E5472" w:rsidR="00182003" w:rsidRPr="003C679B" w:rsidRDefault="00802BE9">
      <w:pPr>
        <w:pStyle w:val="1"/>
        <w:rPr>
          <w:rFonts w:ascii="Times New Roman" w:eastAsia="宋体" w:hAnsi="Times New Roman" w:cs="宋体" w:hint="default"/>
          <w:lang w:eastAsia="zh-TW"/>
        </w:rPr>
      </w:pPr>
      <w:r w:rsidRPr="003C679B">
        <w:rPr>
          <w:rFonts w:ascii="Times New Roman" w:eastAsia="宋体" w:hAnsi="Times New Roman" w:cs="宋体" w:hint="default"/>
          <w:lang w:eastAsia="zh-TW"/>
        </w:rPr>
        <w:t xml:space="preserve">Needless to say, </w:t>
      </w:r>
      <w:r w:rsidRPr="001A773A">
        <w:rPr>
          <w:rFonts w:ascii="Times New Roman" w:hAnsi="Times New Roman" w:hint="default"/>
        </w:rPr>
        <w:t xml:space="preserve">NoteObject is exactly the current note. Each field in the description is explicit, </w:t>
      </w:r>
      <w:r>
        <w:rPr>
          <w:rFonts w:ascii="Times New Roman" w:hAnsi="Times New Roman" w:hint="default"/>
        </w:rPr>
        <w:t xml:space="preserve">let’s </w:t>
      </w:r>
      <w:r>
        <w:rPr>
          <w:rFonts w:ascii="Times New Roman" w:hAnsi="Times New Roman" w:hint="default"/>
        </w:rPr>
        <w:lastRenderedPageBreak/>
        <w:t>take a look at its</w:t>
      </w:r>
      <w:r w:rsidRPr="001A773A">
        <w:rPr>
          <w:rFonts w:ascii="Times New Roman" w:hAnsi="Times New Roman" w:hint="default"/>
        </w:rPr>
        <w:t xml:space="preserve"> header</w:t>
      </w:r>
      <w:r>
        <w:rPr>
          <w:rFonts w:ascii="Times New Roman" w:hAnsi="Times New Roman" w:hint="default"/>
        </w:rPr>
        <w:t>:</w:t>
      </w:r>
    </w:p>
    <w:p w14:paraId="5B5C4959" w14:textId="3F16BFEE"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@interface NoteObject : NSManagedObject</w:t>
      </w:r>
    </w:p>
    <w:p w14:paraId="7E76B59E" w14:textId="01C26295"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2B2269E2" w14:textId="2CFA3C4F"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6244C3C3" w14:textId="77777777" w:rsidR="00182003" w:rsidRDefault="00182003">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031706AE" w14:textId="7057A7CB"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(BOOL)belongsToCollection:(id)arg1;</w:t>
      </w:r>
    </w:p>
    <w:p w14:paraId="2567F7D6" w14:textId="423D92CF"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unsigned long long sequenceNumber;</w:t>
      </w:r>
    </w:p>
    <w:p w14:paraId="209B902F" w14:textId="60EC854E"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(BOOL)containsAttachments;</w:t>
      </w:r>
    </w:p>
    <w:p w14:paraId="0AF7117A" w14:textId="0CF44147"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*externalContentRef;</w:t>
      </w:r>
    </w:p>
    <w:p w14:paraId="436623DA" w14:textId="69DDBA1D"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NSData *externalRepresentation;</w:t>
      </w:r>
    </w:p>
    <w:p w14:paraId="407A3451" w14:textId="182C0626"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@property(readonly, nonatomic) BOOL hasValidServerIntId;</w:t>
      </w:r>
    </w:p>
    <w:p w14:paraId="2B35E443" w14:textId="2324676A"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long long serverIntId;</w:t>
      </w:r>
    </w:p>
    <w:p w14:paraId="4D82BA34" w14:textId="429096D4"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unsigned long long flags;</w:t>
      </w:r>
    </w:p>
    <w:p w14:paraId="2B2E2AE4" w14:textId="036EAE04"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@property(readonly, nonatomic) NSURL *noteId;</w:t>
      </w:r>
    </w:p>
    <w:p w14:paraId="25304A0A" w14:textId="201A539F"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@property(readonly, nonatomic) BOOL isBeingMarkedForDeletion;</w:t>
      </w:r>
    </w:p>
    <w:p w14:paraId="489539F9" w14:textId="771A4C04"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@property(readonly, nonatomic) BOOL isMarkedForDeletion;</w:t>
      </w:r>
    </w:p>
    <w:p w14:paraId="1FDDE538" w14:textId="130A5CC0"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(void)markForDeletion;</w:t>
      </w:r>
    </w:p>
    <w:p w14:paraId="1EAF4E11" w14:textId="26724DDD"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BOOL isPlainText;</w:t>
      </w:r>
    </w:p>
    <w:p w14:paraId="4652A8E8" w14:textId="517FDD91"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(id)contentAsPlainTextPreservingNewlines;</w:t>
      </w:r>
    </w:p>
    <w:p w14:paraId="6C26B81A" w14:textId="5F2D4303"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@property(readonly, nonatomic) NSString *contentAsPlainText;</w:t>
      </w:r>
    </w:p>
    <w:p w14:paraId="2471A5E6" w14:textId="0C16BE93"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*content;</w:t>
      </w:r>
    </w:p>
    <w:p w14:paraId="36F62420" w14:textId="77777777" w:rsidR="00182003" w:rsidRDefault="00182003">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1BD4A29D" w14:textId="28022F7D"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Remaining properties</w:t>
      </w:r>
    </w:p>
    <w:p w14:paraId="476F2359" w14:textId="37835893"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NSSet *attachments; // @dynamic attachments;</w:t>
      </w:r>
    </w:p>
    <w:p w14:paraId="0DABDDA9" w14:textId="58FDFFAE"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*author; // @dynamic author;</w:t>
      </w:r>
    </w:p>
    <w:p w14:paraId="15634515" w14:textId="652DD319"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NoteBodyObject *body; // @dynamic body;</w:t>
      </w:r>
    </w:p>
    <w:p w14:paraId="1C5E024F" w14:textId="1ECA55E2"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NSNumber *containsCJK; // @dynamic containsCJK;</w:t>
      </w:r>
    </w:p>
    <w:p w14:paraId="5D8B55B5" w14:textId="0F4AC2B5"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NSNumber *contentType; // @dynamic contentType;</w:t>
      </w:r>
    </w:p>
    <w:p w14:paraId="4563E5C2" w14:textId="52FF5FC7"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NSDate *creationDate; // @dynamic creationDate;</w:t>
      </w:r>
    </w:p>
    <w:p w14:paraId="2472179F" w14:textId="640F7967"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NSNumber *deletedFlag; // @dynamic deletedFlag;</w:t>
      </w:r>
    </w:p>
    <w:p w14:paraId="480107ED" w14:textId="59B1E0DC"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NSNumber *externalFlags; // @dynamic externalFlags;</w:t>
      </w:r>
    </w:p>
    <w:p w14:paraId="6A99EEC7" w14:textId="2A08730B"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NSNumber *externalSequenceNumber; // @dynamic externalSequenceNumber;</w:t>
      </w:r>
    </w:p>
    <w:p w14:paraId="2E6A46C6" w14:textId="1F13E597"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NSNumber *externalServerIntId; // @dynamic externalServerIntId;</w:t>
      </w:r>
    </w:p>
    <w:p w14:paraId="3E29E4C9" w14:textId="620FEBB7"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@property(readonly, retain, nonatomic) NSString *guid; // @dynamic guid;</w:t>
      </w:r>
    </w:p>
    <w:p w14:paraId="683AB81A" w14:textId="0A5EA6F6"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NSNumber *integerId; // @dynamic integerId;</w:t>
      </w:r>
    </w:p>
    <w:p w14:paraId="2FB5A96B" w14:textId="357B6101"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NSNumber *isBookkeepingEntry; // @dynamic isBookkeepingEntry;</w:t>
      </w:r>
    </w:p>
    <w:p w14:paraId="67313DE4" w14:textId="21FDEED6"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NSDate *modificationDate; // @dynamic modificationDate;</w:t>
      </w:r>
    </w:p>
    <w:p w14:paraId="672053BB" w14:textId="5B255F95"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*serverId; // @dynamic serverId;</w:t>
      </w:r>
    </w:p>
    <w:p w14:paraId="5E390918" w14:textId="3ADF4C36"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NoteStoreObject *store; // @dynamic store;</w:t>
      </w:r>
    </w:p>
    <w:p w14:paraId="4D1EC798" w14:textId="54A6E1EB"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*summary; // @dynamic summary;</w:t>
      </w:r>
    </w:p>
    <w:p w14:paraId="30DBDEF2" w14:textId="0F9C0AFD"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*title; // @dynamic title;</w:t>
      </w:r>
    </w:p>
    <w:p w14:paraId="7E04C3C0" w14:textId="77777777" w:rsidR="00182003" w:rsidRDefault="00182003">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17D694CA" w14:textId="6E3EE1C4"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694C961C" w14:textId="619A18A3" w:rsidR="00182003" w:rsidRPr="003C679B" w:rsidRDefault="00802BE9">
      <w:pPr>
        <w:pStyle w:val="1"/>
        <w:rPr>
          <w:rFonts w:ascii="Times New Roman" w:eastAsia="宋体" w:hAnsi="Times New Roman" w:cs="宋体" w:hint="default"/>
          <w:lang w:eastAsia="zh-TW"/>
        </w:rPr>
      </w:pPr>
      <w:r w:rsidRPr="003C679B">
        <w:rPr>
          <w:rFonts w:ascii="Times New Roman" w:eastAsia="宋体" w:hAnsi="Times New Roman" w:cs="宋体" w:hint="default"/>
          <w:lang w:eastAsia="zh-TW"/>
        </w:rPr>
        <w:t xml:space="preserve">Great! Lots of properties indicate that </w:t>
      </w:r>
      <w:r w:rsidRPr="001A773A">
        <w:rPr>
          <w:rFonts w:ascii="Times New Roman" w:hAnsi="Times New Roman" w:hint="default"/>
          <w:lang w:eastAsia="zh-TW"/>
        </w:rPr>
        <w:t xml:space="preserve">NoteObject is a very standard model. </w:t>
      </w:r>
      <w:r w:rsidRPr="003C679B">
        <w:rPr>
          <w:rFonts w:ascii="Times New Roman" w:eastAsia="宋体" w:hAnsi="Times New Roman" w:cs="宋体" w:hint="default"/>
          <w:lang w:eastAsia="zh-TW"/>
        </w:rPr>
        <w:t xml:space="preserve">How do we get its text? Among its properties, we can see a possible property named </w:t>
      </w:r>
      <w:r w:rsidRPr="001A773A">
        <w:rPr>
          <w:rFonts w:ascii="Times New Roman" w:hAnsi="Times New Roman" w:hint="default"/>
        </w:rPr>
        <w:t>contentAsPlainText. Let</w:t>
      </w:r>
      <w:r>
        <w:rPr>
          <w:rFonts w:ascii="Times New Roman" w:hAnsi="Times New Roman" w:hint="default"/>
        </w:rPr>
        <w:t>’s check what it is:</w:t>
      </w:r>
    </w:p>
    <w:p w14:paraId="3A279A0C" w14:textId="61BE0E94"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cy# [#0x176aa170 contentAsPlainText]</w:t>
      </w:r>
    </w:p>
    <w:p w14:paraId="1C4D8B17" w14:textId="2B4B4B69"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@"Secret"</w:t>
      </w:r>
    </w:p>
    <w:p w14:paraId="0309510E" w14:textId="3C6916A2" w:rsidR="00182003" w:rsidRPr="003C679B" w:rsidRDefault="00802BE9">
      <w:pPr>
        <w:pStyle w:val="1"/>
        <w:rPr>
          <w:rFonts w:ascii="Times New Roman" w:eastAsia="宋体" w:hAnsi="Times New Roman" w:cs="宋体" w:hint="default"/>
          <w:lang w:eastAsia="zh-TW"/>
        </w:rPr>
      </w:pPr>
      <w:r w:rsidRPr="003C679B">
        <w:rPr>
          <w:rFonts w:ascii="Times New Roman" w:eastAsia="宋体" w:hAnsi="Times New Roman" w:cs="宋体" w:hint="default"/>
          <w:lang w:eastAsia="zh-TW"/>
        </w:rPr>
        <w:t>For further confirmation, let’s change the text of this note and add a picture, as shown in figure 7-8.</w:t>
      </w:r>
    </w:p>
    <w:p w14:paraId="1777391D" w14:textId="77777777" w:rsidR="00182003" w:rsidRDefault="005E2D08">
      <w:pPr>
        <w:pStyle w:val="1"/>
        <w:keepNext/>
        <w:ind w:firstLine="0"/>
        <w:jc w:val="center"/>
        <w:rPr>
          <w:rFonts w:hint="default"/>
        </w:rPr>
      </w:pPr>
      <w:r>
        <w:rPr>
          <w:noProof/>
          <w:lang w:eastAsia="en-US"/>
        </w:rPr>
        <w:lastRenderedPageBreak/>
        <w:drawing>
          <wp:inline distT="0" distB="0" distL="0" distR="0" wp14:anchorId="0997E20E" wp14:editId="22C7E7B0">
            <wp:extent cx="2023873" cy="3606800"/>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pic:nvPicPr>
                  <pic:blipFill>
                    <a:blip r:embed="rId14">
                      <a:extLst/>
                    </a:blip>
                    <a:stretch>
                      <a:fillRect/>
                    </a:stretch>
                  </pic:blipFill>
                  <pic:spPr>
                    <a:xfrm>
                      <a:off x="0" y="0"/>
                      <a:ext cx="2023873" cy="3606800"/>
                    </a:xfrm>
                    <a:prstGeom prst="rect">
                      <a:avLst/>
                    </a:prstGeom>
                    <a:ln w="12700" cap="flat">
                      <a:noFill/>
                      <a:miter lim="400000"/>
                    </a:ln>
                    <a:effectLst/>
                  </pic:spPr>
                </pic:pic>
              </a:graphicData>
            </a:graphic>
          </wp:inline>
        </w:drawing>
      </w:r>
    </w:p>
    <w:p w14:paraId="53D6DBC3" w14:textId="644F49D3" w:rsidR="00182003" w:rsidRDefault="00802BE9">
      <w:pPr>
        <w:pStyle w:val="Caption"/>
        <w:ind w:firstLine="400"/>
        <w:jc w:val="center"/>
      </w:pPr>
      <w:r>
        <w:rPr>
          <w:rFonts w:ascii="Trebuchet MS"/>
        </w:rPr>
        <w:t>Figure 7- 8</w:t>
      </w:r>
      <w:r w:rsidRPr="003C679B">
        <w:rPr>
          <w:rFonts w:ascii="宋体" w:eastAsia="宋体" w:hAnsi="宋体" w:cs="宋体"/>
          <w:lang w:eastAsia="zh-TW"/>
        </w:rPr>
        <w:t xml:space="preserve"> </w:t>
      </w:r>
      <w:r>
        <w:rPr>
          <w:rFonts w:ascii="Trebuchet MS"/>
        </w:rPr>
        <w:t>Change this note</w:t>
      </w:r>
    </w:p>
    <w:p w14:paraId="11D2727F" w14:textId="1018F639" w:rsidR="00182003" w:rsidRPr="003C679B" w:rsidRDefault="00802BE9">
      <w:pPr>
        <w:pStyle w:val="1"/>
        <w:rPr>
          <w:rFonts w:ascii="Times New Roman" w:eastAsia="宋体" w:hAnsi="Times New Roman" w:cs="宋体" w:hint="default"/>
          <w:lang w:eastAsia="zh-TW"/>
        </w:rPr>
      </w:pPr>
      <w:r w:rsidRPr="003C679B">
        <w:rPr>
          <w:rFonts w:ascii="Times New Roman" w:eastAsia="宋体" w:hAnsi="Times New Roman" w:cs="宋体" w:hint="default"/>
          <w:lang w:eastAsia="zh-TW"/>
        </w:rPr>
        <w:t xml:space="preserve">Then call </w:t>
      </w:r>
      <w:r w:rsidRPr="001A773A">
        <w:rPr>
          <w:rFonts w:ascii="Times New Roman" w:hAnsi="Times New Roman" w:hint="default"/>
        </w:rPr>
        <w:t xml:space="preserve">contentAsPlainText </w:t>
      </w:r>
      <w:r w:rsidRPr="003C679B">
        <w:rPr>
          <w:rFonts w:ascii="Times New Roman" w:eastAsia="宋体" w:hAnsi="Times New Roman" w:cs="宋体" w:hint="default"/>
          <w:lang w:eastAsia="zh-TW"/>
        </w:rPr>
        <w:t>again:</w:t>
      </w:r>
    </w:p>
    <w:p w14:paraId="517F2D8E" w14:textId="36D16ABE"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cy# [#0x176aa170 contentAsPlainText]</w:t>
      </w:r>
    </w:p>
    <w:p w14:paraId="17037C00" w14:textId="576CAF8F"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@"bbs.iosre.com"</w:t>
      </w:r>
    </w:p>
    <w:p w14:paraId="7D0BD528" w14:textId="7AD6346B" w:rsidR="00182003" w:rsidRPr="003C679B" w:rsidRDefault="00802BE9">
      <w:pPr>
        <w:pStyle w:val="1"/>
        <w:rPr>
          <w:rFonts w:ascii="Times New Roman" w:eastAsia="宋体" w:hAnsi="Times New Roman" w:cs="宋体" w:hint="default"/>
          <w:lang w:eastAsia="zh-TW"/>
        </w:rPr>
      </w:pPr>
      <w:r w:rsidRPr="003C679B">
        <w:rPr>
          <w:rFonts w:ascii="Times New Roman" w:eastAsia="宋体" w:hAnsi="Times New Roman" w:cs="宋体" w:hint="default"/>
          <w:lang w:eastAsia="zh-TW"/>
        </w:rPr>
        <w:t xml:space="preserve">Now we’re certain that this method can correctly return the text of the current note. With a further length method, we’re able to get the character count of this note: </w:t>
      </w:r>
    </w:p>
    <w:p w14:paraId="49FD5C23" w14:textId="27569A23"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lang w:eastAsia="zh-TW"/>
        </w:rPr>
      </w:pPr>
      <w:r>
        <w:rPr>
          <w:rFonts w:ascii="Monaco" w:hint="default"/>
          <w:kern w:val="0"/>
          <w:sz w:val="16"/>
          <w:szCs w:val="16"/>
          <w:shd w:val="clear" w:color="auto" w:fill="D8D8D8"/>
          <w:lang w:eastAsia="zh-TW"/>
        </w:rPr>
        <w:t>cy# [[#0x176aa170 contentAsPlainText] length]</w:t>
      </w:r>
    </w:p>
    <w:p w14:paraId="17C48741" w14:textId="540D93C6"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lang w:eastAsia="zh-TW"/>
        </w:rPr>
      </w:pPr>
      <w:r>
        <w:rPr>
          <w:rFonts w:ascii="Monaco" w:hint="default"/>
          <w:kern w:val="0"/>
          <w:sz w:val="16"/>
          <w:szCs w:val="16"/>
          <w:shd w:val="clear" w:color="auto" w:fill="D8D8D8"/>
          <w:lang w:eastAsia="zh-TW"/>
        </w:rPr>
        <w:t>13</w:t>
      </w:r>
    </w:p>
    <w:p w14:paraId="42D65A6E" w14:textId="7A2577C3" w:rsidR="00182003" w:rsidRPr="003C679B" w:rsidRDefault="00802BE9">
      <w:pPr>
        <w:pStyle w:val="1"/>
        <w:rPr>
          <w:rFonts w:ascii="Times New Roman" w:eastAsia="宋体" w:hAnsi="Times New Roman" w:cs="宋体" w:hint="default"/>
          <w:lang w:eastAsia="zh-TW"/>
        </w:rPr>
      </w:pPr>
      <w:r w:rsidRPr="003C679B">
        <w:rPr>
          <w:rFonts w:ascii="Times New Roman" w:eastAsia="宋体" w:hAnsi="Times New Roman" w:cs="宋体" w:hint="default"/>
          <w:lang w:eastAsia="zh-TW"/>
        </w:rPr>
        <w:t>We’re almost done.</w:t>
      </w:r>
    </w:p>
    <w:p w14:paraId="7ACDFBEB" w14:textId="71E47CB7" w:rsidR="00EC59C1" w:rsidRPr="00EC59C1" w:rsidRDefault="00802BE9">
      <w:pPr>
        <w:pStyle w:val="Heading3"/>
        <w:rPr>
          <w:lang w:eastAsia="zh-TW"/>
        </w:rPr>
      </w:pPr>
      <w:r>
        <w:rPr>
          <w:lang w:eastAsia="zh-TW"/>
        </w:rPr>
        <w:t xml:space="preserve">7.2.5 </w:t>
      </w:r>
      <w:r w:rsidRPr="005218F8">
        <w:rPr>
          <w:lang w:eastAsia="zh-TW"/>
        </w:rPr>
        <w:t>Find a method to monitor note text change</w:t>
      </w:r>
      <w:r>
        <w:rPr>
          <w:lang w:eastAsia="zh-TW"/>
        </w:rPr>
        <w:t>s</w:t>
      </w:r>
      <w:r w:rsidRPr="005218F8">
        <w:rPr>
          <w:lang w:eastAsia="zh-TW"/>
        </w:rPr>
        <w:t xml:space="preserve"> in real time</w:t>
      </w:r>
    </w:p>
    <w:p w14:paraId="7E685FAB" w14:textId="5B9DC7FC" w:rsidR="00182003" w:rsidRPr="003C679B" w:rsidRDefault="00802BE9">
      <w:pPr>
        <w:pStyle w:val="1"/>
        <w:rPr>
          <w:rFonts w:ascii="Times New Roman" w:eastAsia="宋体" w:hAnsi="Times New Roman" w:cs="宋体" w:hint="default"/>
          <w:lang w:eastAsia="zh-TW"/>
        </w:rPr>
      </w:pPr>
      <w:r w:rsidRPr="003C679B">
        <w:rPr>
          <w:rFonts w:ascii="Times New Roman" w:eastAsia="宋体" w:hAnsi="Times New Roman" w:cs="宋体" w:hint="default"/>
          <w:lang w:eastAsia="zh-TW"/>
        </w:rPr>
        <w:t xml:space="preserve">At the beginning of this chapter we’ve mentioned that “this kind of methods are usually defined in protocols”. Because both setTitle: and NoteObject are found in </w:t>
      </w:r>
      <w:r w:rsidRPr="001A773A">
        <w:rPr>
          <w:rFonts w:ascii="Times New Roman" w:hAnsi="Times New Roman" w:hint="default"/>
        </w:rPr>
        <w:t>NotesDisplayController</w:t>
      </w:r>
      <w:r>
        <w:rPr>
          <w:rFonts w:ascii="Times New Roman" w:hAnsi="Times New Roman" w:hint="default"/>
        </w:rPr>
        <w:t>.h</w:t>
      </w:r>
      <w:r w:rsidRPr="001A773A">
        <w:rPr>
          <w:rFonts w:ascii="Times New Roman" w:hAnsi="Times New Roman" w:hint="default"/>
        </w:rPr>
        <w:t xml:space="preserve">, if we can find </w:t>
      </w:r>
      <w:r>
        <w:rPr>
          <w:rFonts w:ascii="Times New Roman" w:hAnsi="Times New Roman" w:hint="default"/>
        </w:rPr>
        <w:t xml:space="preserve">the “monitor” method inside this header too, </w:t>
      </w:r>
      <w:r w:rsidRPr="001A773A">
        <w:rPr>
          <w:rFonts w:ascii="Times New Roman" w:hAnsi="Times New Roman" w:hint="default"/>
        </w:rPr>
        <w:t>our code</w:t>
      </w:r>
      <w:r w:rsidRPr="003B583F">
        <w:rPr>
          <w:rFonts w:ascii="Times New Roman" w:hAnsi="Times New Roman" w:hint="default"/>
        </w:rPr>
        <w:t xml:space="preserve"> </w:t>
      </w:r>
      <w:r>
        <w:rPr>
          <w:rFonts w:ascii="Times New Roman" w:hAnsi="Times New Roman" w:hint="default"/>
        </w:rPr>
        <w:t>will be greatly simplified</w:t>
      </w:r>
      <w:r w:rsidRPr="001A773A">
        <w:rPr>
          <w:rFonts w:ascii="Times New Roman" w:hAnsi="Times New Roman" w:hint="default"/>
        </w:rPr>
        <w:t xml:space="preserve">. Open NotesDisplayController.h and </w:t>
      </w:r>
      <w:r>
        <w:rPr>
          <w:rFonts w:ascii="Times New Roman" w:hAnsi="Times New Roman" w:hint="default"/>
        </w:rPr>
        <w:t>check</w:t>
      </w:r>
      <w:r w:rsidRPr="001A773A">
        <w:rPr>
          <w:rFonts w:ascii="Times New Roman" w:hAnsi="Times New Roman" w:hint="default"/>
        </w:rPr>
        <w:t xml:space="preserve"> what protocols it </w:t>
      </w:r>
      <w:r>
        <w:rPr>
          <w:rFonts w:ascii="Times New Roman" w:hAnsi="Times New Roman" w:hint="default"/>
        </w:rPr>
        <w:t xml:space="preserve">has </w:t>
      </w:r>
      <w:r w:rsidRPr="001A773A">
        <w:rPr>
          <w:rFonts w:ascii="Times New Roman" w:hAnsi="Times New Roman" w:hint="default"/>
        </w:rPr>
        <w:t>implemente</w:t>
      </w:r>
      <w:r>
        <w:rPr>
          <w:rFonts w:ascii="Times New Roman" w:hAnsi="Times New Roman" w:hint="default"/>
        </w:rPr>
        <w:t>d</w:t>
      </w:r>
      <w:r w:rsidRPr="001A773A">
        <w:rPr>
          <w:rFonts w:ascii="Times New Roman" w:hAnsi="Times New Roman" w:hint="default"/>
        </w:rPr>
        <w:t>.</w:t>
      </w:r>
    </w:p>
    <w:p w14:paraId="052B304A" w14:textId="3FAD2A83"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@interface NotesDisplayController : UIViewController &lt;NoteContentLayerDelegate, UIActionSheetDelegate, AFContextProvider, UIPopoverPresentationControllerDelegate, UINavigationControllerDelegate, UIImagePickerControllerDelegate, NotesQuickLookActivityItemDelegate, ScrollViewKeyboardResizerDelegate, NSUserActivityDelegate, NotesStateArchiving&gt;</w:t>
      </w:r>
    </w:p>
    <w:p w14:paraId="64E84273" w14:textId="73BF86AB"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hAnsi="Monaco" w:hint="default"/>
          <w:kern w:val="0"/>
          <w:sz w:val="16"/>
          <w:szCs w:val="16"/>
          <w:shd w:val="clear" w:color="auto" w:fill="D8D8D8"/>
        </w:rPr>
        <w:t>……</w:t>
      </w:r>
    </w:p>
    <w:p w14:paraId="3D4A1F21" w14:textId="713605AE"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5F98F74C" w14:textId="77777777" w:rsidR="00182003" w:rsidRDefault="00182003">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64E1C612" w14:textId="72666DAA" w:rsidR="00182003" w:rsidRPr="005F6F54" w:rsidRDefault="00802BE9">
      <w:pPr>
        <w:pStyle w:val="1"/>
        <w:rPr>
          <w:rFonts w:ascii="Times New Roman" w:eastAsia="Times New Roman" w:hAnsi="Times New Roman" w:cs="Times New Roman" w:hint="default"/>
        </w:rPr>
      </w:pPr>
      <w:r w:rsidRPr="003C679B">
        <w:rPr>
          <w:rFonts w:ascii="Times New Roman" w:eastAsia="宋体" w:hAnsi="Times New Roman" w:cs="宋体" w:hint="default"/>
          <w:lang w:eastAsia="zh-TW"/>
        </w:rPr>
        <w:t xml:space="preserve">Among those protocols, </w:t>
      </w:r>
      <w:r w:rsidRPr="001A773A">
        <w:rPr>
          <w:rFonts w:ascii="Times New Roman" w:hAnsi="Times New Roman" w:hint="default"/>
        </w:rPr>
        <w:t>UIActionSheetDelegate</w:t>
      </w:r>
      <w:r w:rsidRPr="003C679B">
        <w:rPr>
          <w:rFonts w:ascii="Times New Roman" w:eastAsia="宋体" w:hAnsi="Times New Roman" w:cs="宋体" w:hint="default"/>
          <w:lang w:eastAsia="zh-TW"/>
        </w:rPr>
        <w:t xml:space="preserve">, </w:t>
      </w:r>
      <w:r w:rsidRPr="001A773A">
        <w:rPr>
          <w:rFonts w:ascii="Times New Roman" w:hAnsi="Times New Roman" w:hint="default"/>
        </w:rPr>
        <w:t>UIPopoverPresentationControllerDelegate</w:t>
      </w:r>
      <w:r w:rsidRPr="003C679B">
        <w:rPr>
          <w:rFonts w:ascii="Times New Roman" w:eastAsia="宋体" w:hAnsi="Times New Roman" w:cs="宋体" w:hint="default"/>
          <w:lang w:eastAsia="zh-TW"/>
        </w:rPr>
        <w:t xml:space="preserve">, </w:t>
      </w:r>
      <w:r w:rsidRPr="001A773A">
        <w:rPr>
          <w:rFonts w:ascii="Times New Roman" w:hAnsi="Times New Roman" w:hint="default"/>
        </w:rPr>
        <w:t>UINavigationControllerDelegate</w:t>
      </w:r>
      <w:r w:rsidRPr="003C679B">
        <w:rPr>
          <w:rFonts w:ascii="Times New Roman" w:eastAsia="宋体" w:hAnsi="Times New Roman" w:cs="宋体" w:hint="default"/>
          <w:lang w:eastAsia="zh-TW"/>
        </w:rPr>
        <w:t xml:space="preserve"> and </w:t>
      </w:r>
      <w:r w:rsidRPr="001A773A">
        <w:rPr>
          <w:rFonts w:ascii="Times New Roman" w:hAnsi="Times New Roman" w:hint="default"/>
        </w:rPr>
        <w:t xml:space="preserve">UIImagePickerControllerDelegate are all documented, they </w:t>
      </w:r>
      <w:r>
        <w:rPr>
          <w:rFonts w:ascii="Times New Roman" w:hAnsi="Times New Roman" w:hint="default"/>
        </w:rPr>
        <w:t>have nothing to do with</w:t>
      </w:r>
      <w:r w:rsidRPr="001A773A">
        <w:rPr>
          <w:rFonts w:ascii="Times New Roman" w:hAnsi="Times New Roman" w:hint="default"/>
        </w:rPr>
        <w:t xml:space="preserve"> the changes of </w:t>
      </w:r>
      <w:r>
        <w:rPr>
          <w:rFonts w:ascii="Times New Roman" w:hAnsi="Times New Roman" w:hint="default"/>
        </w:rPr>
        <w:t xml:space="preserve">the </w:t>
      </w:r>
      <w:r w:rsidRPr="001A773A">
        <w:rPr>
          <w:rFonts w:ascii="Times New Roman" w:hAnsi="Times New Roman" w:hint="default"/>
        </w:rPr>
        <w:t xml:space="preserve">current note, </w:t>
      </w:r>
      <w:r>
        <w:rPr>
          <w:rFonts w:ascii="Times New Roman" w:hAnsi="Times New Roman" w:hint="default"/>
        </w:rPr>
        <w:t>hence can be ignored</w:t>
      </w:r>
      <w:r w:rsidRPr="001A773A">
        <w:rPr>
          <w:rFonts w:ascii="Times New Roman" w:hAnsi="Times New Roman" w:hint="default"/>
        </w:rPr>
        <w:t xml:space="preserve">. The </w:t>
      </w:r>
      <w:r>
        <w:rPr>
          <w:rFonts w:ascii="Times New Roman" w:hAnsi="Times New Roman" w:hint="default"/>
        </w:rPr>
        <w:t>remaining ones</w:t>
      </w:r>
      <w:r w:rsidRPr="001A773A">
        <w:rPr>
          <w:rFonts w:ascii="Times New Roman" w:hAnsi="Times New Roman" w:hint="default"/>
        </w:rPr>
        <w:t xml:space="preserve">, </w:t>
      </w:r>
      <w:r>
        <w:rPr>
          <w:rFonts w:ascii="Times New Roman" w:hAnsi="Times New Roman" w:hint="default"/>
        </w:rPr>
        <w:t xml:space="preserve">i.e. </w:t>
      </w:r>
      <w:r w:rsidRPr="001A773A">
        <w:rPr>
          <w:rFonts w:ascii="Times New Roman" w:hAnsi="Times New Roman" w:hint="default"/>
        </w:rPr>
        <w:lastRenderedPageBreak/>
        <w:t>NoteContentLayerDelegate</w:t>
      </w:r>
      <w:r w:rsidRPr="003C679B">
        <w:rPr>
          <w:rFonts w:ascii="Times New Roman" w:eastAsia="宋体" w:hAnsi="Times New Roman" w:cs="宋体" w:hint="default"/>
          <w:lang w:eastAsia="zh-TW"/>
        </w:rPr>
        <w:t xml:space="preserve">, </w:t>
      </w:r>
      <w:r w:rsidRPr="001A773A">
        <w:rPr>
          <w:rFonts w:ascii="Times New Roman" w:hAnsi="Times New Roman" w:hint="default"/>
        </w:rPr>
        <w:t>AFContextProvider</w:t>
      </w:r>
      <w:r w:rsidRPr="003C679B">
        <w:rPr>
          <w:rFonts w:ascii="Times New Roman" w:eastAsia="宋体" w:hAnsi="Times New Roman" w:cs="宋体" w:hint="default"/>
          <w:lang w:eastAsia="zh-TW"/>
        </w:rPr>
        <w:t xml:space="preserve">, </w:t>
      </w:r>
      <w:r w:rsidRPr="001A773A">
        <w:rPr>
          <w:rFonts w:ascii="Times New Roman" w:hAnsi="Times New Roman" w:hint="default"/>
        </w:rPr>
        <w:t>NotesQuickLookActivityItemDelegate</w:t>
      </w:r>
      <w:r w:rsidRPr="003C679B">
        <w:rPr>
          <w:rFonts w:ascii="Times New Roman" w:eastAsia="宋体" w:hAnsi="Times New Roman" w:cs="宋体" w:hint="default"/>
          <w:lang w:eastAsia="zh-TW"/>
        </w:rPr>
        <w:t xml:space="preserve">, </w:t>
      </w:r>
      <w:r w:rsidRPr="001A773A">
        <w:rPr>
          <w:rFonts w:ascii="Times New Roman" w:hAnsi="Times New Roman" w:hint="default"/>
        </w:rPr>
        <w:t>ScrollViewKeyboardResizerDelegate,</w:t>
      </w:r>
      <w:r w:rsidRPr="003C679B">
        <w:rPr>
          <w:rFonts w:ascii="Times New Roman" w:eastAsia="宋体" w:hAnsi="Times New Roman" w:cs="宋体" w:hint="default"/>
          <w:lang w:eastAsia="zh-TW"/>
        </w:rPr>
        <w:t xml:space="preserve"> </w:t>
      </w:r>
      <w:r w:rsidRPr="001A773A">
        <w:rPr>
          <w:rFonts w:ascii="Times New Roman" w:hAnsi="Times New Roman" w:hint="default"/>
        </w:rPr>
        <w:t>NSUserActivityDelegate</w:t>
      </w:r>
      <w:r w:rsidRPr="003C679B">
        <w:rPr>
          <w:rFonts w:ascii="Times New Roman" w:eastAsia="宋体" w:hAnsi="Times New Roman" w:cs="宋体" w:hint="default"/>
          <w:lang w:eastAsia="zh-TW"/>
        </w:rPr>
        <w:t xml:space="preserve"> and </w:t>
      </w:r>
      <w:r w:rsidRPr="001A773A">
        <w:rPr>
          <w:rFonts w:ascii="Times New Roman" w:hAnsi="Times New Roman" w:hint="default"/>
        </w:rPr>
        <w:t>NotesStateArchiving</w:t>
      </w:r>
      <w:r>
        <w:rPr>
          <w:rFonts w:ascii="Times New Roman" w:hAnsi="Times New Roman" w:hint="default"/>
        </w:rPr>
        <w:t xml:space="preserve"> are worth attention</w:t>
      </w:r>
      <w:r w:rsidRPr="001A773A">
        <w:rPr>
          <w:rFonts w:ascii="Times New Roman" w:hAnsi="Times New Roman" w:hint="default"/>
        </w:rPr>
        <w:t xml:space="preserve">, we should inspect them </w:t>
      </w:r>
      <w:r>
        <w:rPr>
          <w:rFonts w:ascii="Times New Roman" w:hAnsi="Times New Roman" w:hint="default"/>
        </w:rPr>
        <w:t>one by one</w:t>
      </w:r>
      <w:r w:rsidRPr="001A773A">
        <w:rPr>
          <w:rFonts w:ascii="Times New Roman" w:hAnsi="Times New Roman" w:hint="default"/>
        </w:rPr>
        <w:t>. Let</w:t>
      </w:r>
      <w:r>
        <w:rPr>
          <w:rFonts w:ascii="Times New Roman" w:hAnsi="Times New Roman" w:hint="default"/>
        </w:rPr>
        <w:t>’s start with</w:t>
      </w:r>
      <w:r w:rsidRPr="001A773A">
        <w:rPr>
          <w:rFonts w:ascii="Times New Roman" w:hAnsi="Times New Roman" w:hint="default"/>
        </w:rPr>
        <w:t xml:space="preserve"> NoteContentLayerDelegate-Protocol.h</w:t>
      </w:r>
      <w:r>
        <w:rPr>
          <w:rFonts w:ascii="Times New Roman" w:hAnsi="Times New Roman" w:hint="default"/>
        </w:rPr>
        <w:t>:</w:t>
      </w:r>
      <w:r w:rsidRPr="001A773A">
        <w:rPr>
          <w:rFonts w:ascii="Times New Roman" w:hAnsi="Times New Roman" w:hint="default"/>
        </w:rPr>
        <w:t xml:space="preserve"> </w:t>
      </w:r>
    </w:p>
    <w:p w14:paraId="5F9C4EA5" w14:textId="7114C3FA"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@protocol NoteContentLayerDelegate &lt;NSObject&gt;</w:t>
      </w:r>
    </w:p>
    <w:p w14:paraId="0A820A74" w14:textId="0FADE344"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(BOOL)allowsAttachmentsInNoteContentLayer:(id)arg1;</w:t>
      </w:r>
    </w:p>
    <w:p w14:paraId="39D7B6F1" w14:textId="67630DF9"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(BOOL)canInsertImagesInNoteContentLayer:(id)arg1;</w:t>
      </w:r>
    </w:p>
    <w:p w14:paraId="23921B3C" w14:textId="720DA832"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(void)insertImageInNoteContentLayer:(id)arg1;</w:t>
      </w:r>
    </w:p>
    <w:p w14:paraId="372BA4EA" w14:textId="29341D43"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(BOOL)isNoteContentLayerVisible:(id)arg1;</w:t>
      </w:r>
    </w:p>
    <w:p w14:paraId="20626FDD" w14:textId="4D73BC2F"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(BOOL)noteContentLayer:(id)arg1 acceptContentsFromPasteboard:(id)arg2;</w:t>
      </w:r>
    </w:p>
    <w:p w14:paraId="7B6A365E" w14:textId="6E81496C"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(BOOL)noteContentLayer:(id)arg1 acceptStringIncreasingContentLength:(id)arg2;</w:t>
      </w:r>
    </w:p>
    <w:p w14:paraId="34B4A01F" w14:textId="7580D0CC"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(BOOL)noteContentLayer:(id)arg1 canHandleLongPressOnElement:(id)arg2;</w:t>
      </w:r>
    </w:p>
    <w:p w14:paraId="106F955D" w14:textId="26C1B571"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(void)noteContentLayer:(id)arg1 containsCJK:(BOOL)arg2;</w:t>
      </w:r>
    </w:p>
    <w:p w14:paraId="23C1CAEE" w14:textId="5A4979F1"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(void)noteContentLayer:(id)arg1 contentScrollViewWillBeginDragging:(id)arg2;</w:t>
      </w:r>
    </w:p>
    <w:p w14:paraId="5C92E480" w14:textId="2B43B69A"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(void)noteContentLayer:(id)arg1 didChangeContentSize:(struct CGSize)arg2;</w:t>
      </w:r>
    </w:p>
    <w:p w14:paraId="0A54ECC0" w14:textId="55BE718C"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(void)noteContentLayer:(id)arg1 handleLongPressOnElement:(id)arg2 atPoint:(struct CGPoint)arg3;</w:t>
      </w:r>
    </w:p>
    <w:p w14:paraId="770B4AF4" w14:textId="39C8C013"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(void)noteContentLayer:(id)arg1 setEditing:(BOOL)arg2 animated:(BOOL)arg3;</w:t>
      </w:r>
    </w:p>
    <w:p w14:paraId="07475E3E" w14:textId="18FDF0D1"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(void)noteContentLayerContentDidChange:(id)arg1 updatedTitle:(BOOL)arg2;</w:t>
      </w:r>
    </w:p>
    <w:p w14:paraId="57F71DB4" w14:textId="30D04F65"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(BOOL)noteContentLayerShouldBeginEditing:(id)arg1;</w:t>
      </w:r>
    </w:p>
    <w:p w14:paraId="3E3B7089" w14:textId="77777777" w:rsidR="00182003" w:rsidRDefault="00182003">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09591210" w14:textId="29E28E19"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@optional</w:t>
      </w:r>
    </w:p>
    <w:p w14:paraId="39169E92" w14:textId="36EC21CA"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(void)noteContentLayerKeyboardDidHide:(id)arg1;</w:t>
      </w:r>
    </w:p>
    <w:p w14:paraId="33CE07B4" w14:textId="6F4E1438"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61667F45" w14:textId="13F89030" w:rsidR="00182003" w:rsidRPr="00262E5B" w:rsidRDefault="00802BE9">
      <w:pPr>
        <w:pStyle w:val="1"/>
        <w:rPr>
          <w:rFonts w:ascii="Times New Roman" w:eastAsia="Times New Roman" w:hAnsi="Times New Roman" w:cs="Times New Roman" w:hint="default"/>
        </w:rPr>
      </w:pPr>
      <w:r w:rsidRPr="003C679B">
        <w:rPr>
          <w:rFonts w:ascii="Times New Roman" w:eastAsia="宋体" w:hAnsi="Times New Roman" w:cs="宋体" w:hint="default"/>
          <w:lang w:eastAsia="zh-TW"/>
        </w:rPr>
        <w:t xml:space="preserve">2 methods are quite suspecious, they’re </w:t>
      </w:r>
      <w:r w:rsidRPr="001A773A">
        <w:rPr>
          <w:rFonts w:ascii="Times New Roman" w:hAnsi="Times New Roman" w:hint="default"/>
        </w:rPr>
        <w:t xml:space="preserve">noteContentLayer:didChangeContentSize: and noteContentLayerContentDidChange:updatedTitle:. While we are editing a note, the content and size of it </w:t>
      </w:r>
      <w:r>
        <w:rPr>
          <w:rFonts w:ascii="Times New Roman" w:hAnsi="Times New Roman" w:hint="default"/>
        </w:rPr>
        <w:t>are indeed</w:t>
      </w:r>
      <w:r w:rsidRPr="001A773A">
        <w:rPr>
          <w:rFonts w:ascii="Times New Roman" w:hAnsi="Times New Roman" w:hint="default"/>
        </w:rPr>
        <w:t xml:space="preserve"> chang</w:t>
      </w:r>
      <w:r>
        <w:rPr>
          <w:rFonts w:ascii="Times New Roman" w:hAnsi="Times New Roman" w:hint="default"/>
        </w:rPr>
        <w:t>ing</w:t>
      </w:r>
      <w:r w:rsidRPr="001A773A">
        <w:rPr>
          <w:rFonts w:ascii="Times New Roman" w:hAnsi="Times New Roman" w:hint="default"/>
        </w:rPr>
        <w:t xml:space="preserve">, thus those </w:t>
      </w:r>
      <w:r>
        <w:rPr>
          <w:rFonts w:ascii="Times New Roman" w:hAnsi="Times New Roman" w:hint="default"/>
        </w:rPr>
        <w:t>2</w:t>
      </w:r>
      <w:r w:rsidRPr="001A773A">
        <w:rPr>
          <w:rFonts w:ascii="Times New Roman" w:hAnsi="Times New Roman" w:hint="default"/>
        </w:rPr>
        <w:t xml:space="preserve"> methods </w:t>
      </w:r>
      <w:r>
        <w:rPr>
          <w:rFonts w:ascii="Times New Roman" w:hAnsi="Times New Roman" w:hint="default"/>
        </w:rPr>
        <w:t>may</w:t>
      </w:r>
      <w:r w:rsidRPr="001A773A">
        <w:rPr>
          <w:rFonts w:ascii="Times New Roman" w:hAnsi="Times New Roman" w:hint="default"/>
        </w:rPr>
        <w:t xml:space="preserve"> be called when change</w:t>
      </w:r>
      <w:r>
        <w:rPr>
          <w:rFonts w:ascii="Times New Roman" w:hAnsi="Times New Roman" w:hint="default"/>
        </w:rPr>
        <w:t>s</w:t>
      </w:r>
      <w:r w:rsidRPr="001A773A">
        <w:rPr>
          <w:rFonts w:ascii="Times New Roman" w:hAnsi="Times New Roman" w:hint="default"/>
        </w:rPr>
        <w:t xml:space="preserve"> occur</w:t>
      </w:r>
      <w:r>
        <w:rPr>
          <w:rFonts w:ascii="Times New Roman" w:hAnsi="Times New Roman" w:hint="default"/>
        </w:rPr>
        <w:t xml:space="preserve">, and actually they’re </w:t>
      </w:r>
      <w:r w:rsidRPr="005218F8">
        <w:rPr>
          <w:rFonts w:ascii="Times New Roman" w:hAnsi="Times New Roman" w:hint="default"/>
        </w:rPr>
        <w:t>implemented</w:t>
      </w:r>
      <w:r w:rsidRPr="00262E5B">
        <w:rPr>
          <w:rFonts w:ascii="Times New Roman" w:hAnsi="Times New Roman" w:hint="default"/>
        </w:rPr>
        <w:t xml:space="preserve"> </w:t>
      </w:r>
      <w:r>
        <w:rPr>
          <w:rFonts w:ascii="Times New Roman" w:hAnsi="Times New Roman" w:hint="default"/>
        </w:rPr>
        <w:t xml:space="preserve">in </w:t>
      </w:r>
      <w:r w:rsidRPr="001A773A">
        <w:rPr>
          <w:rFonts w:ascii="Times New Roman" w:hAnsi="Times New Roman" w:hint="default"/>
        </w:rPr>
        <w:t xml:space="preserve">NotesDisplayController.h. </w:t>
      </w:r>
      <w:r>
        <w:rPr>
          <w:rFonts w:ascii="Times New Roman" w:hAnsi="Times New Roman" w:hint="default"/>
        </w:rPr>
        <w:t>Let’s use LLDB to make sure they’re called when a note changes.</w:t>
      </w:r>
    </w:p>
    <w:p w14:paraId="2A7E490A" w14:textId="35EB2021" w:rsidR="00182003" w:rsidRPr="003C679B" w:rsidRDefault="00802BE9">
      <w:pPr>
        <w:pStyle w:val="1"/>
        <w:rPr>
          <w:rFonts w:ascii="Times New Roman" w:eastAsia="宋体" w:hAnsi="Times New Roman" w:cs="宋体" w:hint="default"/>
          <w:lang w:eastAsia="zh-TW"/>
        </w:rPr>
      </w:pPr>
      <w:r w:rsidRPr="003C679B">
        <w:rPr>
          <w:rFonts w:ascii="Times New Roman" w:eastAsia="宋体" w:hAnsi="Times New Roman" w:cs="宋体" w:hint="default"/>
          <w:lang w:eastAsia="zh-TW"/>
        </w:rPr>
        <w:t xml:space="preserve">Attach to </w:t>
      </w:r>
      <w:r w:rsidRPr="001A773A">
        <w:rPr>
          <w:rFonts w:ascii="Times New Roman" w:hAnsi="Times New Roman" w:hint="default"/>
        </w:rPr>
        <w:t xml:space="preserve">MobileNotes with LLDB, and </w:t>
      </w:r>
      <w:r>
        <w:rPr>
          <w:rFonts w:ascii="Times New Roman" w:hAnsi="Times New Roman" w:hint="default"/>
        </w:rPr>
        <w:t>check</w:t>
      </w:r>
      <w:r w:rsidRPr="001A773A">
        <w:rPr>
          <w:rFonts w:ascii="Times New Roman" w:hAnsi="Times New Roman" w:hint="default"/>
        </w:rPr>
        <w:t xml:space="preserve"> </w:t>
      </w:r>
      <w:r>
        <w:rPr>
          <w:rFonts w:ascii="Times New Roman" w:hAnsi="Times New Roman" w:hint="default"/>
        </w:rPr>
        <w:t xml:space="preserve">its </w:t>
      </w:r>
      <w:r w:rsidRPr="001A773A">
        <w:rPr>
          <w:rFonts w:ascii="Times New Roman" w:hAnsi="Times New Roman" w:hint="default"/>
        </w:rPr>
        <w:t>ASLR offset</w:t>
      </w:r>
      <w:r>
        <w:rPr>
          <w:rFonts w:ascii="Times New Roman" w:hAnsi="Times New Roman" w:hint="default"/>
        </w:rPr>
        <w:t>:</w:t>
      </w:r>
    </w:p>
    <w:p w14:paraId="49C4D6C1" w14:textId="0FF30A36"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image list -o -f</w:t>
      </w:r>
    </w:p>
    <w:p w14:paraId="1F6F86F4" w14:textId="70EC8F49"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0] 0x00035000 /private/var/db/stash/_.29LMeZ/Applications/MobileNotes.app/MobileNotes(0x0000000000039000)</w:t>
      </w:r>
    </w:p>
    <w:p w14:paraId="1498F424" w14:textId="000C4A7E"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1] 0x00197000 /Library/MobileSubstrate/MobileSubstrate.dylib(0x0000000000197000)</w:t>
      </w:r>
    </w:p>
    <w:p w14:paraId="4ADAD714" w14:textId="02A7433B"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2] 0x06db3000 /Users/snakeninny/Library/Developer/Xcode/iOS DeviceSupport/8.1 (12B411)/Symbols/System/Library/Frameworks/QuickLook.framework/QuickLook</w:t>
      </w:r>
    </w:p>
    <w:p w14:paraId="4879F77A" w14:textId="32FEBCAF"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hAnsi="Monaco" w:hint="default"/>
          <w:kern w:val="0"/>
          <w:sz w:val="16"/>
          <w:szCs w:val="16"/>
          <w:shd w:val="clear" w:color="auto" w:fill="D8D8D8"/>
        </w:rPr>
        <w:t>……</w:t>
      </w:r>
    </w:p>
    <w:p w14:paraId="0A17DBAA" w14:textId="77777777" w:rsidR="00182003" w:rsidRDefault="00182003">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11EF3141" w14:textId="6FE5EA7E" w:rsidR="00182003" w:rsidRDefault="00802BE9">
      <w:pPr>
        <w:pStyle w:val="1"/>
        <w:rPr>
          <w:rFonts w:hint="default"/>
        </w:rPr>
      </w:pPr>
      <w:r w:rsidRPr="003C679B">
        <w:rPr>
          <w:rFonts w:ascii="Times New Roman" w:eastAsia="宋体" w:hAnsi="Times New Roman" w:cs="宋体" w:hint="default"/>
          <w:lang w:eastAsia="zh-TW"/>
        </w:rPr>
        <w:t xml:space="preserve">The ASLR offset is </w:t>
      </w:r>
      <w:r w:rsidRPr="001A773A">
        <w:rPr>
          <w:rFonts w:ascii="Times New Roman" w:hAnsi="Times New Roman" w:hint="default"/>
        </w:rPr>
        <w:t xml:space="preserve">0x35000. </w:t>
      </w:r>
      <w:r>
        <w:rPr>
          <w:rFonts w:ascii="Times New Roman" w:hAnsi="Times New Roman" w:hint="default"/>
        </w:rPr>
        <w:t>Drag and drop</w:t>
      </w:r>
      <w:r w:rsidRPr="001A773A">
        <w:rPr>
          <w:rFonts w:ascii="Times New Roman" w:hAnsi="Times New Roman" w:hint="default"/>
        </w:rPr>
        <w:t xml:space="preserve"> MobileNotes </w:t>
      </w:r>
      <w:r>
        <w:rPr>
          <w:rFonts w:ascii="Times New Roman" w:hAnsi="Times New Roman" w:hint="default"/>
        </w:rPr>
        <w:t>into</w:t>
      </w:r>
      <w:r w:rsidRPr="001A773A">
        <w:rPr>
          <w:rFonts w:ascii="Times New Roman" w:hAnsi="Times New Roman" w:hint="default"/>
        </w:rPr>
        <w:t xml:space="preserve"> IDA</w:t>
      </w:r>
      <w:r>
        <w:rPr>
          <w:rFonts w:ascii="Times New Roman" w:hAnsi="Times New Roman" w:hint="default"/>
        </w:rPr>
        <w:t>,</w:t>
      </w:r>
      <w:r w:rsidRPr="001A773A">
        <w:rPr>
          <w:rFonts w:ascii="Times New Roman" w:hAnsi="Times New Roman" w:hint="default"/>
        </w:rPr>
        <w:t xml:space="preserve"> </w:t>
      </w:r>
      <w:r>
        <w:rPr>
          <w:rFonts w:ascii="Times New Roman" w:hAnsi="Times New Roman" w:hint="default"/>
        </w:rPr>
        <w:t xml:space="preserve">then </w:t>
      </w:r>
      <w:r w:rsidRPr="005218F8">
        <w:rPr>
          <w:rFonts w:ascii="Times New Roman" w:hAnsi="Times New Roman" w:hint="default"/>
        </w:rPr>
        <w:t>check the base address</w:t>
      </w:r>
      <w:r>
        <w:rPr>
          <w:rFonts w:ascii="Times New Roman" w:hAnsi="Times New Roman" w:hint="default"/>
        </w:rPr>
        <w:t>es</w:t>
      </w:r>
      <w:r w:rsidRPr="005218F8">
        <w:rPr>
          <w:rFonts w:ascii="Times New Roman" w:hAnsi="Times New Roman" w:hint="default"/>
        </w:rPr>
        <w:t xml:space="preserve"> of [NotesDisplayController noteContentLayer:didChangeContentSize:] and [NotesDisplayController noteContentLayerContentDidChange:updatedTitle:]</w:t>
      </w:r>
      <w:r>
        <w:rPr>
          <w:rFonts w:ascii="Times New Roman" w:hAnsi="Times New Roman" w:hint="default"/>
        </w:rPr>
        <w:t xml:space="preserve"> a</w:t>
      </w:r>
      <w:r w:rsidRPr="001A773A">
        <w:rPr>
          <w:rFonts w:ascii="Times New Roman" w:hAnsi="Times New Roman" w:hint="default"/>
        </w:rPr>
        <w:t>fter the initial analysis</w:t>
      </w:r>
      <w:r>
        <w:rPr>
          <w:rFonts w:ascii="Times New Roman" w:hAnsi="Times New Roman" w:hint="default"/>
        </w:rPr>
        <w:t>, a</w:t>
      </w:r>
      <w:r w:rsidRPr="001A773A">
        <w:rPr>
          <w:rFonts w:ascii="Times New Roman" w:hAnsi="Times New Roman" w:hint="default"/>
        </w:rPr>
        <w:t>s shown in figure 7-9 and figure 7-10.</w:t>
      </w:r>
      <w:r w:rsidR="005E2D08">
        <w:rPr>
          <w:noProof/>
          <w:lang w:eastAsia="en-US"/>
        </w:rPr>
        <w:drawing>
          <wp:inline distT="0" distB="0" distL="0" distR="0" wp14:anchorId="6A10120B" wp14:editId="0591184D">
            <wp:extent cx="5401019" cy="930555"/>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pic:nvPicPr>
                  <pic:blipFill>
                    <a:blip r:embed="rId15">
                      <a:extLst/>
                    </a:blip>
                    <a:stretch>
                      <a:fillRect/>
                    </a:stretch>
                  </pic:blipFill>
                  <pic:spPr>
                    <a:xfrm>
                      <a:off x="0" y="0"/>
                      <a:ext cx="5401019" cy="930555"/>
                    </a:xfrm>
                    <a:prstGeom prst="rect">
                      <a:avLst/>
                    </a:prstGeom>
                    <a:ln w="12700" cap="flat">
                      <a:noFill/>
                      <a:miter lim="400000"/>
                    </a:ln>
                    <a:effectLst/>
                  </pic:spPr>
                </pic:pic>
              </a:graphicData>
            </a:graphic>
          </wp:inline>
        </w:drawing>
      </w:r>
    </w:p>
    <w:p w14:paraId="20415159" w14:textId="5BF5F34C" w:rsidR="00182003" w:rsidRDefault="00802BE9">
      <w:pPr>
        <w:pStyle w:val="Caption"/>
        <w:ind w:firstLine="400"/>
        <w:jc w:val="center"/>
      </w:pPr>
      <w:r>
        <w:rPr>
          <w:rFonts w:ascii="Trebuchet MS"/>
        </w:rPr>
        <w:t>Figure7- 9 [NotesDisplayController noteContentLayer:didChangeContentSize:]</w:t>
      </w:r>
    </w:p>
    <w:p w14:paraId="04DA88CB" w14:textId="77777777" w:rsidR="00182003" w:rsidRDefault="005E2D08">
      <w:pPr>
        <w:pStyle w:val="1"/>
        <w:keepNext/>
        <w:ind w:firstLine="0"/>
        <w:jc w:val="center"/>
        <w:rPr>
          <w:rFonts w:hint="default"/>
        </w:rPr>
      </w:pPr>
      <w:r>
        <w:rPr>
          <w:noProof/>
          <w:lang w:eastAsia="en-US"/>
        </w:rPr>
        <w:lastRenderedPageBreak/>
        <w:drawing>
          <wp:inline distT="0" distB="0" distL="0" distR="0" wp14:anchorId="2A5DEF75" wp14:editId="70B818CB">
            <wp:extent cx="5396408" cy="1170890"/>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10.png"/>
                    <pic:cNvPicPr/>
                  </pic:nvPicPr>
                  <pic:blipFill>
                    <a:blip r:embed="rId16">
                      <a:extLst/>
                    </a:blip>
                    <a:stretch>
                      <a:fillRect/>
                    </a:stretch>
                  </pic:blipFill>
                  <pic:spPr>
                    <a:xfrm>
                      <a:off x="0" y="0"/>
                      <a:ext cx="5396408" cy="1170890"/>
                    </a:xfrm>
                    <a:prstGeom prst="rect">
                      <a:avLst/>
                    </a:prstGeom>
                    <a:ln w="12700" cap="flat">
                      <a:noFill/>
                      <a:miter lim="400000"/>
                    </a:ln>
                    <a:effectLst/>
                  </pic:spPr>
                </pic:pic>
              </a:graphicData>
            </a:graphic>
          </wp:inline>
        </w:drawing>
      </w:r>
    </w:p>
    <w:p w14:paraId="4EBE95D5" w14:textId="2A2BE83F" w:rsidR="00182003" w:rsidRDefault="00802BE9">
      <w:pPr>
        <w:pStyle w:val="Caption"/>
        <w:ind w:firstLine="400"/>
        <w:jc w:val="center"/>
      </w:pPr>
      <w:r>
        <w:rPr>
          <w:rFonts w:ascii="Trebuchet MS"/>
        </w:rPr>
        <w:t>Figure7- 10 [NotesDisplayController noteContentLayerContentDidChange:updatedTitle:]</w:t>
      </w:r>
    </w:p>
    <w:p w14:paraId="536B764E" w14:textId="17404BEE" w:rsidR="00182003" w:rsidRPr="003C679B" w:rsidRDefault="00802BE9">
      <w:pPr>
        <w:pStyle w:val="1"/>
        <w:rPr>
          <w:rFonts w:ascii="Times New Roman" w:eastAsia="宋体" w:hAnsi="Times New Roman" w:cs="宋体" w:hint="default"/>
          <w:lang w:eastAsia="zh-TW"/>
        </w:rPr>
      </w:pPr>
      <w:r w:rsidRPr="003C679B">
        <w:rPr>
          <w:rFonts w:ascii="Times New Roman" w:eastAsia="宋体" w:hAnsi="Times New Roman" w:cs="宋体" w:hint="default"/>
          <w:lang w:eastAsia="zh-TW"/>
        </w:rPr>
        <w:t xml:space="preserve">The base addresses are </w:t>
      </w:r>
      <w:r w:rsidRPr="001A773A">
        <w:rPr>
          <w:rFonts w:ascii="Times New Roman" w:hAnsi="Times New Roman" w:hint="default"/>
        </w:rPr>
        <w:t>0x16E70 and 0x1AEB8</w:t>
      </w:r>
      <w:r>
        <w:rPr>
          <w:rFonts w:ascii="Times New Roman" w:hAnsi="Times New Roman" w:hint="default"/>
        </w:rPr>
        <w:t xml:space="preserve"> respectively,</w:t>
      </w:r>
      <w:r w:rsidRPr="001A773A">
        <w:rPr>
          <w:rFonts w:ascii="Times New Roman" w:hAnsi="Times New Roman" w:hint="default"/>
        </w:rPr>
        <w:t xml:space="preserve"> </w:t>
      </w:r>
      <w:r>
        <w:rPr>
          <w:rFonts w:ascii="Times New Roman" w:hAnsi="Times New Roman" w:hint="default"/>
        </w:rPr>
        <w:t>s</w:t>
      </w:r>
      <w:r w:rsidRPr="001A773A">
        <w:rPr>
          <w:rFonts w:ascii="Times New Roman" w:hAnsi="Times New Roman" w:hint="default"/>
        </w:rPr>
        <w:t>o breakpoint</w:t>
      </w:r>
      <w:r>
        <w:rPr>
          <w:rFonts w:ascii="Times New Roman" w:hAnsi="Times New Roman" w:hint="default"/>
        </w:rPr>
        <w:t>s should be set</w:t>
      </w:r>
      <w:r w:rsidRPr="001A773A">
        <w:rPr>
          <w:rFonts w:ascii="Times New Roman" w:hAnsi="Times New Roman" w:hint="default"/>
        </w:rPr>
        <w:t xml:space="preserve"> at 0x4BE70 and 0x4FEB8. Then </w:t>
      </w:r>
      <w:r>
        <w:rPr>
          <w:rFonts w:ascii="Times New Roman" w:hAnsi="Times New Roman" w:hint="default"/>
        </w:rPr>
        <w:t xml:space="preserve">try to </w:t>
      </w:r>
      <w:r w:rsidRPr="001A773A">
        <w:rPr>
          <w:rFonts w:ascii="Times New Roman" w:hAnsi="Times New Roman" w:hint="default"/>
        </w:rPr>
        <w:t>edit a note and see whether th</w:t>
      </w:r>
      <w:r>
        <w:rPr>
          <w:rFonts w:ascii="Times New Roman" w:hAnsi="Times New Roman" w:hint="default"/>
        </w:rPr>
        <w:t>e</w:t>
      </w:r>
      <w:r w:rsidRPr="001A773A">
        <w:rPr>
          <w:rFonts w:ascii="Times New Roman" w:hAnsi="Times New Roman" w:hint="default"/>
        </w:rPr>
        <w:t xml:space="preserve">se breakpoints </w:t>
      </w:r>
      <w:r>
        <w:rPr>
          <w:rFonts w:ascii="Times New Roman" w:hAnsi="Times New Roman" w:hint="default"/>
        </w:rPr>
        <w:t>are</w:t>
      </w:r>
      <w:r w:rsidRPr="001A773A">
        <w:rPr>
          <w:rFonts w:ascii="Times New Roman" w:hAnsi="Times New Roman" w:hint="default"/>
        </w:rPr>
        <w:t xml:space="preserve"> triggered</w:t>
      </w:r>
      <w:r>
        <w:rPr>
          <w:rFonts w:ascii="Times New Roman" w:hAnsi="Times New Roman" w:hint="default"/>
        </w:rPr>
        <w:t>:</w:t>
      </w:r>
    </w:p>
    <w:p w14:paraId="5CA67F41" w14:textId="5AD16DAC"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br s -a 0x4BE70</w:t>
      </w:r>
    </w:p>
    <w:p w14:paraId="7A6CBBA6" w14:textId="017FAFD9"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Breakpoint 1: where = MobileNotes`___lldb_unnamed_function382$$MobileNotes, address = 0x0004be70</w:t>
      </w:r>
    </w:p>
    <w:p w14:paraId="3867C3BE" w14:textId="3329C8CC"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br s -a 0x4FEB8</w:t>
      </w:r>
    </w:p>
    <w:p w14:paraId="7FCD3459" w14:textId="2542B610"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Breakpoint 2: where = MobileNotes`___lldb_unnamed_function458$$MobileNotes, address = 0x0004feb8</w:t>
      </w:r>
    </w:p>
    <w:p w14:paraId="01377D3D" w14:textId="1AFA88DB" w:rsidR="00182003" w:rsidRPr="00F31B07" w:rsidRDefault="00802BE9">
      <w:pPr>
        <w:pStyle w:val="1"/>
        <w:rPr>
          <w:rFonts w:ascii="Times New Roman" w:eastAsia="Times New Roman" w:hAnsi="Times New Roman" w:cs="Times New Roman" w:hint="default"/>
        </w:rPr>
      </w:pPr>
      <w:r w:rsidRPr="003C679B">
        <w:rPr>
          <w:rFonts w:ascii="Times New Roman" w:eastAsia="宋体" w:hAnsi="Times New Roman" w:cs="宋体" w:hint="default"/>
          <w:lang w:eastAsia="zh-TW"/>
        </w:rPr>
        <w:t>Great eyes see alike: These two breakpoints are hit a lot! The reason a protocol method gets called is generally that the corresponding event mentioned in the method name happened. And</w:t>
      </w:r>
      <w:r>
        <w:rPr>
          <w:rFonts w:ascii="Times New Roman" w:eastAsia="宋体" w:hAnsi="Times New Roman" w:cs="宋体" w:hint="default"/>
          <w:lang w:eastAsia="zh-TW"/>
        </w:rPr>
        <w:t xml:space="preserve"> </w:t>
      </w:r>
      <w:r>
        <w:rPr>
          <w:rFonts w:ascii="Times New Roman" w:eastAsia="宋体" w:hAnsi="Times New Roman" w:cs="宋体" w:hint="default"/>
        </w:rPr>
        <w:t>w</w:t>
      </w:r>
      <w:r w:rsidRPr="003C679B">
        <w:rPr>
          <w:rFonts w:ascii="Times New Roman" w:eastAsia="宋体" w:hAnsi="Times New Roman" w:cs="宋体" w:hint="default"/>
          <w:lang w:eastAsia="zh-TW"/>
        </w:rPr>
        <w:t xml:space="preserve">hat triggers the event is usually the method’s arguments. In this case, </w:t>
      </w:r>
      <w:r w:rsidRPr="005218F8">
        <w:rPr>
          <w:rFonts w:ascii="Times New Roman" w:hAnsi="Times New Roman" w:hint="default"/>
        </w:rPr>
        <w:t>[NotesDisplayController noteContentLayer:didChangeContentSize:] and [NotesDisplayController noteContentLayerContentDidChange:updatedTitle:]</w:t>
      </w:r>
      <w:r>
        <w:rPr>
          <w:rFonts w:ascii="Times New Roman" w:hAnsi="Times New Roman" w:hint="default"/>
        </w:rPr>
        <w:t xml:space="preserve"> are called because </w:t>
      </w:r>
      <w:r w:rsidRPr="001A773A">
        <w:rPr>
          <w:rFonts w:ascii="Times New Roman" w:hAnsi="Times New Roman" w:hint="default"/>
        </w:rPr>
        <w:t>didChangeContentSize and ContentDidChange event</w:t>
      </w:r>
      <w:r>
        <w:rPr>
          <w:rFonts w:ascii="Times New Roman" w:hAnsi="Times New Roman" w:hint="default"/>
        </w:rPr>
        <w:t>s</w:t>
      </w:r>
      <w:r w:rsidRPr="001A773A">
        <w:rPr>
          <w:rFonts w:ascii="Times New Roman" w:hAnsi="Times New Roman" w:hint="default"/>
        </w:rPr>
        <w:t xml:space="preserve"> </w:t>
      </w:r>
      <w:r>
        <w:rPr>
          <w:rFonts w:ascii="Times New Roman" w:hAnsi="Times New Roman" w:hint="default"/>
        </w:rPr>
        <w:t>happened</w:t>
      </w:r>
      <w:r w:rsidRPr="001A773A">
        <w:rPr>
          <w:rFonts w:ascii="Times New Roman" w:hAnsi="Times New Roman" w:hint="default"/>
        </w:rPr>
        <w:t xml:space="preserve">, and content itself is </w:t>
      </w:r>
      <w:r>
        <w:rPr>
          <w:rFonts w:ascii="Times New Roman" w:hAnsi="Times New Roman" w:hint="default"/>
        </w:rPr>
        <w:t>probably</w:t>
      </w:r>
      <w:r w:rsidRPr="001A773A">
        <w:rPr>
          <w:rFonts w:ascii="Times New Roman" w:hAnsi="Times New Roman" w:hint="default"/>
        </w:rPr>
        <w:t xml:space="preserve"> the </w:t>
      </w:r>
      <w:r>
        <w:rPr>
          <w:rFonts w:ascii="Times New Roman" w:hAnsi="Times New Roman" w:hint="default"/>
        </w:rPr>
        <w:t>arguments</w:t>
      </w:r>
      <w:r w:rsidRPr="001A773A">
        <w:rPr>
          <w:rFonts w:ascii="Times New Roman" w:hAnsi="Times New Roman" w:hint="default"/>
        </w:rPr>
        <w:t xml:space="preserve"> of </w:t>
      </w:r>
      <w:r>
        <w:rPr>
          <w:rFonts w:ascii="Times New Roman" w:hAnsi="Times New Roman" w:hint="default"/>
        </w:rPr>
        <w:t>both</w:t>
      </w:r>
      <w:r w:rsidRPr="001A773A">
        <w:rPr>
          <w:rFonts w:ascii="Times New Roman" w:hAnsi="Times New Roman" w:hint="default"/>
        </w:rPr>
        <w:t xml:space="preserve"> methods.</w:t>
      </w:r>
      <w:r>
        <w:rPr>
          <w:rFonts w:ascii="Times New Roman" w:hAnsi="Times New Roman" w:hint="default"/>
        </w:rPr>
        <w:t xml:space="preserve"> Let’s verify our guess in LLDB</w:t>
      </w:r>
      <w:r w:rsidRPr="001A773A">
        <w:rPr>
          <w:rFonts w:ascii="Times New Roman" w:hAnsi="Times New Roman" w:hint="default"/>
        </w:rPr>
        <w:t>.</w:t>
      </w:r>
    </w:p>
    <w:p w14:paraId="6150E26F" w14:textId="23E8A0CC"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sidRPr="003C679B" w:rsidDel="00C47DE2">
        <w:rPr>
          <w:rFonts w:ascii="宋体" w:eastAsia="宋体" w:hAnsi="宋体" w:cs="宋体" w:hint="default"/>
          <w:lang w:eastAsia="zh-TW"/>
        </w:rPr>
        <w:t xml:space="preserve"> </w:t>
      </w:r>
      <w:r>
        <w:rPr>
          <w:rFonts w:ascii="Monaco" w:hint="default"/>
          <w:kern w:val="0"/>
          <w:sz w:val="16"/>
          <w:szCs w:val="16"/>
          <w:shd w:val="clear" w:color="auto" w:fill="D8D8D8"/>
        </w:rPr>
        <w:t>(lldb) br com add 1</w:t>
      </w:r>
    </w:p>
    <w:p w14:paraId="770BAF43" w14:textId="38855EA5"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Enter your debugger command(s).  Type 'DONE' to end.</w:t>
      </w:r>
    </w:p>
    <w:p w14:paraId="164F8F9C" w14:textId="02A95763"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po $r2</w:t>
      </w:r>
    </w:p>
    <w:p w14:paraId="0545074D" w14:textId="0F76D6CC"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c</w:t>
      </w:r>
    </w:p>
    <w:p w14:paraId="4435CE38" w14:textId="7228AEDB"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DONE</w:t>
      </w:r>
    </w:p>
    <w:p w14:paraId="5F350B7D" w14:textId="44F0AD5D"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br com add 2</w:t>
      </w:r>
    </w:p>
    <w:p w14:paraId="1106AFC0" w14:textId="52AB772F"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Enter your debugger command(s).  Type 'DONE' to end.</w:t>
      </w:r>
    </w:p>
    <w:p w14:paraId="48911D76" w14:textId="2CDFCFA4"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po $r2</w:t>
      </w:r>
    </w:p>
    <w:p w14:paraId="02240100" w14:textId="6A2E8B8E"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c</w:t>
      </w:r>
    </w:p>
    <w:p w14:paraId="3A471B44" w14:textId="7B9B38D7"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DONE</w:t>
      </w:r>
    </w:p>
    <w:p w14:paraId="54EDD75F" w14:textId="1ABCFE86"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c</w:t>
      </w:r>
    </w:p>
    <w:p w14:paraId="295D737B" w14:textId="04570072" w:rsidR="00182003" w:rsidRPr="00AB47DD" w:rsidRDefault="00802BE9">
      <w:pPr>
        <w:pStyle w:val="1"/>
        <w:rPr>
          <w:rFonts w:ascii="Times New Roman" w:eastAsia="Times New Roman" w:hAnsi="Times New Roman" w:cs="Times New Roman" w:hint="default"/>
        </w:rPr>
      </w:pPr>
      <w:r w:rsidRPr="003C679B">
        <w:rPr>
          <w:rFonts w:ascii="Times New Roman" w:eastAsia="宋体" w:hAnsi="Times New Roman" w:cs="宋体" w:hint="default"/>
          <w:lang w:eastAsia="zh-TW"/>
        </w:rPr>
        <w:t xml:space="preserve">We can see quite a few occurrences of </w:t>
      </w:r>
      <w:r w:rsidRPr="001A773A">
        <w:rPr>
          <w:rFonts w:ascii="Times New Roman" w:hAnsi="Times New Roman" w:hint="default"/>
        </w:rPr>
        <w:t>NoteContentLayer</w:t>
      </w:r>
      <w:r>
        <w:rPr>
          <w:rFonts w:ascii="Times New Roman" w:hAnsi="Times New Roman" w:hint="default"/>
        </w:rPr>
        <w:t>:</w:t>
      </w:r>
    </w:p>
    <w:p w14:paraId="5C359EBA" w14:textId="13A26A15"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Process 24577 resuming</w:t>
      </w:r>
    </w:p>
    <w:p w14:paraId="101720B0" w14:textId="36EBFD26"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Command #2 'c' continued the target.</w:t>
      </w:r>
    </w:p>
    <w:p w14:paraId="624DBA15" w14:textId="6F01C8C1"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&lt;NoteContentLayer: 0x14ecdf50; frame = (0 0; 320 568); animations = { bounds.origin=&lt;CABasicAnimation: 0x16fee090&gt;; bounds.size=&lt;CABasicAnimation: 0x16fee4a0&gt;; position=&lt;CABasicAnimation: 0x16fee500&gt;; }; layer = &lt;CALayer: 0x14eca900&gt;&gt;</w:t>
      </w:r>
    </w:p>
    <w:p w14:paraId="5AE88FAB" w14:textId="63BA358D"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Process 24577 resuming</w:t>
      </w:r>
    </w:p>
    <w:p w14:paraId="26DC7D5F" w14:textId="53EC98C0"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Command #2 'c' continued the target.</w:t>
      </w:r>
    </w:p>
    <w:p w14:paraId="73C26EB7" w14:textId="32C45141"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&lt;NoteContentLayer: 0x14ecdf50; frame = (0 0; 320 568); animations = { bounds.origin=&lt;CABasicAnimation: 0x16fee090&gt;; bounds.size=&lt;CABasicAnimation: 0x16fee4a0&gt;; position=&lt;CABasicAnimation: 0x16fee500&gt;; }; layer = &lt;CALayer: 0x14eca900&gt;&gt;</w:t>
      </w:r>
    </w:p>
    <w:p w14:paraId="051E4E15" w14:textId="08825E3F"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Process 24577 resuming</w:t>
      </w:r>
    </w:p>
    <w:p w14:paraId="76A628CF" w14:textId="4B7920DF"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Command #2 'c' continued the target.</w:t>
      </w:r>
    </w:p>
    <w:p w14:paraId="5F787B58" w14:textId="66E29B78"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&lt;NoteContentLayer: 0x14ecdf50; frame = (0 0; 320 568); layer = &lt;CALayer: 0x14eca900&gt;&gt;</w:t>
      </w:r>
    </w:p>
    <w:p w14:paraId="2C20B969" w14:textId="46DE5EB2"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Process 24577 resuming</w:t>
      </w:r>
    </w:p>
    <w:p w14:paraId="7E75ADD5" w14:textId="68438D0C"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Command #2 'c' continued the target.</w:t>
      </w:r>
    </w:p>
    <w:p w14:paraId="64321157" w14:textId="1EA2A6A9" w:rsidR="00182003" w:rsidRPr="001A773A" w:rsidRDefault="00802BE9">
      <w:pPr>
        <w:pStyle w:val="1"/>
        <w:rPr>
          <w:rFonts w:ascii="Times New Roman" w:hAnsi="Times New Roman" w:hint="default"/>
        </w:rPr>
      </w:pPr>
      <w:r>
        <w:rPr>
          <w:rFonts w:ascii="Times New Roman" w:hAnsi="Times New Roman" w:hint="default"/>
        </w:rPr>
        <w:t>I</w:t>
      </w:r>
      <w:r w:rsidRPr="001A773A">
        <w:rPr>
          <w:rFonts w:ascii="Times New Roman" w:hAnsi="Times New Roman" w:hint="default"/>
        </w:rPr>
        <w:t xml:space="preserve">f </w:t>
      </w:r>
      <w:r>
        <w:rPr>
          <w:rFonts w:ascii="Times New Roman" w:hAnsi="Times New Roman" w:hint="default"/>
        </w:rPr>
        <w:t>NoteContentLayer</w:t>
      </w:r>
      <w:r w:rsidRPr="001A773A">
        <w:rPr>
          <w:rFonts w:ascii="Times New Roman" w:hAnsi="Times New Roman" w:hint="default"/>
        </w:rPr>
        <w:t xml:space="preserve"> comes, can </w:t>
      </w:r>
      <w:r>
        <w:rPr>
          <w:rFonts w:ascii="Times New Roman" w:hAnsi="Times New Roman" w:hint="default"/>
        </w:rPr>
        <w:t>NoteContent</w:t>
      </w:r>
      <w:r w:rsidRPr="001A773A">
        <w:rPr>
          <w:rFonts w:ascii="Times New Roman" w:hAnsi="Times New Roman" w:hint="default"/>
        </w:rPr>
        <w:t xml:space="preserve"> be far behind? </w:t>
      </w:r>
      <w:r>
        <w:rPr>
          <w:rFonts w:ascii="Times New Roman" w:hAnsi="Times New Roman" w:hint="default"/>
        </w:rPr>
        <w:t>Let’s search in</w:t>
      </w:r>
      <w:r w:rsidRPr="001A773A">
        <w:rPr>
          <w:rFonts w:ascii="Times New Roman" w:hAnsi="Times New Roman" w:hint="default"/>
        </w:rPr>
        <w:t xml:space="preserve"> NoteContentLayer.h </w:t>
      </w:r>
      <w:r>
        <w:rPr>
          <w:rFonts w:ascii="Times New Roman" w:hAnsi="Times New Roman" w:hint="default"/>
        </w:rPr>
        <w:t>for NoteContent:</w:t>
      </w:r>
    </w:p>
    <w:p w14:paraId="1C8991C9" w14:textId="1B97647E"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@interface NoteContentLayer : UIView &lt;NoteTextViewActionDelegate, NoteTextViewLayoutDelegate, UITextViewDelegate&gt;</w:t>
      </w:r>
    </w:p>
    <w:p w14:paraId="64AA95F9" w14:textId="33A66829"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hAnsi="Monaco" w:hint="default"/>
          <w:kern w:val="0"/>
          <w:sz w:val="16"/>
          <w:szCs w:val="16"/>
          <w:shd w:val="clear" w:color="auto" w:fill="D8D8D8"/>
        </w:rPr>
        <w:lastRenderedPageBreak/>
        <w:t>……</w:t>
      </w:r>
    </w:p>
    <w:p w14:paraId="7F485602" w14:textId="4105450F"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NoteTextView *textView; // @synthesize textView=_textView;</w:t>
      </w:r>
    </w:p>
    <w:p w14:paraId="151881CA" w14:textId="186135F0"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hAnsi="Monaco" w:hint="default"/>
          <w:kern w:val="0"/>
          <w:sz w:val="16"/>
          <w:szCs w:val="16"/>
          <w:shd w:val="clear" w:color="auto" w:fill="D8D8D8"/>
        </w:rPr>
        <w:t>……</w:t>
      </w:r>
    </w:p>
    <w:p w14:paraId="6837EDFC" w14:textId="2B0D6435"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72441366" w14:textId="778DC408" w:rsidR="00182003" w:rsidRPr="003C679B" w:rsidRDefault="00802BE9">
      <w:pPr>
        <w:pStyle w:val="1"/>
        <w:rPr>
          <w:rFonts w:ascii="宋体" w:eastAsia="宋体" w:hAnsi="宋体" w:cs="宋体" w:hint="default"/>
          <w:lang w:eastAsia="zh-TW"/>
        </w:rPr>
      </w:pPr>
      <w:r>
        <w:rPr>
          <w:rFonts w:ascii="Times New Roman" w:hint="default"/>
          <w:lang w:eastAsia="zh-TW"/>
        </w:rPr>
        <w:t>There</w:t>
      </w:r>
      <w:r>
        <w:rPr>
          <w:rFonts w:ascii="Times New Roman" w:hint="default"/>
          <w:lang w:eastAsia="zh-TW"/>
        </w:rPr>
        <w:t>’</w:t>
      </w:r>
      <w:r>
        <w:rPr>
          <w:rFonts w:ascii="Times New Roman" w:hint="default"/>
          <w:lang w:eastAsia="zh-TW"/>
        </w:rPr>
        <w:t xml:space="preserve">s a property of NoteTextView type in NoteContentLayer. In the beginning of this chapter, we have printed the view hierarchy of note browsing view in Cycript, and found the note text was displayed right on a NoteTextView. </w:t>
      </w:r>
      <w:r>
        <w:rPr>
          <w:rFonts w:ascii="Times New Roman" w:hint="default"/>
        </w:rPr>
        <w:t>So, let</w:t>
      </w:r>
      <w:r>
        <w:rPr>
          <w:rFonts w:ascii="Times New Roman" w:hint="default"/>
        </w:rPr>
        <w:t>’</w:t>
      </w:r>
      <w:r>
        <w:rPr>
          <w:rFonts w:ascii="Times New Roman" w:hint="default"/>
        </w:rPr>
        <w:t>s change the commands on the breakpoints and print NoteTextView</w:t>
      </w:r>
      <w:r>
        <w:rPr>
          <w:rFonts w:hAnsi="Times New Roman" w:hint="default"/>
        </w:rPr>
        <w:t>:</w:t>
      </w:r>
    </w:p>
    <w:p w14:paraId="38A92A30" w14:textId="4AFD1AE4"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br com add 1</w:t>
      </w:r>
    </w:p>
    <w:p w14:paraId="4CC45046" w14:textId="16FB041A"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Enter your debugger command(s).  Type 'DONE' to end.</w:t>
      </w:r>
    </w:p>
    <w:p w14:paraId="2248694B" w14:textId="3EFCD4FA"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&gt; po [$r2 textView]    </w:t>
      </w:r>
    </w:p>
    <w:p w14:paraId="4EFC303F" w14:textId="3CF7AD35"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c</w:t>
      </w:r>
    </w:p>
    <w:p w14:paraId="3BD3BE19" w14:textId="50A2E469"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DONE</w:t>
      </w:r>
    </w:p>
    <w:p w14:paraId="45309D6C" w14:textId="4360A8BB"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br com add 2</w:t>
      </w:r>
    </w:p>
    <w:p w14:paraId="751417FD" w14:textId="240C73FC"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Enter your debugger command(s).  Type 'DONE' to end.</w:t>
      </w:r>
    </w:p>
    <w:p w14:paraId="1EE94A5C" w14:textId="4843E0A0"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po [$r2 textView]</w:t>
      </w:r>
    </w:p>
    <w:p w14:paraId="76D6723A" w14:textId="66E5EF8A"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c</w:t>
      </w:r>
    </w:p>
    <w:p w14:paraId="1BE90DDD" w14:textId="527ED96A"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DONE</w:t>
      </w:r>
    </w:p>
    <w:p w14:paraId="735F5FAB" w14:textId="0C81C686" w:rsidR="00182003" w:rsidRPr="003C679B" w:rsidRDefault="00802BE9">
      <w:pPr>
        <w:pStyle w:val="1"/>
        <w:rPr>
          <w:rFonts w:ascii="宋体" w:eastAsia="宋体" w:hAnsi="宋体" w:cs="宋体" w:hint="default"/>
          <w:lang w:eastAsia="zh-TW"/>
        </w:rPr>
      </w:pPr>
      <w:r w:rsidRPr="003C679B">
        <w:rPr>
          <w:rFonts w:ascii="Times New Roman" w:eastAsia="宋体" w:hAnsi="Times New Roman" w:cs="宋体" w:hint="default"/>
          <w:lang w:eastAsia="zh-TW"/>
        </w:rPr>
        <w:t>Continue editing this note and keep watching the output. Our editing shows in the output in real time:</w:t>
      </w:r>
    </w:p>
    <w:p w14:paraId="2CE625DF" w14:textId="2E7EB10D"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Process 24577 resuming</w:t>
      </w:r>
    </w:p>
    <w:p w14:paraId="1447B481" w14:textId="373625EC"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Command #2 'c' continued the target.</w:t>
      </w:r>
    </w:p>
    <w:p w14:paraId="1DE48033" w14:textId="6CB99A60"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&lt;NoteTextView: 0x15aace00; baseClass = _UICompatibilityTextView; frame = (6 28; 308 209); text = 'Secre'; clipsToBounds = YES; gestureRecognizers = &lt;NSArray: 0x14eddfc0&gt;; layer = &lt;CALayer: 0x14ee7da0&gt;; contentOffset: {0, 0}; contentSize: {308, 52}&gt;</w:t>
      </w:r>
    </w:p>
    <w:p w14:paraId="6216D501" w14:textId="4EF873D3"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Process 24577 resuming</w:t>
      </w:r>
    </w:p>
    <w:p w14:paraId="20F67536" w14:textId="4D308C0B"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Command #2 'c' continued the target.</w:t>
      </w:r>
    </w:p>
    <w:p w14:paraId="29FB5709" w14:textId="29A59F47"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&lt;NoteTextView: 0x15aace00; baseClass = _UICompatibilityTextView; frame = (6 28; 308 209); text = 'Secret'; clipsToBounds = YES; gestureRecognizers = &lt;NSArray: 0x14eddfc0&gt;; layer = &lt;CALayer: 0x14ee7da0&gt;; contentOffset: {0, 0}; contentSize: {308, 52}&gt;</w:t>
      </w:r>
    </w:p>
    <w:p w14:paraId="756167C0" w14:textId="33D4AE94" w:rsidR="00182003" w:rsidRPr="003C679B" w:rsidRDefault="00802BE9">
      <w:pPr>
        <w:pStyle w:val="1"/>
        <w:rPr>
          <w:rFonts w:ascii="Times New Roman" w:eastAsia="宋体" w:hAnsi="Times New Roman" w:cs="宋体" w:hint="default"/>
          <w:lang w:eastAsia="zh-TW"/>
        </w:rPr>
      </w:pPr>
      <w:r w:rsidRPr="003C679B">
        <w:rPr>
          <w:rFonts w:ascii="Times New Roman" w:eastAsia="宋体" w:hAnsi="Times New Roman" w:cs="宋体" w:hint="default"/>
          <w:lang w:eastAsia="zh-TW"/>
        </w:rPr>
        <w:t xml:space="preserve">One last step is to get “text” from </w:t>
      </w:r>
      <w:r w:rsidRPr="001A773A">
        <w:rPr>
          <w:rFonts w:ascii="Times New Roman" w:hAnsi="Times New Roman" w:hint="default"/>
        </w:rPr>
        <w:t>NoteTextView. Open NoteTextView.h</w:t>
      </w:r>
      <w:r>
        <w:rPr>
          <w:rFonts w:ascii="Times New Roman" w:hAnsi="Times New Roman" w:hint="default"/>
        </w:rPr>
        <w:t>:</w:t>
      </w:r>
    </w:p>
    <w:p w14:paraId="34D635AC" w14:textId="31DE9A8B"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@interface NoteTextView : _UICompatibilityTextView &lt;UIGestureRecognizerDelegate&gt;</w:t>
      </w:r>
    </w:p>
    <w:p w14:paraId="18D5EA51" w14:textId="59611A69"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618AEF4E" w14:textId="75EB82AC"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id &lt;NoteTextViewActionDelegate&gt; _actionDelegate;</w:t>
      </w:r>
    </w:p>
    <w:p w14:paraId="2A0B60EC" w14:textId="15D72C2D"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id &lt;NoteTextViewLayoutDelegate&gt; _layoutDelegate;</w:t>
      </w:r>
    </w:p>
    <w:p w14:paraId="1192128E" w14:textId="504DFAA3"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r>
      <w:r>
        <w:rPr>
          <w:rFonts w:hAnsi="Monaco" w:hint="default"/>
          <w:kern w:val="0"/>
          <w:sz w:val="16"/>
          <w:szCs w:val="16"/>
          <w:shd w:val="clear" w:color="auto" w:fill="D8D8D8"/>
        </w:rPr>
        <w:t>……</w:t>
      </w:r>
    </w:p>
    <w:p w14:paraId="2BDE9CBE" w14:textId="26FA2839"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162FDF9F" w14:textId="3D74ADC7"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hAnsi="Monaco" w:hint="default"/>
          <w:kern w:val="0"/>
          <w:sz w:val="16"/>
          <w:szCs w:val="16"/>
          <w:shd w:val="clear" w:color="auto" w:fill="D8D8D8"/>
        </w:rPr>
        <w:t>……</w:t>
      </w:r>
    </w:p>
    <w:p w14:paraId="45A28BE3" w14:textId="4601FFF0"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__weak id &lt;NoteTextViewActionDelegate&gt; actionDelegate; // @synthesize actionDelegate=_actionDelegate;</w:t>
      </w:r>
    </w:p>
    <w:p w14:paraId="07DD54FE" w14:textId="6D0B7D8F"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hAnsi="Monaco" w:hint="default"/>
          <w:kern w:val="0"/>
          <w:sz w:val="16"/>
          <w:szCs w:val="16"/>
          <w:shd w:val="clear" w:color="auto" w:fill="D8D8D8"/>
        </w:rPr>
        <w:t>……</w:t>
      </w:r>
    </w:p>
    <w:p w14:paraId="5112395D" w14:textId="49DD35E1"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__weak id &lt;NoteTextViewLayoutDelegate&gt; layoutDelegate; // @synthesize layoutDelegate=_layoutDelegate;</w:t>
      </w:r>
    </w:p>
    <w:p w14:paraId="432F7B41" w14:textId="3D7D53C9"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hAnsi="Monaco" w:hint="default"/>
          <w:kern w:val="0"/>
          <w:sz w:val="16"/>
          <w:szCs w:val="16"/>
          <w:shd w:val="clear" w:color="auto" w:fill="D8D8D8"/>
        </w:rPr>
        <w:t>……</w:t>
      </w:r>
    </w:p>
    <w:p w14:paraId="0F98379F" w14:textId="12DFE846"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0A7D9B9B" w14:textId="7573A1FF" w:rsidR="00182003" w:rsidRPr="00FD65B5" w:rsidRDefault="00802BE9">
      <w:pPr>
        <w:pStyle w:val="1"/>
        <w:rPr>
          <w:rFonts w:ascii="Times New Roman" w:eastAsia="Times New Roman" w:hAnsi="Times New Roman" w:cs="Times New Roman" w:hint="default"/>
        </w:rPr>
      </w:pPr>
      <w:r w:rsidRPr="003C679B">
        <w:rPr>
          <w:rFonts w:ascii="Times New Roman" w:eastAsia="宋体" w:hAnsi="Times New Roman" w:cs="宋体" w:hint="default"/>
          <w:lang w:eastAsia="zh-TW"/>
        </w:rPr>
        <w:t>There’s not much content in this header, and there’re only 2 delegates with the keyword “</w:t>
      </w:r>
      <w:r w:rsidRPr="001A773A">
        <w:rPr>
          <w:rFonts w:ascii="Times New Roman" w:hAnsi="Times New Roman" w:hint="default"/>
          <w:lang w:eastAsia="zh-TW"/>
        </w:rPr>
        <w:t>text</w:t>
      </w:r>
      <w:r>
        <w:rPr>
          <w:rFonts w:ascii="Times New Roman" w:hAnsi="Times New Roman" w:hint="default"/>
          <w:lang w:eastAsia="zh-TW"/>
        </w:rPr>
        <w:t>”</w:t>
      </w:r>
      <w:r w:rsidRPr="001A773A">
        <w:rPr>
          <w:rFonts w:ascii="Times New Roman" w:hAnsi="Times New Roman" w:hint="default"/>
          <w:lang w:eastAsia="zh-TW"/>
        </w:rPr>
        <w:t xml:space="preserve">. </w:t>
      </w:r>
      <w:r w:rsidRPr="001A773A">
        <w:rPr>
          <w:rFonts w:ascii="Times New Roman" w:hAnsi="Times New Roman" w:hint="default"/>
        </w:rPr>
        <w:t>Obviously, delegate</w:t>
      </w:r>
      <w:r>
        <w:rPr>
          <w:rFonts w:ascii="Times New Roman" w:hAnsi="Times New Roman" w:hint="default"/>
        </w:rPr>
        <w:t>s</w:t>
      </w:r>
      <w:r w:rsidRPr="001A773A">
        <w:rPr>
          <w:rFonts w:ascii="Times New Roman" w:hAnsi="Times New Roman" w:hint="default"/>
        </w:rPr>
        <w:t xml:space="preserve"> </w:t>
      </w:r>
      <w:r>
        <w:rPr>
          <w:rFonts w:ascii="Times New Roman" w:hAnsi="Times New Roman" w:hint="default"/>
        </w:rPr>
        <w:t>don’t</w:t>
      </w:r>
      <w:r w:rsidRPr="001A773A">
        <w:rPr>
          <w:rFonts w:ascii="Times New Roman" w:hAnsi="Times New Roman" w:hint="default"/>
        </w:rPr>
        <w:t xml:space="preserve"> return NSString object</w:t>
      </w:r>
      <w:r>
        <w:rPr>
          <w:rFonts w:ascii="Times New Roman" w:hAnsi="Times New Roman" w:hint="default"/>
        </w:rPr>
        <w:t>s</w:t>
      </w:r>
      <w:r w:rsidRPr="001A773A">
        <w:rPr>
          <w:rFonts w:ascii="Times New Roman" w:hAnsi="Times New Roman" w:hint="default"/>
        </w:rPr>
        <w:t xml:space="preserve">. If we cannot get text in NoteTextView, </w:t>
      </w:r>
      <w:r>
        <w:rPr>
          <w:rFonts w:ascii="Times New Roman" w:hAnsi="Times New Roman" w:hint="default"/>
        </w:rPr>
        <w:t xml:space="preserve">it gets to be </w:t>
      </w:r>
      <w:bookmarkStart w:id="1" w:name="到此"/>
      <w:bookmarkEnd w:id="1"/>
      <w:r>
        <w:rPr>
          <w:rFonts w:ascii="Times New Roman" w:hAnsi="Times New Roman" w:hint="default"/>
        </w:rPr>
        <w:t xml:space="preserve">in </w:t>
      </w:r>
      <w:r w:rsidRPr="001A773A">
        <w:rPr>
          <w:rFonts w:ascii="Times New Roman" w:hAnsi="Times New Roman" w:hint="default"/>
        </w:rPr>
        <w:t>NoteTextView</w:t>
      </w:r>
      <w:r>
        <w:rPr>
          <w:rFonts w:ascii="Times New Roman" w:hAnsi="Times New Roman" w:hint="default"/>
        </w:rPr>
        <w:t>’s super class. Open _</w:t>
      </w:r>
      <w:r>
        <w:rPr>
          <w:rFonts w:ascii="Times New Roman" w:hint="default"/>
          <w:lang w:eastAsia="zh-TW"/>
        </w:rPr>
        <w:t>UICompatibilityTextView</w:t>
      </w:r>
      <w:r>
        <w:rPr>
          <w:rFonts w:ascii="Times New Roman" w:hAnsi="Times New Roman" w:hint="default"/>
        </w:rPr>
        <w:t xml:space="preserve"> then:</w:t>
      </w:r>
    </w:p>
    <w:p w14:paraId="6817EC56" w14:textId="49166C03"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@interface _UICompatibilityTextView : UIScrollView &lt;UITextLinkInteraction, UITextInput&gt;</w:t>
      </w:r>
    </w:p>
    <w:p w14:paraId="78D29EEB" w14:textId="6B1735FA"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hAnsi="Monaco" w:hint="default"/>
          <w:kern w:val="0"/>
          <w:sz w:val="16"/>
          <w:szCs w:val="16"/>
          <w:shd w:val="clear" w:color="auto" w:fill="D8D8D8"/>
        </w:rPr>
        <w:t>……</w:t>
      </w:r>
    </w:p>
    <w:p w14:paraId="43278AFE" w14:textId="3B529C58"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int textAlignment;</w:t>
      </w:r>
    </w:p>
    <w:p w14:paraId="5F0C0238" w14:textId="4308BA03"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@property(copy, nonatomic) NSString *text;</w:t>
      </w:r>
    </w:p>
    <w:p w14:paraId="6ABE1747" w14:textId="4378CB1D"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(BOOL)hasText;</w:t>
      </w:r>
    </w:p>
    <w:p w14:paraId="198FDF14" w14:textId="0103A4B1"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UIColor *textColor;</w:t>
      </w:r>
    </w:p>
    <w:p w14:paraId="3F6DC567" w14:textId="2218253F"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UIFont *font;</w:t>
      </w:r>
    </w:p>
    <w:p w14:paraId="713AD0AA" w14:textId="6FB3E7A8"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@property(copy, nonatomic) NSAttributedString *attributedText;</w:t>
      </w:r>
    </w:p>
    <w:p w14:paraId="7863F833" w14:textId="7EA8F74E"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hAnsi="Monaco" w:hint="default"/>
          <w:kern w:val="0"/>
          <w:sz w:val="16"/>
          <w:szCs w:val="16"/>
          <w:shd w:val="clear" w:color="auto" w:fill="D8D8D8"/>
        </w:rPr>
        <w:t>……</w:t>
      </w:r>
    </w:p>
    <w:p w14:paraId="5D1AB4C0" w14:textId="196925D9" w:rsidR="00182003" w:rsidRPr="003C679B" w:rsidRDefault="00802BE9">
      <w:pPr>
        <w:pStyle w:val="1"/>
        <w:rPr>
          <w:rFonts w:ascii="Times New Roman" w:eastAsia="宋体" w:hAnsi="Times New Roman" w:cs="宋体" w:hint="default"/>
          <w:lang w:eastAsia="zh-TW"/>
        </w:rPr>
      </w:pPr>
      <w:r w:rsidRPr="003C679B">
        <w:rPr>
          <w:rFonts w:ascii="Times New Roman" w:eastAsia="宋体" w:hAnsi="Times New Roman" w:cs="宋体" w:hint="default"/>
          <w:lang w:eastAsia="zh-TW"/>
        </w:rPr>
        <w:t>OK, here comes NSString *text. Let’s use LLDB for a final confirmation:</w:t>
      </w:r>
    </w:p>
    <w:p w14:paraId="45BA1261" w14:textId="612D9C6D"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lang w:eastAsia="zh-TW"/>
        </w:rPr>
      </w:pPr>
      <w:r>
        <w:rPr>
          <w:rFonts w:ascii="Monaco" w:hint="default"/>
          <w:kern w:val="0"/>
          <w:sz w:val="16"/>
          <w:szCs w:val="16"/>
          <w:shd w:val="clear" w:color="auto" w:fill="D8D8D8"/>
          <w:lang w:eastAsia="zh-TW"/>
        </w:rPr>
        <w:lastRenderedPageBreak/>
        <w:t>(lldb) br com add 1</w:t>
      </w:r>
    </w:p>
    <w:p w14:paraId="0E5FE3DD" w14:textId="423A4417"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Enter your debugger command(s).  Type 'DONE' to end.</w:t>
      </w:r>
    </w:p>
    <w:p w14:paraId="0FB559D9" w14:textId="184A31B9"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po [[$r2 textView] text]</w:t>
      </w:r>
    </w:p>
    <w:p w14:paraId="3B449507" w14:textId="610F3773"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c</w:t>
      </w:r>
    </w:p>
    <w:p w14:paraId="5115F40D" w14:textId="69AB61CE" w:rsidR="00182003" w:rsidRDefault="00802BE9" w:rsidP="001A773A">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left="8400" w:hanging="840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DONE</w:t>
      </w:r>
    </w:p>
    <w:p w14:paraId="52406DA4" w14:textId="56C3A5A7"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br com add 2</w:t>
      </w:r>
    </w:p>
    <w:p w14:paraId="0CBAFB08" w14:textId="4575D888" w:rsidR="00182003" w:rsidRDefault="00802BE9" w:rsidP="001A773A">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left="20160" w:hanging="2016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Enter your debugger command(s).  Type 'DONE' to end.</w:t>
      </w:r>
    </w:p>
    <w:p w14:paraId="7C3D1C32" w14:textId="187BB775"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po [[$r2 textView] text]</w:t>
      </w:r>
    </w:p>
    <w:p w14:paraId="4F6FB681" w14:textId="09E2D039"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c</w:t>
      </w:r>
    </w:p>
    <w:p w14:paraId="0BB954F3" w14:textId="7E62C13A"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DONE</w:t>
      </w:r>
    </w:p>
    <w:p w14:paraId="5FFC98D6" w14:textId="4D61E3E2"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Secret </w:t>
      </w:r>
    </w:p>
    <w:p w14:paraId="78802A2C" w14:textId="4E527EE3"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Process 24577 resuming</w:t>
      </w:r>
    </w:p>
    <w:p w14:paraId="67DED16B" w14:textId="5648C83E"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Command #2 'c' continued the target.</w:t>
      </w:r>
    </w:p>
    <w:p w14:paraId="6A14E463" w14:textId="6F113488"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Secret i</w:t>
      </w:r>
    </w:p>
    <w:p w14:paraId="3E8AA718" w14:textId="1C207F69"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Process 24577 resuming</w:t>
      </w:r>
    </w:p>
    <w:p w14:paraId="68392A98" w14:textId="02F192A7"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Command #2 'c' continued the target.</w:t>
      </w:r>
    </w:p>
    <w:p w14:paraId="220C4E21" w14:textId="096CEEC6" w:rsidR="00182003" w:rsidRPr="003C679B" w:rsidRDefault="00802BE9">
      <w:pPr>
        <w:pStyle w:val="1"/>
        <w:rPr>
          <w:rFonts w:ascii="Times New Roman" w:eastAsia="宋体" w:hAnsi="Times New Roman" w:cs="宋体" w:hint="default"/>
          <w:lang w:eastAsia="zh-TW"/>
        </w:rPr>
      </w:pPr>
      <w:r w:rsidRPr="003C679B">
        <w:rPr>
          <w:rFonts w:ascii="Times New Roman" w:eastAsia="宋体" w:hAnsi="Times New Roman" w:cs="宋体" w:hint="default"/>
          <w:lang w:eastAsia="zh-TW"/>
        </w:rPr>
        <w:t xml:space="preserve">By now, we’ve successfully found 2 methods </w:t>
      </w:r>
      <w:r w:rsidRPr="005218F8">
        <w:rPr>
          <w:rFonts w:ascii="Times New Roman" w:hint="default"/>
          <w:lang w:eastAsia="zh-TW"/>
        </w:rPr>
        <w:t>to monitor note text chang</w:t>
      </w:r>
      <w:r>
        <w:rPr>
          <w:rFonts w:ascii="Times New Roman" w:hint="default"/>
          <w:lang w:eastAsia="zh-TW"/>
        </w:rPr>
        <w:t>es</w:t>
      </w:r>
      <w:r w:rsidRPr="005218F8">
        <w:rPr>
          <w:rFonts w:ascii="Times New Roman" w:hint="default"/>
          <w:lang w:eastAsia="zh-TW"/>
        </w:rPr>
        <w:t xml:space="preserve"> in real time</w:t>
      </w:r>
      <w:r w:rsidRPr="003C679B">
        <w:rPr>
          <w:rFonts w:ascii="Times New Roman" w:eastAsia="宋体" w:hAnsi="Times New Roman" w:cs="宋体" w:hint="default"/>
          <w:lang w:eastAsia="zh-TW"/>
        </w:rPr>
        <w:t xml:space="preserve">, you can choose either of them, and </w:t>
      </w:r>
      <w:r w:rsidRPr="005218F8">
        <w:rPr>
          <w:rFonts w:ascii="Times New Roman" w:hAnsi="Times New Roman" w:hint="default"/>
        </w:rPr>
        <w:t>[NotesDisplayController noteContentLayerContentDidChange:updatedTitle:]</w:t>
      </w:r>
      <w:r>
        <w:rPr>
          <w:rFonts w:ascii="Times New Roman" w:hAnsi="Times New Roman" w:hint="default"/>
        </w:rPr>
        <w:t xml:space="preserve"> is my choice</w:t>
      </w:r>
      <w:r w:rsidRPr="003C679B">
        <w:rPr>
          <w:rFonts w:ascii="Times New Roman" w:eastAsia="宋体" w:hAnsi="Times New Roman" w:cs="宋体" w:hint="default"/>
          <w:lang w:eastAsia="zh-TW"/>
        </w:rPr>
        <w:t>. All 3 previous problems are solved, iOS reverse engineering is way easier than you originally thought, isn’t it?</w:t>
      </w:r>
    </w:p>
    <w:p w14:paraId="5B57C1AA" w14:textId="74EC394D" w:rsidR="00F1190B" w:rsidRPr="001A773A" w:rsidRDefault="00802BE9" w:rsidP="001A773A">
      <w:pPr>
        <w:pStyle w:val="Heading2"/>
        <w:rPr>
          <w:lang w:eastAsia="zh-TW"/>
        </w:rPr>
      </w:pPr>
      <w:r w:rsidRPr="00A5331F">
        <w:rPr>
          <w:lang w:eastAsia="zh-TW"/>
        </w:rPr>
        <w:t xml:space="preserve">7.3 </w:t>
      </w:r>
      <w:r w:rsidRPr="001A773A">
        <w:rPr>
          <w:lang w:eastAsia="zh-TW"/>
        </w:rPr>
        <w:t>Result interpretation</w:t>
      </w:r>
    </w:p>
    <w:p w14:paraId="3C1D064A" w14:textId="3BA548CA" w:rsidR="00182003" w:rsidRPr="003C679B" w:rsidRDefault="00802BE9">
      <w:pPr>
        <w:pStyle w:val="1"/>
        <w:rPr>
          <w:rFonts w:ascii="Times New Roman" w:eastAsia="宋体" w:hAnsi="Times New Roman" w:cs="宋体" w:hint="default"/>
          <w:lang w:eastAsia="zh-TW"/>
        </w:rPr>
      </w:pPr>
      <w:r w:rsidRPr="003C679B">
        <w:rPr>
          <w:rFonts w:ascii="Times New Roman" w:eastAsia="宋体" w:hAnsi="Times New Roman" w:cs="宋体" w:hint="default"/>
          <w:lang w:eastAsia="zh-TW"/>
        </w:rPr>
        <w:t>The mission of this chapter is to reverse a stock App, Notes. We’ve successfully prototyped the tweak with only Cycript and LLDB, and actually we can replace LLDB with Theos too. You may call it luck and it’s true that reverse engineering depends on fortune. To rewrite Characount for Notes 8, the general thoughts are as follows.</w:t>
      </w:r>
    </w:p>
    <w:p w14:paraId="1A287717" w14:textId="6DB9F4A2" w:rsidR="00182003" w:rsidRDefault="00802BE9">
      <w:pPr>
        <w:pStyle w:val="Heading4"/>
        <w:rPr>
          <w:rFonts w:hint="default"/>
          <w:kern w:val="0"/>
        </w:rPr>
      </w:pPr>
      <w:r>
        <w:rPr>
          <w:rFonts w:ascii="Times New Roman" w:hint="default"/>
          <w:kern w:val="0"/>
        </w:rPr>
        <w:t>1. Find a proper location on UI and a method to display the character count</w:t>
      </w:r>
    </w:p>
    <w:p w14:paraId="08FD537C" w14:textId="5E0DDB8E" w:rsidR="00182003" w:rsidRPr="003C679B" w:rsidRDefault="00802BE9">
      <w:pPr>
        <w:pStyle w:val="1"/>
        <w:rPr>
          <w:rFonts w:ascii="Times New Roman" w:eastAsia="宋体" w:hAnsi="Times New Roman" w:cs="宋体" w:hint="default"/>
          <w:lang w:eastAsia="zh-TW"/>
        </w:rPr>
      </w:pPr>
      <w:r w:rsidRPr="003C679B">
        <w:rPr>
          <w:rFonts w:ascii="Times New Roman" w:eastAsia="宋体" w:hAnsi="Times New Roman" w:cs="宋体" w:hint="default"/>
          <w:lang w:eastAsia="zh-TW"/>
        </w:rPr>
        <w:t xml:space="preserve">Upgrading from iOS 6 to iOS 8 eliminates Notes’ title, where is a good place to display the character count. In this chapter, we’ve cut into the code from the note browsing view and got </w:t>
      </w:r>
      <w:r w:rsidRPr="001A773A">
        <w:rPr>
          <w:rFonts w:ascii="Times New Roman" w:hAnsi="Times New Roman" w:hint="default"/>
        </w:rPr>
        <w:t xml:space="preserve">NoteDisplayController </w:t>
      </w:r>
      <w:r>
        <w:rPr>
          <w:rFonts w:ascii="Times New Roman" w:hAnsi="Times New Roman" w:hint="default"/>
        </w:rPr>
        <w:t xml:space="preserve">with </w:t>
      </w:r>
      <w:r w:rsidRPr="001A773A">
        <w:rPr>
          <w:rFonts w:ascii="Times New Roman" w:hAnsi="Times New Roman" w:hint="default"/>
        </w:rPr>
        <w:t>Cycript</w:t>
      </w:r>
      <w:r>
        <w:rPr>
          <w:rFonts w:ascii="Times New Roman" w:hAnsi="Times New Roman" w:hint="default"/>
        </w:rPr>
        <w:t>,</w:t>
      </w:r>
      <w:r w:rsidRPr="001A773A">
        <w:rPr>
          <w:rFonts w:ascii="Times New Roman" w:hAnsi="Times New Roman" w:hint="default"/>
        </w:rPr>
        <w:t xml:space="preserve"> </w:t>
      </w:r>
      <w:r>
        <w:rPr>
          <w:rFonts w:ascii="Times New Roman" w:hAnsi="Times New Roman" w:hint="default"/>
        </w:rPr>
        <w:t xml:space="preserve">therefore </w:t>
      </w:r>
      <w:r w:rsidRPr="001A773A">
        <w:rPr>
          <w:rFonts w:ascii="Times New Roman" w:hAnsi="Times New Roman" w:hint="default"/>
        </w:rPr>
        <w:t>manage</w:t>
      </w:r>
      <w:r>
        <w:rPr>
          <w:rFonts w:ascii="Times New Roman" w:hAnsi="Times New Roman" w:hint="default"/>
        </w:rPr>
        <w:t>d</w:t>
      </w:r>
      <w:r w:rsidRPr="001A773A">
        <w:rPr>
          <w:rFonts w:ascii="Times New Roman" w:hAnsi="Times New Roman" w:hint="default"/>
        </w:rPr>
        <w:t xml:space="preserve"> to </w:t>
      </w:r>
      <w:r>
        <w:rPr>
          <w:rFonts w:ascii="Times New Roman" w:hAnsi="Times New Roman" w:hint="default"/>
        </w:rPr>
        <w:t>solve the 1st problem</w:t>
      </w:r>
      <w:r w:rsidRPr="001A773A">
        <w:rPr>
          <w:rFonts w:ascii="Times New Roman" w:hAnsi="Times New Roman" w:hint="default"/>
        </w:rPr>
        <w:t xml:space="preserve">. </w:t>
      </w:r>
    </w:p>
    <w:p w14:paraId="1C94B6C4" w14:textId="033AB1C5" w:rsidR="00182003" w:rsidRDefault="00802BE9">
      <w:pPr>
        <w:pStyle w:val="Heading4"/>
        <w:rPr>
          <w:rFonts w:hint="default"/>
          <w:kern w:val="0"/>
          <w:lang w:eastAsia="zh-TW"/>
        </w:rPr>
      </w:pPr>
      <w:r>
        <w:rPr>
          <w:rFonts w:ascii="Times New Roman" w:hint="default"/>
          <w:kern w:val="0"/>
          <w:lang w:eastAsia="zh-TW"/>
        </w:rPr>
        <w:t>2. Browse the class-dump headers and find methods in controller to access model</w:t>
      </w:r>
    </w:p>
    <w:p w14:paraId="42161D04" w14:textId="5AE99DD4" w:rsidR="00182003" w:rsidRPr="003C679B" w:rsidRDefault="00802BE9">
      <w:pPr>
        <w:pStyle w:val="1"/>
        <w:rPr>
          <w:rFonts w:ascii="Times New Roman" w:eastAsia="宋体" w:hAnsi="Times New Roman" w:cs="宋体" w:hint="default"/>
          <w:lang w:eastAsia="zh-TW"/>
        </w:rPr>
      </w:pPr>
      <w:r w:rsidRPr="003C679B">
        <w:rPr>
          <w:rFonts w:ascii="Times New Roman" w:eastAsia="宋体" w:hAnsi="Times New Roman" w:cs="宋体" w:hint="default"/>
          <w:lang w:eastAsia="zh-TW"/>
        </w:rPr>
        <w:t xml:space="preserve">Accessing model via controller conforms to MVC design pattern, which Apple made Apps should apply. Therefore, </w:t>
      </w:r>
      <w:r w:rsidRPr="001A773A">
        <w:rPr>
          <w:rFonts w:ascii="Times New Roman" w:hAnsi="Times New Roman" w:hint="default"/>
        </w:rPr>
        <w:t>NoteDisplayController</w:t>
      </w:r>
      <w:r>
        <w:rPr>
          <w:rFonts w:ascii="Times New Roman" w:hAnsi="Times New Roman" w:hint="default"/>
        </w:rPr>
        <w:t xml:space="preserve"> should be able to access note objects</w:t>
      </w:r>
      <w:r w:rsidRPr="001A773A">
        <w:rPr>
          <w:rFonts w:ascii="Times New Roman" w:hAnsi="Times New Roman" w:hint="default"/>
        </w:rPr>
        <w:t xml:space="preserve">. </w:t>
      </w:r>
      <w:r>
        <w:rPr>
          <w:rFonts w:ascii="Times New Roman" w:hAnsi="Times New Roman" w:hint="default"/>
        </w:rPr>
        <w:t xml:space="preserve">By </w:t>
      </w:r>
      <w:r w:rsidRPr="001A773A">
        <w:rPr>
          <w:rFonts w:ascii="Times New Roman" w:hAnsi="Times New Roman" w:hint="default"/>
        </w:rPr>
        <w:t>just look</w:t>
      </w:r>
      <w:r>
        <w:rPr>
          <w:rFonts w:ascii="Times New Roman" w:hAnsi="Times New Roman" w:hint="default"/>
        </w:rPr>
        <w:t>ing</w:t>
      </w:r>
      <w:r w:rsidRPr="001A773A">
        <w:rPr>
          <w:rFonts w:ascii="Times New Roman" w:hAnsi="Times New Roman" w:hint="default"/>
        </w:rPr>
        <w:t xml:space="preserve"> through header</w:t>
      </w:r>
      <w:r>
        <w:rPr>
          <w:rFonts w:ascii="Times New Roman" w:hAnsi="Times New Roman" w:hint="default"/>
        </w:rPr>
        <w:t>s</w:t>
      </w:r>
      <w:r w:rsidRPr="001A773A">
        <w:rPr>
          <w:rFonts w:ascii="Times New Roman" w:hAnsi="Times New Roman" w:hint="default"/>
        </w:rPr>
        <w:t xml:space="preserve"> and examine some </w:t>
      </w:r>
      <w:r>
        <w:rPr>
          <w:rFonts w:ascii="Times New Roman" w:hAnsi="Times New Roman" w:hint="default"/>
        </w:rPr>
        <w:t>suspicious</w:t>
      </w:r>
      <w:r w:rsidRPr="001A773A">
        <w:rPr>
          <w:rFonts w:ascii="Times New Roman" w:hAnsi="Times New Roman" w:hint="default"/>
        </w:rPr>
        <w:t xml:space="preserve"> properties </w:t>
      </w:r>
      <w:r>
        <w:rPr>
          <w:rFonts w:ascii="Times New Roman" w:hAnsi="Times New Roman" w:hint="default"/>
        </w:rPr>
        <w:t>with</w:t>
      </w:r>
      <w:r w:rsidRPr="001A773A">
        <w:rPr>
          <w:rFonts w:ascii="Times New Roman" w:hAnsi="Times New Roman" w:hint="default"/>
        </w:rPr>
        <w:t xml:space="preserve"> Cycript, we</w:t>
      </w:r>
      <w:r>
        <w:rPr>
          <w:rFonts w:ascii="Times New Roman" w:hAnsi="Times New Roman" w:hint="default"/>
        </w:rPr>
        <w:t>’ve</w:t>
      </w:r>
      <w:r w:rsidRPr="001A773A">
        <w:rPr>
          <w:rFonts w:ascii="Times New Roman" w:hAnsi="Times New Roman" w:hint="default"/>
        </w:rPr>
        <w:t xml:space="preserve"> g</w:t>
      </w:r>
      <w:r>
        <w:rPr>
          <w:rFonts w:ascii="Times New Roman" w:hAnsi="Times New Roman" w:hint="default"/>
        </w:rPr>
        <w:t>o</w:t>
      </w:r>
      <w:r w:rsidRPr="001A773A">
        <w:rPr>
          <w:rFonts w:ascii="Times New Roman" w:hAnsi="Times New Roman" w:hint="default"/>
        </w:rPr>
        <w:t xml:space="preserve">t NoteObject, </w:t>
      </w:r>
      <w:r>
        <w:rPr>
          <w:rFonts w:ascii="Times New Roman" w:hAnsi="Times New Roman" w:hint="default"/>
        </w:rPr>
        <w:t>thus</w:t>
      </w:r>
      <w:r w:rsidRPr="001A773A">
        <w:rPr>
          <w:rFonts w:ascii="Times New Roman" w:hAnsi="Times New Roman" w:hint="default"/>
        </w:rPr>
        <w:t xml:space="preserve"> g</w:t>
      </w:r>
      <w:r>
        <w:rPr>
          <w:rFonts w:ascii="Times New Roman" w:hAnsi="Times New Roman" w:hint="default"/>
        </w:rPr>
        <w:t>o</w:t>
      </w:r>
      <w:r w:rsidRPr="001A773A">
        <w:rPr>
          <w:rFonts w:ascii="Times New Roman" w:hAnsi="Times New Roman" w:hint="default"/>
        </w:rPr>
        <w:t xml:space="preserve">t </w:t>
      </w:r>
      <w:r>
        <w:rPr>
          <w:rFonts w:ascii="Times New Roman" w:hAnsi="Times New Roman" w:hint="default"/>
        </w:rPr>
        <w:t>the character count</w:t>
      </w:r>
      <w:r w:rsidRPr="001A773A">
        <w:rPr>
          <w:rFonts w:ascii="Times New Roman" w:hAnsi="Times New Roman" w:hint="default"/>
        </w:rPr>
        <w:t xml:space="preserve"> of a note. </w:t>
      </w:r>
    </w:p>
    <w:p w14:paraId="456B7698" w14:textId="1B6DBD38" w:rsidR="00182003" w:rsidRDefault="00802BE9">
      <w:pPr>
        <w:pStyle w:val="Heading4"/>
        <w:rPr>
          <w:rFonts w:hint="default"/>
          <w:kern w:val="0"/>
        </w:rPr>
      </w:pPr>
      <w:r>
        <w:rPr>
          <w:rFonts w:ascii="Times New Roman" w:hint="default"/>
          <w:kern w:val="0"/>
        </w:rPr>
        <w:lastRenderedPageBreak/>
        <w:t>3. Find protocol methods to monitor note text changes in real time</w:t>
      </w:r>
    </w:p>
    <w:p w14:paraId="2241B5AD" w14:textId="0C907A7C" w:rsidR="00182003" w:rsidRPr="003C679B" w:rsidRDefault="00802BE9">
      <w:pPr>
        <w:pStyle w:val="1"/>
        <w:rPr>
          <w:rFonts w:ascii="Times New Roman" w:eastAsia="宋体" w:hAnsi="Times New Roman" w:cs="宋体" w:hint="default"/>
          <w:lang w:eastAsia="zh-TW"/>
        </w:rPr>
      </w:pPr>
      <w:r w:rsidRPr="003C679B">
        <w:rPr>
          <w:rFonts w:ascii="Times New Roman" w:eastAsia="宋体" w:hAnsi="Times New Roman" w:cs="宋体" w:hint="default"/>
          <w:lang w:eastAsia="zh-TW"/>
        </w:rPr>
        <w:t xml:space="preserve">Event related methods with keywords like "did" or "will" are often defined in protocols. Due to the high readability of Objective-C methods’ names, we didn’t use IDA or LLDB to find </w:t>
      </w:r>
      <w:r w:rsidRPr="001A773A">
        <w:rPr>
          <w:rFonts w:ascii="Times New Roman" w:hAnsi="Times New Roman" w:hint="default"/>
          <w:kern w:val="0"/>
        </w:rPr>
        <w:t>methods</w:t>
      </w:r>
      <w:r>
        <w:rPr>
          <w:rFonts w:ascii="Times New Roman" w:hAnsi="Times New Roman" w:hint="default"/>
          <w:kern w:val="0"/>
        </w:rPr>
        <w:t xml:space="preserve"> that meet our needs</w:t>
      </w:r>
      <w:r w:rsidRPr="001A773A">
        <w:rPr>
          <w:rFonts w:ascii="Times New Roman" w:hAnsi="Times New Roman" w:hint="default"/>
          <w:kern w:val="0"/>
        </w:rPr>
        <w:t xml:space="preserve">, </w:t>
      </w:r>
      <w:r>
        <w:rPr>
          <w:rFonts w:ascii="Times New Roman" w:hAnsi="Times New Roman" w:hint="default"/>
          <w:kern w:val="0"/>
        </w:rPr>
        <w:t xml:space="preserve">but instead </w:t>
      </w:r>
      <w:r w:rsidRPr="001A773A">
        <w:rPr>
          <w:rFonts w:ascii="Times New Roman" w:hAnsi="Times New Roman" w:hint="default"/>
          <w:kern w:val="0"/>
        </w:rPr>
        <w:t>went over all header</w:t>
      </w:r>
      <w:r>
        <w:rPr>
          <w:rFonts w:ascii="Times New Roman" w:hAnsi="Times New Roman" w:hint="default"/>
          <w:kern w:val="0"/>
        </w:rPr>
        <w:t>s</w:t>
      </w:r>
      <w:r w:rsidRPr="001A773A">
        <w:rPr>
          <w:rFonts w:ascii="Times New Roman" w:hAnsi="Times New Roman" w:hint="default"/>
          <w:kern w:val="0"/>
        </w:rPr>
        <w:t xml:space="preserve"> with the keyword</w:t>
      </w:r>
      <w:r>
        <w:rPr>
          <w:rFonts w:ascii="Times New Roman" w:hAnsi="Times New Roman" w:hint="default"/>
          <w:kern w:val="0"/>
        </w:rPr>
        <w:t xml:space="preserve"> “</w:t>
      </w:r>
      <w:r w:rsidRPr="001A773A">
        <w:rPr>
          <w:rFonts w:ascii="Times New Roman" w:hAnsi="Times New Roman" w:hint="default"/>
          <w:kern w:val="0"/>
        </w:rPr>
        <w:t>protocol</w:t>
      </w:r>
      <w:r>
        <w:rPr>
          <w:rFonts w:ascii="Times New Roman" w:hAnsi="Times New Roman" w:hint="default"/>
          <w:kern w:val="0"/>
        </w:rPr>
        <w:t>”</w:t>
      </w:r>
      <w:r w:rsidRPr="001A773A">
        <w:rPr>
          <w:rFonts w:ascii="Times New Roman" w:hAnsi="Times New Roman" w:hint="default"/>
          <w:kern w:val="0"/>
        </w:rPr>
        <w:t xml:space="preserve">. </w:t>
      </w:r>
      <w:r>
        <w:rPr>
          <w:rFonts w:ascii="Times New Roman" w:hAnsi="Times New Roman" w:hint="default"/>
          <w:kern w:val="0"/>
        </w:rPr>
        <w:t>With a 1st round filtering by header names and a 2nd round filtering by LLDB, we’ve</w:t>
      </w:r>
      <w:r w:rsidRPr="001A773A">
        <w:rPr>
          <w:rFonts w:ascii="Times New Roman" w:hAnsi="Times New Roman" w:hint="default"/>
          <w:kern w:val="0"/>
        </w:rPr>
        <w:t xml:space="preserve"> found </w:t>
      </w:r>
      <w:r>
        <w:rPr>
          <w:rFonts w:ascii="Times New Roman" w:hAnsi="Times New Roman" w:hint="default"/>
          <w:kern w:val="0"/>
        </w:rPr>
        <w:t xml:space="preserve">our target </w:t>
      </w:r>
      <w:r w:rsidRPr="001A773A">
        <w:rPr>
          <w:rFonts w:ascii="Times New Roman" w:hAnsi="Times New Roman" w:hint="default"/>
          <w:kern w:val="0"/>
        </w:rPr>
        <w:t>methods</w:t>
      </w:r>
      <w:r>
        <w:rPr>
          <w:rFonts w:ascii="Times New Roman" w:hAnsi="Times New Roman" w:hint="default"/>
          <w:kern w:val="0"/>
        </w:rPr>
        <w:t>.</w:t>
      </w:r>
      <w:r w:rsidRPr="001A773A">
        <w:rPr>
          <w:rFonts w:ascii="Times New Roman" w:hAnsi="Times New Roman" w:hint="default"/>
          <w:kern w:val="0"/>
        </w:rPr>
        <w:t xml:space="preserve"> This is the charm of reverse engineering, regardless of fortune or guess. </w:t>
      </w:r>
    </w:p>
    <w:p w14:paraId="4331FA84" w14:textId="2B0871D0" w:rsidR="00182003" w:rsidRPr="003B6240" w:rsidRDefault="00802BE9" w:rsidP="003B6240">
      <w:pPr>
        <w:pStyle w:val="Heading2"/>
        <w:rPr>
          <w:lang w:eastAsia="zh-TW"/>
        </w:rPr>
      </w:pPr>
      <w:r>
        <w:rPr>
          <w:lang w:eastAsia="zh-TW"/>
        </w:rPr>
        <w:t>7.4 Tweak writing</w:t>
      </w:r>
    </w:p>
    <w:p w14:paraId="6F647703" w14:textId="09EE4D2F" w:rsidR="00182003" w:rsidRPr="003C679B" w:rsidRDefault="00802BE9">
      <w:pPr>
        <w:pStyle w:val="1"/>
        <w:rPr>
          <w:rFonts w:ascii="Times New Roman" w:eastAsia="宋体" w:hAnsi="Times New Roman" w:cs="宋体" w:hint="default"/>
          <w:lang w:eastAsia="zh-TW"/>
        </w:rPr>
      </w:pPr>
      <w:r w:rsidRPr="003C679B">
        <w:rPr>
          <w:rFonts w:ascii="Times New Roman" w:eastAsia="宋体" w:hAnsi="Times New Roman" w:cs="宋体" w:hint="default"/>
          <w:lang w:eastAsia="zh-TW"/>
        </w:rPr>
        <w:t xml:space="preserve">This example is relatively easy, all operations can be done inside the class </w:t>
      </w:r>
      <w:r w:rsidRPr="001A773A">
        <w:rPr>
          <w:rFonts w:ascii="Times New Roman" w:hAnsi="Times New Roman" w:hint="default"/>
          <w:lang w:eastAsia="zh-TW"/>
        </w:rPr>
        <w:t>NotesDisplayController.</w:t>
      </w:r>
    </w:p>
    <w:p w14:paraId="56791FA2" w14:textId="3A5EE16E" w:rsidR="00182003" w:rsidRPr="00A22F50" w:rsidRDefault="00802BE9">
      <w:pPr>
        <w:pStyle w:val="Heading3"/>
      </w:pPr>
      <w:r>
        <w:t xml:space="preserve">7.4.1 </w:t>
      </w:r>
      <w:r w:rsidRPr="001A773A">
        <w:t>C</w:t>
      </w:r>
      <w:r>
        <w:t>reate tweak project "CharacountforNotes</w:t>
      </w:r>
      <w:r w:rsidRPr="001A773A">
        <w:t>8" using Theos</w:t>
      </w:r>
    </w:p>
    <w:p w14:paraId="6E1AFB0E" w14:textId="0FC50BDF" w:rsidR="00182003" w:rsidRPr="003C679B" w:rsidRDefault="00802BE9">
      <w:pPr>
        <w:pStyle w:val="1"/>
        <w:rPr>
          <w:rFonts w:ascii="Times New Roman" w:eastAsia="宋体" w:hAnsi="Times New Roman" w:cs="宋体" w:hint="default"/>
          <w:lang w:eastAsia="zh-TW"/>
        </w:rPr>
      </w:pPr>
      <w:r w:rsidRPr="003C679B">
        <w:rPr>
          <w:rFonts w:ascii="Times New Roman" w:eastAsia="宋体" w:hAnsi="Times New Roman" w:cs="宋体" w:hint="default"/>
          <w:lang w:eastAsia="zh-TW"/>
        </w:rPr>
        <w:t xml:space="preserve">The Theos commands are as follows: </w:t>
      </w:r>
    </w:p>
    <w:p w14:paraId="1C1E3303" w14:textId="63CFCE94"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snakeninnys-MacBook:Code snakeninny$ /opt/theos/bin/nic.pl</w:t>
      </w:r>
    </w:p>
    <w:p w14:paraId="4D97B55C" w14:textId="1CC1364E"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NIC 2.0 - New Instance Creator</w:t>
      </w:r>
    </w:p>
    <w:p w14:paraId="501557E6" w14:textId="14625934"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5DD9E559" w14:textId="00EB464A"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[1.] iphone/application</w:t>
      </w:r>
    </w:p>
    <w:p w14:paraId="0B407C86" w14:textId="1F8D79D2"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[2.] iphone/cydget</w:t>
      </w:r>
    </w:p>
    <w:p w14:paraId="43F5D774" w14:textId="0D05B712"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[3.] iphone/framework</w:t>
      </w:r>
    </w:p>
    <w:p w14:paraId="49574E83" w14:textId="33360A11"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[4.] iphone/library</w:t>
      </w:r>
    </w:p>
    <w:p w14:paraId="356BDB78" w14:textId="474C0DA3"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[5.] iphone/notification_center_widget</w:t>
      </w:r>
    </w:p>
    <w:p w14:paraId="05CF694F" w14:textId="53814A1C"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[6.] iphone/preference_bundle</w:t>
      </w:r>
    </w:p>
    <w:p w14:paraId="01079F98" w14:textId="34C3BCE3"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[7.] iphone/sbsettingstoggle</w:t>
      </w:r>
    </w:p>
    <w:p w14:paraId="1C823DEC" w14:textId="5806E12B"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[8.] iphone/tool</w:t>
      </w:r>
    </w:p>
    <w:p w14:paraId="4B8E46F3" w14:textId="616FA9E3"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[9.] iphone/tweak</w:t>
      </w:r>
    </w:p>
    <w:p w14:paraId="2C44B0CF" w14:textId="7A8ED5F5"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[10.] iphone/xpc_service</w:t>
      </w:r>
    </w:p>
    <w:p w14:paraId="623FACCB" w14:textId="74FF6312"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Choose a Template (required): 9</w:t>
      </w:r>
    </w:p>
    <w:p w14:paraId="3FD4DF68" w14:textId="087D5FDD"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Project Name (required): CharacountForNotes8</w:t>
      </w:r>
    </w:p>
    <w:p w14:paraId="648B75B1" w14:textId="64CBD2F7"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Package Name [com.yourcompany.characountfornotes8]: com.naken.characountfornotes8</w:t>
      </w:r>
    </w:p>
    <w:p w14:paraId="552EEA21" w14:textId="0BE32C7A"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Author/Maintainer Name [snakeninny]: snakeninny</w:t>
      </w:r>
    </w:p>
    <w:p w14:paraId="03D8E43C" w14:textId="72457F39"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[iphone/tweak] MobileSubstrate Bundle filter [com.apple.springboard]: com.apple.mobilenotes          </w:t>
      </w:r>
    </w:p>
    <w:p w14:paraId="32B88905" w14:textId="6B8AE422"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[iphone/tweak] List of applications to terminate upon installation (space-separated, '-' for none) [SpringBoard]: MobileNotes </w:t>
      </w:r>
    </w:p>
    <w:p w14:paraId="6C6D59A2" w14:textId="2B51D7D7"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Instantiating iphone/tweak in characountfornotes8/...</w:t>
      </w:r>
    </w:p>
    <w:p w14:paraId="3A148D5E" w14:textId="031031B8"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Done.</w:t>
      </w:r>
    </w:p>
    <w:p w14:paraId="6DC5372A" w14:textId="5E91BBFF" w:rsidR="00182003" w:rsidRDefault="00802BE9">
      <w:pPr>
        <w:pStyle w:val="Heading3"/>
      </w:pPr>
      <w:r>
        <w:t>7.4.2 Compose CharacountForNotes8.h</w:t>
      </w:r>
    </w:p>
    <w:p w14:paraId="1ED8C416" w14:textId="682A1390" w:rsidR="00182003" w:rsidRPr="005F0E39" w:rsidRDefault="00802BE9">
      <w:pPr>
        <w:pStyle w:val="1"/>
        <w:rPr>
          <w:rFonts w:ascii="Times New Roman" w:eastAsia="Times New Roman" w:hAnsi="Times New Roman" w:cs="Times New Roman" w:hint="default"/>
        </w:rPr>
      </w:pPr>
      <w:r w:rsidRPr="003C679B">
        <w:rPr>
          <w:rFonts w:ascii="Times New Roman" w:eastAsia="宋体" w:hAnsi="Times New Roman" w:cs="宋体" w:hint="default"/>
          <w:lang w:eastAsia="zh-TW"/>
        </w:rPr>
        <w:t xml:space="preserve">The finalized </w:t>
      </w:r>
      <w:r w:rsidRPr="001A773A">
        <w:rPr>
          <w:rFonts w:ascii="Times New Roman" w:hAnsi="Times New Roman" w:hint="default"/>
        </w:rPr>
        <w:t>CharacountForNotes8.h looks like th</w:t>
      </w:r>
      <w:r>
        <w:rPr>
          <w:rFonts w:ascii="Times New Roman" w:hAnsi="Times New Roman" w:hint="default"/>
        </w:rPr>
        <w:t>is:</w:t>
      </w:r>
    </w:p>
    <w:p w14:paraId="7CE7338A" w14:textId="1C70C2E1"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@interface NoteObject : NSObject</w:t>
      </w:r>
    </w:p>
    <w:p w14:paraId="4CB13423" w14:textId="35282C05"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 (readonly, nonatomic) NSString *contentAsPlainText;</w:t>
      </w:r>
    </w:p>
    <w:p w14:paraId="4529F80F" w14:textId="289D3034"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761E2D04" w14:textId="77777777" w:rsidR="00182003" w:rsidRDefault="00182003">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7EB1DCEC" w14:textId="3DAAEBD8"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@interface NoteTextView : UIView</w:t>
      </w:r>
    </w:p>
    <w:p w14:paraId="08754E49" w14:textId="2BE5FE06"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 (copy, nonatomic) NSString *text;</w:t>
      </w:r>
    </w:p>
    <w:p w14:paraId="17490670" w14:textId="3F7BA16E"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6788A7D7" w14:textId="77777777" w:rsidR="00182003" w:rsidRDefault="00182003">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009BC2F1" w14:textId="0A128EA9"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@interface NoteContentLayer : UIView</w:t>
      </w:r>
    </w:p>
    <w:p w14:paraId="7292573D" w14:textId="2A58480A"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 (retain, nonatomic) NoteTextView *textView;</w:t>
      </w:r>
    </w:p>
    <w:p w14:paraId="7329A822" w14:textId="31DC14F8"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lastRenderedPageBreak/>
        <w:t>@end</w:t>
      </w:r>
    </w:p>
    <w:p w14:paraId="2024182A" w14:textId="77777777" w:rsidR="00182003" w:rsidRDefault="00182003">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23BFC7D2" w14:textId="765D41FC"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@interface NotesDisplayController : UIViewController</w:t>
      </w:r>
    </w:p>
    <w:p w14:paraId="0F617E7C" w14:textId="49773D50"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 (retain, nonatomic) NoteContentLayer *contentLayer;</w:t>
      </w:r>
    </w:p>
    <w:p w14:paraId="2A3E218E" w14:textId="5EC9435E"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 (retain, nonatomic) NoteObject *note;</w:t>
      </w:r>
    </w:p>
    <w:p w14:paraId="2C9A1B81" w14:textId="7775B597"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2AE5C7B9" w14:textId="7CD33820" w:rsidR="00182003" w:rsidRPr="003C679B" w:rsidRDefault="00802BE9">
      <w:pPr>
        <w:pStyle w:val="1"/>
        <w:rPr>
          <w:rFonts w:ascii="Times New Roman" w:eastAsia="宋体" w:hAnsi="Times New Roman" w:cs="宋体" w:hint="default"/>
          <w:lang w:eastAsia="zh-TW"/>
        </w:rPr>
      </w:pPr>
      <w:r w:rsidRPr="003C679B">
        <w:rPr>
          <w:rFonts w:ascii="Times New Roman" w:eastAsia="宋体" w:hAnsi="Times New Roman" w:cs="宋体" w:hint="default"/>
          <w:lang w:eastAsia="zh-TW"/>
        </w:rPr>
        <w:t xml:space="preserve">This header is composed by picking snippets from other class-dump headers. The existence of this header is simply for avoiding any warnings or errors when compiling the tweak. </w:t>
      </w:r>
    </w:p>
    <w:p w14:paraId="4604314C" w14:textId="4E75D374" w:rsidR="00182003" w:rsidRDefault="00802BE9">
      <w:pPr>
        <w:pStyle w:val="Heading3"/>
        <w:rPr>
          <w:lang w:eastAsia="zh-TW"/>
        </w:rPr>
      </w:pPr>
      <w:r>
        <w:rPr>
          <w:lang w:eastAsia="zh-TW"/>
        </w:rPr>
        <w:t>7.4.3 Edit Tweak.xm</w:t>
      </w:r>
    </w:p>
    <w:p w14:paraId="2A104ADE" w14:textId="57CB27C1" w:rsidR="00182003" w:rsidRPr="001A773A" w:rsidRDefault="00802BE9">
      <w:pPr>
        <w:pStyle w:val="1"/>
        <w:rPr>
          <w:rFonts w:ascii="Times New Roman" w:hAnsi="Times New Roman" w:hint="default"/>
          <w:lang w:eastAsia="zh-TW"/>
        </w:rPr>
      </w:pPr>
      <w:r w:rsidRPr="003C679B">
        <w:rPr>
          <w:rFonts w:ascii="Times New Roman" w:eastAsia="宋体" w:hAnsi="Times New Roman" w:cs="宋体" w:hint="default"/>
          <w:lang w:eastAsia="zh-TW"/>
        </w:rPr>
        <w:t xml:space="preserve">The finalized Tweak.xm looks like this: </w:t>
      </w:r>
    </w:p>
    <w:p w14:paraId="4E14F758" w14:textId="32C59156"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lang w:eastAsia="zh-TW"/>
        </w:rPr>
      </w:pPr>
      <w:r>
        <w:rPr>
          <w:rFonts w:ascii="Monaco" w:hint="default"/>
          <w:kern w:val="0"/>
          <w:sz w:val="16"/>
          <w:szCs w:val="16"/>
          <w:shd w:val="clear" w:color="auto" w:fill="D8D8D8"/>
          <w:lang w:eastAsia="zh-TW"/>
        </w:rPr>
        <w:t>#import "CharacountForNotes8.h"</w:t>
      </w:r>
    </w:p>
    <w:p w14:paraId="1561DCDD" w14:textId="77777777" w:rsidR="00182003" w:rsidRDefault="00182003">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lang w:eastAsia="zh-TW"/>
        </w:rPr>
      </w:pPr>
    </w:p>
    <w:p w14:paraId="6662C15B" w14:textId="2B507413"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%hook NotesDisplayController</w:t>
      </w:r>
    </w:p>
    <w:p w14:paraId="75A0AD4D" w14:textId="33A2DC0A"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(void)viewWillAppear:(BOOL)arg1 // Initialze title</w:t>
      </w:r>
    </w:p>
    <w:p w14:paraId="30255CBC" w14:textId="79BC7CCF"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24635238" w14:textId="43D1890C"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%orig;</w:t>
      </w:r>
    </w:p>
    <w:p w14:paraId="1155F17C" w14:textId="438C4285"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NSString *content = self.note.contentAsPlainText;</w:t>
      </w:r>
    </w:p>
    <w:p w14:paraId="291DCBEF" w14:textId="00479BBB"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NSString *contentLength = [NSString stringWithFormat:@"%lu", (unsigned long)[content length]];</w:t>
      </w:r>
    </w:p>
    <w:p w14:paraId="772557E7" w14:textId="3F4A72B7"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self.title = contentLength;</w:t>
      </w:r>
    </w:p>
    <w:p w14:paraId="6EAA2F14" w14:textId="277FD9B0"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11DCFD57" w14:textId="77777777" w:rsidR="00182003" w:rsidRDefault="00182003">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65EFBBCF" w14:textId="175746E6"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(void)viewDidDisappear:(BOOL)arg1 // Reset title</w:t>
      </w:r>
    </w:p>
    <w:p w14:paraId="3904DFCC" w14:textId="7BF9A935"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0B0A68A8" w14:textId="4C36A4AA"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%orig;</w:t>
      </w:r>
    </w:p>
    <w:p w14:paraId="295DBCD0" w14:textId="3522AA50"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self.title = nil;</w:t>
      </w:r>
    </w:p>
    <w:p w14:paraId="0C2151DB" w14:textId="4590ABAC"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754DED50" w14:textId="77777777" w:rsidR="00182003" w:rsidRDefault="00182003">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4995FD17" w14:textId="357A478A"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(void)noteContentLayerContentDidChange:(NoteContentLayer *)arg1 updatedTitle:(BOOL)arg2 // Update title</w:t>
      </w:r>
    </w:p>
    <w:p w14:paraId="1A1B2BE8" w14:textId="2E3E3BF7"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1F7020E0" w14:textId="25F28BD0"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%orig;</w:t>
      </w:r>
    </w:p>
    <w:p w14:paraId="2BA9F0B1" w14:textId="6D9C4238"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NSString *content = self.contentLayer.textView.text;</w:t>
      </w:r>
    </w:p>
    <w:p w14:paraId="31837C6F" w14:textId="448B87AF"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NSString *contentLength = [NSString stringWithFormat:@"%lu", (unsigned long)[content length]];</w:t>
      </w:r>
    </w:p>
    <w:p w14:paraId="1C4988C4" w14:textId="5324B0FF"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self.title = contentLength;</w:t>
      </w:r>
    </w:p>
    <w:p w14:paraId="4C1083E5" w14:textId="40DDE211"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30A0C6FA" w14:textId="1583837F"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0D6C19F1" w14:textId="5CD31466" w:rsidR="00182003" w:rsidRDefault="00802BE9">
      <w:pPr>
        <w:pStyle w:val="Heading3"/>
      </w:pPr>
      <w:r>
        <w:t>7.4.4 Edit Makefile</w:t>
      </w:r>
      <w:r w:rsidRPr="003C679B">
        <w:rPr>
          <w:rFonts w:ascii="黑体" w:eastAsia="黑体" w:hAnsi="黑体" w:cs="黑体"/>
          <w:lang w:eastAsia="zh-TW"/>
        </w:rPr>
        <w:t xml:space="preserve"> </w:t>
      </w:r>
      <w:r>
        <w:t>and control files</w:t>
      </w:r>
    </w:p>
    <w:p w14:paraId="3C1B7595" w14:textId="46F79996" w:rsidR="00182003" w:rsidRPr="003C679B" w:rsidRDefault="00802BE9">
      <w:pPr>
        <w:pStyle w:val="1"/>
        <w:rPr>
          <w:rFonts w:ascii="Times New Roman" w:eastAsia="宋体" w:hAnsi="Times New Roman" w:cs="宋体" w:hint="default"/>
          <w:lang w:eastAsia="zh-TW"/>
        </w:rPr>
      </w:pPr>
      <w:r w:rsidRPr="003C679B">
        <w:rPr>
          <w:rFonts w:ascii="Times New Roman" w:eastAsia="宋体" w:hAnsi="Times New Roman" w:cs="宋体" w:hint="default"/>
          <w:lang w:eastAsia="zh-TW"/>
        </w:rPr>
        <w:t xml:space="preserve">The finalized Makefile looks like this: </w:t>
      </w:r>
    </w:p>
    <w:p w14:paraId="047AB63D" w14:textId="50C898CA" w:rsidR="00182003" w:rsidRDefault="002C2D7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ins w:id="2" w:author="Microsoft Office User" w:date="2015-04-19T10:52:00Z">
        <w:r>
          <w:rPr>
            <w:rFonts w:ascii="Monaco" w:hint="default"/>
            <w:kern w:val="0"/>
            <w:sz w:val="16"/>
            <w:szCs w:val="16"/>
            <w:shd w:val="clear" w:color="auto" w:fill="D8D8D8"/>
          </w:rPr>
          <w:t xml:space="preserve">export </w:t>
        </w:r>
      </w:ins>
      <w:r w:rsidR="00802BE9">
        <w:rPr>
          <w:rFonts w:ascii="Monaco" w:hint="default"/>
          <w:kern w:val="0"/>
          <w:sz w:val="16"/>
          <w:szCs w:val="16"/>
          <w:shd w:val="clear" w:color="auto" w:fill="D8D8D8"/>
        </w:rPr>
        <w:t>THEOS_DEVICE_IP = iOSIP</w:t>
      </w:r>
    </w:p>
    <w:p w14:paraId="72AE0538" w14:textId="3A9A513A" w:rsidR="00182003" w:rsidRDefault="002C2D7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ins w:id="3" w:author="Microsoft Office User" w:date="2015-04-19T10:52:00Z">
        <w:r>
          <w:rPr>
            <w:rFonts w:ascii="Monaco" w:hint="default"/>
            <w:kern w:val="0"/>
            <w:sz w:val="16"/>
            <w:szCs w:val="16"/>
            <w:shd w:val="clear" w:color="auto" w:fill="D8D8D8"/>
          </w:rPr>
          <w:t xml:space="preserve">export </w:t>
        </w:r>
      </w:ins>
      <w:r w:rsidR="00802BE9">
        <w:rPr>
          <w:rFonts w:ascii="Monaco" w:hint="default"/>
          <w:kern w:val="0"/>
          <w:sz w:val="16"/>
          <w:szCs w:val="16"/>
          <w:shd w:val="clear" w:color="auto" w:fill="D8D8D8"/>
        </w:rPr>
        <w:t>ARCHS = armv7 arm64</w:t>
      </w:r>
    </w:p>
    <w:p w14:paraId="190B24FD" w14:textId="05EE0661" w:rsidR="00182003" w:rsidRDefault="002C2D7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ins w:id="4" w:author="Microsoft Office User" w:date="2015-04-19T10:52:00Z">
        <w:r>
          <w:rPr>
            <w:rFonts w:ascii="Monaco" w:hint="default"/>
            <w:kern w:val="0"/>
            <w:sz w:val="16"/>
            <w:szCs w:val="16"/>
            <w:shd w:val="clear" w:color="auto" w:fill="D8D8D8"/>
          </w:rPr>
          <w:t xml:space="preserve">export </w:t>
        </w:r>
      </w:ins>
      <w:r w:rsidR="00802BE9">
        <w:rPr>
          <w:rFonts w:ascii="Monaco" w:hint="default"/>
          <w:kern w:val="0"/>
          <w:sz w:val="16"/>
          <w:szCs w:val="16"/>
          <w:shd w:val="clear" w:color="auto" w:fill="D8D8D8"/>
        </w:rPr>
        <w:t>TARGET = iphone:</w:t>
      </w:r>
      <w:ins w:id="5" w:author="Microsoft Office User" w:date="2015-04-19T10:52:00Z">
        <w:r>
          <w:rPr>
            <w:rFonts w:ascii="Monaco" w:hint="default"/>
            <w:kern w:val="0"/>
            <w:sz w:val="16"/>
            <w:szCs w:val="16"/>
            <w:shd w:val="clear" w:color="auto" w:fill="D8D8D8"/>
          </w:rPr>
          <w:t>clang:</w:t>
        </w:r>
      </w:ins>
      <w:bookmarkStart w:id="6" w:name="_GoBack"/>
      <w:bookmarkEnd w:id="6"/>
      <w:r w:rsidR="00802BE9">
        <w:rPr>
          <w:rFonts w:ascii="Monaco" w:hint="default"/>
          <w:kern w:val="0"/>
          <w:sz w:val="16"/>
          <w:szCs w:val="16"/>
          <w:shd w:val="clear" w:color="auto" w:fill="D8D8D8"/>
        </w:rPr>
        <w:t>latest:8.0</w:t>
      </w:r>
    </w:p>
    <w:p w14:paraId="5B96CA43" w14:textId="77777777" w:rsidR="00182003" w:rsidRDefault="00182003">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42DA49B3" w14:textId="4D455011"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include theos/makefiles/common.mk</w:t>
      </w:r>
    </w:p>
    <w:p w14:paraId="4B4A3E4E" w14:textId="77777777" w:rsidR="00182003" w:rsidRDefault="00182003">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7A450DD9" w14:textId="3FCC8E8F"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TWEAK_NAME = CharacountForNotes8</w:t>
      </w:r>
    </w:p>
    <w:p w14:paraId="46314407" w14:textId="18BA812A"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CharacountForNotes8_FILES = Tweak.xm</w:t>
      </w:r>
    </w:p>
    <w:p w14:paraId="6B0BA6AB" w14:textId="77777777" w:rsidR="00182003" w:rsidRDefault="00182003">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3905DE11" w14:textId="203E2CA4"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include $(THEOS_MAKE_PATH)/tweak.mk</w:t>
      </w:r>
    </w:p>
    <w:p w14:paraId="3124F40A" w14:textId="77777777" w:rsidR="00182003" w:rsidRDefault="00182003">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71B2F082" w14:textId="0C33B8F8"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after-install::</w:t>
      </w:r>
    </w:p>
    <w:p w14:paraId="78C19300" w14:textId="798D16AD"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install.exec "killall -9 MobileNotes"</w:t>
      </w:r>
    </w:p>
    <w:p w14:paraId="353156DE" w14:textId="77777777" w:rsidR="00182003" w:rsidRDefault="00182003">
      <w:pPr>
        <w:pStyle w:val="1"/>
        <w:ind w:firstLine="0"/>
        <w:rPr>
          <w:rFonts w:ascii="Monaco" w:eastAsia="Monaco" w:hAnsi="Monaco" w:cs="Monaco" w:hint="default"/>
          <w:kern w:val="0"/>
          <w:sz w:val="16"/>
          <w:szCs w:val="16"/>
          <w:shd w:val="clear" w:color="auto" w:fill="D8D8D8"/>
        </w:rPr>
      </w:pPr>
    </w:p>
    <w:p w14:paraId="2EA8AC69" w14:textId="40965837" w:rsidR="00182003" w:rsidRPr="003C679B" w:rsidRDefault="00802BE9">
      <w:pPr>
        <w:pStyle w:val="1"/>
        <w:rPr>
          <w:rFonts w:ascii="Times New Roman" w:eastAsia="宋体" w:hAnsi="Times New Roman" w:cs="宋体" w:hint="default"/>
          <w:lang w:eastAsia="zh-TW"/>
        </w:rPr>
      </w:pPr>
      <w:r w:rsidRPr="003C679B">
        <w:rPr>
          <w:rFonts w:ascii="Times New Roman" w:eastAsia="宋体" w:hAnsi="Times New Roman" w:cs="宋体" w:hint="default"/>
          <w:lang w:eastAsia="zh-TW"/>
        </w:rPr>
        <w:lastRenderedPageBreak/>
        <w:t>The finalized control looks like this:</w:t>
      </w:r>
    </w:p>
    <w:p w14:paraId="17EAFD4E" w14:textId="71E38A35"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Package: com.naken.characountfornotes8</w:t>
      </w:r>
    </w:p>
    <w:p w14:paraId="2D0465EA" w14:textId="68A8081A"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Name: CharacountForNotes8</w:t>
      </w:r>
    </w:p>
    <w:p w14:paraId="1CC68DEA" w14:textId="2037B7DB"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Depends: mobilesubstrate, firmware (&gt;= 8.0)</w:t>
      </w:r>
    </w:p>
    <w:p w14:paraId="083EFD90" w14:textId="34B3397C"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Version: 1.0</w:t>
      </w:r>
    </w:p>
    <w:p w14:paraId="73922F96" w14:textId="55C68F26"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Architecture: iphoneos-arm</w:t>
      </w:r>
    </w:p>
    <w:p w14:paraId="4A388920" w14:textId="545EE1B5"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Description: Add a character count to Notes</w:t>
      </w:r>
    </w:p>
    <w:p w14:paraId="75F15F5F" w14:textId="0FF025C4"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Maintainer: snakeninny</w:t>
      </w:r>
    </w:p>
    <w:p w14:paraId="47E4BC0B" w14:textId="4D1D917B"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Author: snakeninny</w:t>
      </w:r>
    </w:p>
    <w:p w14:paraId="2D0EC7A4" w14:textId="2CB661B8"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Section: Tweaks</w:t>
      </w:r>
    </w:p>
    <w:p w14:paraId="2B0DA9A8" w14:textId="171DF93A" w:rsidR="00182003" w:rsidRDefault="00802BE9">
      <w:pPr>
        <w:pStyle w:val="1"/>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Homepage: http://bbs.iosre.com</w:t>
      </w:r>
    </w:p>
    <w:p w14:paraId="1766DB6D" w14:textId="1486824E" w:rsidR="00182003" w:rsidRPr="003C679B" w:rsidRDefault="00802BE9">
      <w:pPr>
        <w:pStyle w:val="Heading3"/>
        <w:rPr>
          <w:rFonts w:ascii="黑体" w:eastAsia="黑体" w:hAnsi="黑体" w:cs="黑体"/>
          <w:lang w:eastAsia="zh-TW"/>
        </w:rPr>
      </w:pPr>
      <w:r>
        <w:t xml:space="preserve">7.4.5 </w:t>
      </w:r>
      <w:r w:rsidRPr="003C679B">
        <w:rPr>
          <w:rFonts w:ascii="黑体" w:eastAsia="黑体" w:hAnsi="黑体" w:cs="黑体"/>
          <w:lang w:eastAsia="zh-TW"/>
        </w:rPr>
        <w:t>Test</w:t>
      </w:r>
    </w:p>
    <w:p w14:paraId="7CD52F5C" w14:textId="7E35BBDE" w:rsidR="00182003" w:rsidRPr="003C679B" w:rsidRDefault="00802BE9">
      <w:pPr>
        <w:pStyle w:val="1"/>
        <w:rPr>
          <w:rFonts w:ascii="Times New Roman" w:eastAsia="宋体" w:hAnsi="Times New Roman" w:cs="宋体" w:hint="default"/>
          <w:lang w:eastAsia="zh-TW"/>
        </w:rPr>
      </w:pPr>
      <w:r w:rsidRPr="003C679B">
        <w:rPr>
          <w:rFonts w:ascii="Times New Roman" w:eastAsia="宋体" w:hAnsi="Times New Roman" w:cs="宋体" w:hint="default"/>
          <w:lang w:eastAsia="zh-TW"/>
        </w:rPr>
        <w:t>After packaging and installing Characount for Notes 8, let’s test it by editing a random note and see if the character count changes in real time, as shown in figure 7-11 to figure 7-17.</w:t>
      </w:r>
    </w:p>
    <w:p w14:paraId="1986C77F" w14:textId="77777777" w:rsidR="00182003" w:rsidRDefault="005E2D08">
      <w:pPr>
        <w:pStyle w:val="1"/>
        <w:keepNext/>
        <w:ind w:firstLine="0"/>
        <w:jc w:val="center"/>
        <w:rPr>
          <w:rFonts w:ascii="Monaco" w:eastAsia="Monaco" w:hAnsi="Monaco" w:cs="Monaco" w:hint="default"/>
          <w:kern w:val="0"/>
          <w:sz w:val="16"/>
          <w:szCs w:val="16"/>
          <w:shd w:val="clear" w:color="auto" w:fill="D8D8D8"/>
        </w:rPr>
      </w:pPr>
      <w:r>
        <w:rPr>
          <w:rFonts w:ascii="Monaco" w:eastAsia="Monaco" w:hAnsi="Monaco" w:cs="Monaco"/>
          <w:noProof/>
          <w:kern w:val="0"/>
          <w:sz w:val="16"/>
          <w:szCs w:val="16"/>
          <w:shd w:val="clear" w:color="auto" w:fill="D8D8D8"/>
          <w:lang w:eastAsia="en-US"/>
        </w:rPr>
        <w:drawing>
          <wp:inline distT="0" distB="0" distL="0" distR="0" wp14:anchorId="619C13E9" wp14:editId="3BB4CEB3">
            <wp:extent cx="2023873" cy="3606800"/>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11.png"/>
                    <pic:cNvPicPr/>
                  </pic:nvPicPr>
                  <pic:blipFill>
                    <a:blip r:embed="rId17">
                      <a:extLst/>
                    </a:blip>
                    <a:stretch>
                      <a:fillRect/>
                    </a:stretch>
                  </pic:blipFill>
                  <pic:spPr>
                    <a:xfrm>
                      <a:off x="0" y="0"/>
                      <a:ext cx="2023873" cy="3606800"/>
                    </a:xfrm>
                    <a:prstGeom prst="rect">
                      <a:avLst/>
                    </a:prstGeom>
                    <a:ln w="12700" cap="flat">
                      <a:noFill/>
                      <a:miter lim="400000"/>
                    </a:ln>
                    <a:effectLst/>
                  </pic:spPr>
                </pic:pic>
              </a:graphicData>
            </a:graphic>
          </wp:inline>
        </w:drawing>
      </w:r>
    </w:p>
    <w:p w14:paraId="62A01C57" w14:textId="42546295" w:rsidR="00182003" w:rsidRDefault="00802BE9">
      <w:pPr>
        <w:pStyle w:val="Caption"/>
        <w:ind w:firstLine="400"/>
        <w:jc w:val="center"/>
        <w:rPr>
          <w:rFonts w:ascii="宋体" w:eastAsia="宋体" w:hAnsi="宋体" w:cs="宋体"/>
          <w:lang w:val="zh-TW" w:eastAsia="zh-TW"/>
        </w:rPr>
      </w:pPr>
      <w:r>
        <w:rPr>
          <w:rFonts w:ascii="Trebuchet MS"/>
        </w:rPr>
        <w:t>Figure 7- 11 Characount for Notes 8</w:t>
      </w:r>
    </w:p>
    <w:p w14:paraId="336C2134" w14:textId="77777777" w:rsidR="00182003" w:rsidRDefault="005E2D08">
      <w:pPr>
        <w:pStyle w:val="1"/>
        <w:keepNext/>
        <w:ind w:firstLine="0"/>
        <w:jc w:val="center"/>
        <w:rPr>
          <w:rFonts w:hint="default"/>
        </w:rPr>
      </w:pPr>
      <w:r>
        <w:rPr>
          <w:noProof/>
          <w:lang w:eastAsia="en-US"/>
        </w:rPr>
        <w:lastRenderedPageBreak/>
        <w:drawing>
          <wp:inline distT="0" distB="0" distL="0" distR="0" wp14:anchorId="226A88F0" wp14:editId="6C1425D8">
            <wp:extent cx="2023873" cy="3606800"/>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pic:nvPicPr>
                  <pic:blipFill>
                    <a:blip r:embed="rId18">
                      <a:extLst/>
                    </a:blip>
                    <a:stretch>
                      <a:fillRect/>
                    </a:stretch>
                  </pic:blipFill>
                  <pic:spPr>
                    <a:xfrm>
                      <a:off x="0" y="0"/>
                      <a:ext cx="2023873" cy="3606800"/>
                    </a:xfrm>
                    <a:prstGeom prst="rect">
                      <a:avLst/>
                    </a:prstGeom>
                    <a:ln w="12700" cap="flat">
                      <a:noFill/>
                      <a:miter lim="400000"/>
                    </a:ln>
                    <a:effectLst/>
                  </pic:spPr>
                </pic:pic>
              </a:graphicData>
            </a:graphic>
          </wp:inline>
        </w:drawing>
      </w:r>
    </w:p>
    <w:p w14:paraId="56429B6F" w14:textId="2D005540" w:rsidR="00182003" w:rsidRDefault="00802BE9">
      <w:pPr>
        <w:pStyle w:val="Caption"/>
        <w:ind w:firstLine="400"/>
        <w:jc w:val="center"/>
        <w:rPr>
          <w:rFonts w:ascii="宋体" w:eastAsia="宋体" w:hAnsi="宋体" w:cs="宋体"/>
          <w:lang w:val="zh-TW" w:eastAsia="zh-TW"/>
        </w:rPr>
      </w:pPr>
      <w:r>
        <w:rPr>
          <w:rFonts w:ascii="Trebuchet MS"/>
        </w:rPr>
        <w:t>Figure 7- 12 Characount for Notes 8</w:t>
      </w:r>
    </w:p>
    <w:p w14:paraId="5451DF78" w14:textId="77777777" w:rsidR="00182003" w:rsidRDefault="005E2D08">
      <w:pPr>
        <w:pStyle w:val="1"/>
        <w:keepNext/>
        <w:ind w:firstLine="0"/>
        <w:jc w:val="center"/>
        <w:rPr>
          <w:rFonts w:hint="default"/>
        </w:rPr>
      </w:pPr>
      <w:r>
        <w:rPr>
          <w:noProof/>
          <w:lang w:eastAsia="en-US"/>
        </w:rPr>
        <w:drawing>
          <wp:inline distT="0" distB="0" distL="0" distR="0" wp14:anchorId="5BFCB452" wp14:editId="089E9A84">
            <wp:extent cx="2040128" cy="3635655"/>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3.png"/>
                    <pic:cNvPicPr/>
                  </pic:nvPicPr>
                  <pic:blipFill>
                    <a:blip r:embed="rId19">
                      <a:extLst/>
                    </a:blip>
                    <a:stretch>
                      <a:fillRect/>
                    </a:stretch>
                  </pic:blipFill>
                  <pic:spPr>
                    <a:xfrm>
                      <a:off x="0" y="0"/>
                      <a:ext cx="2040128" cy="3635655"/>
                    </a:xfrm>
                    <a:prstGeom prst="rect">
                      <a:avLst/>
                    </a:prstGeom>
                    <a:ln w="12700" cap="flat">
                      <a:noFill/>
                      <a:miter lim="400000"/>
                    </a:ln>
                    <a:effectLst/>
                  </pic:spPr>
                </pic:pic>
              </a:graphicData>
            </a:graphic>
          </wp:inline>
        </w:drawing>
      </w:r>
    </w:p>
    <w:p w14:paraId="63F6D8E1" w14:textId="461DCCBC" w:rsidR="00182003" w:rsidRDefault="00802BE9">
      <w:pPr>
        <w:pStyle w:val="Caption"/>
        <w:ind w:firstLine="400"/>
        <w:jc w:val="center"/>
        <w:rPr>
          <w:rFonts w:ascii="宋体" w:eastAsia="宋体" w:hAnsi="宋体" w:cs="宋体"/>
          <w:lang w:val="zh-TW" w:eastAsia="zh-TW"/>
        </w:rPr>
      </w:pPr>
      <w:r>
        <w:rPr>
          <w:rFonts w:ascii="Trebuchet MS"/>
        </w:rPr>
        <w:t>Figure 7- 13 Characount for Notes 8</w:t>
      </w:r>
    </w:p>
    <w:p w14:paraId="0FEB2B39" w14:textId="77777777" w:rsidR="00182003" w:rsidRDefault="005E2D08">
      <w:pPr>
        <w:pStyle w:val="1"/>
        <w:keepNext/>
        <w:ind w:firstLine="0"/>
        <w:jc w:val="center"/>
        <w:rPr>
          <w:rFonts w:hint="default"/>
        </w:rPr>
      </w:pPr>
      <w:r>
        <w:rPr>
          <w:noProof/>
          <w:lang w:eastAsia="en-US"/>
        </w:rPr>
        <w:lastRenderedPageBreak/>
        <w:drawing>
          <wp:inline distT="0" distB="0" distL="0" distR="0" wp14:anchorId="479A5C92" wp14:editId="07DE23BC">
            <wp:extent cx="2040128" cy="3635655"/>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age14.png"/>
                    <pic:cNvPicPr/>
                  </pic:nvPicPr>
                  <pic:blipFill>
                    <a:blip r:embed="rId20">
                      <a:extLst/>
                    </a:blip>
                    <a:stretch>
                      <a:fillRect/>
                    </a:stretch>
                  </pic:blipFill>
                  <pic:spPr>
                    <a:xfrm>
                      <a:off x="0" y="0"/>
                      <a:ext cx="2040128" cy="3635655"/>
                    </a:xfrm>
                    <a:prstGeom prst="rect">
                      <a:avLst/>
                    </a:prstGeom>
                    <a:ln w="12700" cap="flat">
                      <a:noFill/>
                      <a:miter lim="400000"/>
                    </a:ln>
                    <a:effectLst/>
                  </pic:spPr>
                </pic:pic>
              </a:graphicData>
            </a:graphic>
          </wp:inline>
        </w:drawing>
      </w:r>
    </w:p>
    <w:p w14:paraId="4BE5EA5F" w14:textId="505FFB8A" w:rsidR="00182003" w:rsidRDefault="00802BE9">
      <w:pPr>
        <w:pStyle w:val="Caption"/>
        <w:ind w:firstLine="400"/>
        <w:jc w:val="center"/>
        <w:rPr>
          <w:rFonts w:ascii="宋体" w:eastAsia="宋体" w:hAnsi="宋体" w:cs="宋体"/>
          <w:lang w:val="zh-TW" w:eastAsia="zh-TW"/>
        </w:rPr>
      </w:pPr>
      <w:r>
        <w:rPr>
          <w:rFonts w:ascii="Trebuchet MS"/>
        </w:rPr>
        <w:t>Figure 7- 14 Characount for Notes 8</w:t>
      </w:r>
    </w:p>
    <w:p w14:paraId="4E5D0EFC" w14:textId="77777777" w:rsidR="00182003" w:rsidRDefault="005E2D08">
      <w:pPr>
        <w:pStyle w:val="1"/>
        <w:keepNext/>
        <w:ind w:firstLine="0"/>
        <w:jc w:val="center"/>
        <w:rPr>
          <w:rFonts w:hint="default"/>
        </w:rPr>
      </w:pPr>
      <w:r>
        <w:rPr>
          <w:noProof/>
          <w:lang w:eastAsia="en-US"/>
        </w:rPr>
        <w:drawing>
          <wp:inline distT="0" distB="0" distL="0" distR="0" wp14:anchorId="700D9CD7" wp14:editId="5546D120">
            <wp:extent cx="2048256" cy="3635655"/>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15.png"/>
                    <pic:cNvPicPr/>
                  </pic:nvPicPr>
                  <pic:blipFill>
                    <a:blip r:embed="rId21">
                      <a:extLst/>
                    </a:blip>
                    <a:stretch>
                      <a:fillRect/>
                    </a:stretch>
                  </pic:blipFill>
                  <pic:spPr>
                    <a:xfrm>
                      <a:off x="0" y="0"/>
                      <a:ext cx="2048256" cy="3635655"/>
                    </a:xfrm>
                    <a:prstGeom prst="rect">
                      <a:avLst/>
                    </a:prstGeom>
                    <a:ln w="12700" cap="flat">
                      <a:noFill/>
                      <a:miter lim="400000"/>
                    </a:ln>
                    <a:effectLst/>
                  </pic:spPr>
                </pic:pic>
              </a:graphicData>
            </a:graphic>
          </wp:inline>
        </w:drawing>
      </w:r>
    </w:p>
    <w:p w14:paraId="6314B688" w14:textId="2FFDCD05" w:rsidR="00182003" w:rsidRDefault="00802BE9">
      <w:pPr>
        <w:pStyle w:val="Caption"/>
        <w:ind w:firstLine="400"/>
        <w:jc w:val="center"/>
        <w:rPr>
          <w:rFonts w:ascii="宋体" w:eastAsia="宋体" w:hAnsi="宋体" w:cs="宋体"/>
          <w:lang w:val="zh-TW" w:eastAsia="zh-TW"/>
        </w:rPr>
      </w:pPr>
      <w:r>
        <w:rPr>
          <w:rFonts w:ascii="Trebuchet MS"/>
        </w:rPr>
        <w:t>Figure 7- 15 Characount for Notes 8</w:t>
      </w:r>
    </w:p>
    <w:p w14:paraId="2CAB6935" w14:textId="77777777" w:rsidR="00182003" w:rsidRDefault="005E2D08">
      <w:pPr>
        <w:pStyle w:val="1"/>
        <w:keepNext/>
        <w:ind w:firstLine="0"/>
        <w:jc w:val="center"/>
        <w:rPr>
          <w:rFonts w:hint="default"/>
        </w:rPr>
      </w:pPr>
      <w:r>
        <w:rPr>
          <w:noProof/>
          <w:lang w:eastAsia="en-US"/>
        </w:rPr>
        <w:lastRenderedPageBreak/>
        <w:drawing>
          <wp:inline distT="0" distB="0" distL="0" distR="0" wp14:anchorId="18D19D8E" wp14:editId="3C961DC3">
            <wp:extent cx="2040128" cy="3635655"/>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pic:nvPicPr>
                  <pic:blipFill>
                    <a:blip r:embed="rId22">
                      <a:extLst/>
                    </a:blip>
                    <a:stretch>
                      <a:fillRect/>
                    </a:stretch>
                  </pic:blipFill>
                  <pic:spPr>
                    <a:xfrm>
                      <a:off x="0" y="0"/>
                      <a:ext cx="2040128" cy="3635655"/>
                    </a:xfrm>
                    <a:prstGeom prst="rect">
                      <a:avLst/>
                    </a:prstGeom>
                    <a:ln w="12700" cap="flat">
                      <a:noFill/>
                      <a:miter lim="400000"/>
                    </a:ln>
                    <a:effectLst/>
                  </pic:spPr>
                </pic:pic>
              </a:graphicData>
            </a:graphic>
          </wp:inline>
        </w:drawing>
      </w:r>
    </w:p>
    <w:p w14:paraId="46EFDC03" w14:textId="75A7E5FC" w:rsidR="00182003" w:rsidRDefault="00802BE9">
      <w:pPr>
        <w:pStyle w:val="Caption"/>
        <w:ind w:firstLine="400"/>
        <w:jc w:val="center"/>
        <w:rPr>
          <w:rFonts w:ascii="宋体" w:eastAsia="宋体" w:hAnsi="宋体" w:cs="宋体"/>
          <w:lang w:val="zh-TW" w:eastAsia="zh-TW"/>
        </w:rPr>
      </w:pPr>
      <w:r>
        <w:rPr>
          <w:rFonts w:ascii="Trebuchet MS"/>
        </w:rPr>
        <w:t>Figure 7- 16 Characount for Notes 8</w:t>
      </w:r>
    </w:p>
    <w:p w14:paraId="7AD83D0C" w14:textId="77777777" w:rsidR="00182003" w:rsidRDefault="005E2D08">
      <w:pPr>
        <w:pStyle w:val="1"/>
        <w:keepNext/>
        <w:ind w:firstLine="0"/>
        <w:jc w:val="center"/>
        <w:rPr>
          <w:rFonts w:hint="default"/>
        </w:rPr>
      </w:pPr>
      <w:r>
        <w:rPr>
          <w:noProof/>
          <w:lang w:eastAsia="en-US"/>
        </w:rPr>
        <w:drawing>
          <wp:inline distT="0" distB="0" distL="0" distR="0" wp14:anchorId="66009F20" wp14:editId="40E56DEF">
            <wp:extent cx="2040128" cy="3635655"/>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age17.png"/>
                    <pic:cNvPicPr/>
                  </pic:nvPicPr>
                  <pic:blipFill>
                    <a:blip r:embed="rId23">
                      <a:extLst/>
                    </a:blip>
                    <a:stretch>
                      <a:fillRect/>
                    </a:stretch>
                  </pic:blipFill>
                  <pic:spPr>
                    <a:xfrm>
                      <a:off x="0" y="0"/>
                      <a:ext cx="2040128" cy="3635655"/>
                    </a:xfrm>
                    <a:prstGeom prst="rect">
                      <a:avLst/>
                    </a:prstGeom>
                    <a:ln w="12700" cap="flat">
                      <a:noFill/>
                      <a:miter lim="400000"/>
                    </a:ln>
                    <a:effectLst/>
                  </pic:spPr>
                </pic:pic>
              </a:graphicData>
            </a:graphic>
          </wp:inline>
        </w:drawing>
      </w:r>
    </w:p>
    <w:p w14:paraId="54AAED05" w14:textId="33E66D24" w:rsidR="00182003" w:rsidRPr="003C679B" w:rsidRDefault="00802BE9">
      <w:pPr>
        <w:pStyle w:val="Caption"/>
        <w:ind w:firstLine="400"/>
        <w:jc w:val="center"/>
        <w:rPr>
          <w:rFonts w:ascii="宋体" w:eastAsia="宋体" w:hAnsi="宋体" w:cs="宋体"/>
          <w:lang w:eastAsia="zh-TW"/>
        </w:rPr>
      </w:pPr>
      <w:r>
        <w:rPr>
          <w:rFonts w:ascii="Trebuchet MS"/>
        </w:rPr>
        <w:t>Figure 7- 17 Characount for Notes 8</w:t>
      </w:r>
    </w:p>
    <w:p w14:paraId="72726345" w14:textId="4157BC93" w:rsidR="00182003" w:rsidRPr="003C679B" w:rsidRDefault="00802BE9">
      <w:pPr>
        <w:pStyle w:val="1"/>
        <w:rPr>
          <w:rFonts w:ascii="Times New Roman" w:eastAsia="宋体" w:hAnsi="Times New Roman" w:cs="宋体" w:hint="default"/>
          <w:lang w:eastAsia="zh-TW"/>
        </w:rPr>
      </w:pPr>
      <w:r w:rsidRPr="003C679B">
        <w:rPr>
          <w:rFonts w:ascii="Times New Roman" w:eastAsia="宋体" w:hAnsi="Times New Roman" w:cs="宋体" w:hint="default"/>
          <w:lang w:eastAsia="zh-TW"/>
        </w:rPr>
        <w:t>It works as we expected.</w:t>
      </w:r>
    </w:p>
    <w:p w14:paraId="1260217A" w14:textId="78F0D68F" w:rsidR="00182003" w:rsidRPr="003C679B" w:rsidRDefault="00802BE9">
      <w:pPr>
        <w:pStyle w:val="Heading2"/>
        <w:rPr>
          <w:rFonts w:ascii="黑体" w:eastAsia="黑体" w:hAnsi="黑体" w:cs="黑体"/>
          <w:lang w:eastAsia="zh-TW"/>
        </w:rPr>
      </w:pPr>
      <w:r>
        <w:lastRenderedPageBreak/>
        <w:t xml:space="preserve">7.5 Conclusion </w:t>
      </w:r>
    </w:p>
    <w:p w14:paraId="13491E80" w14:textId="45C083BC" w:rsidR="00182003" w:rsidRPr="001A773A" w:rsidRDefault="00802BE9">
      <w:pPr>
        <w:pStyle w:val="1"/>
        <w:rPr>
          <w:rFonts w:ascii="Times New Roman" w:hAnsi="Times New Roman" w:hint="default"/>
        </w:rPr>
      </w:pPr>
      <w:r w:rsidRPr="003C679B">
        <w:rPr>
          <w:rFonts w:ascii="Times New Roman" w:eastAsia="宋体" w:hAnsi="Times New Roman" w:cs="宋体" w:hint="default"/>
          <w:lang w:eastAsia="zh-TW"/>
        </w:rPr>
        <w:t xml:space="preserve">As a veteran on iOS, Notes is simple yet popular, a great number of people use this App frequently  in their daily lives. </w:t>
      </w:r>
      <w:r w:rsidRPr="001A773A">
        <w:rPr>
          <w:rFonts w:ascii="Times New Roman" w:hAnsi="Times New Roman" w:hint="default"/>
        </w:rPr>
        <w:t>Characount for Notes 8</w:t>
      </w:r>
      <w:r>
        <w:rPr>
          <w:rFonts w:ascii="Times New Roman" w:hAnsi="Times New Roman" w:hint="default"/>
        </w:rPr>
        <w:t xml:space="preserve"> is so simple that</w:t>
      </w:r>
      <w:r w:rsidRPr="001A773A">
        <w:rPr>
          <w:rFonts w:ascii="Times New Roman" w:hAnsi="Times New Roman" w:hint="default"/>
        </w:rPr>
        <w:t xml:space="preserve"> we don</w:t>
      </w:r>
      <w:r>
        <w:rPr>
          <w:rFonts w:ascii="Times New Roman" w:hAnsi="Times New Roman" w:hint="default"/>
        </w:rPr>
        <w:t xml:space="preserve">’t even need advanced reverse engineering </w:t>
      </w:r>
      <w:r w:rsidRPr="001A773A">
        <w:rPr>
          <w:rFonts w:ascii="Times New Roman" w:hAnsi="Times New Roman" w:hint="default"/>
        </w:rPr>
        <w:t xml:space="preserve">tools to </w:t>
      </w:r>
      <w:r>
        <w:rPr>
          <w:rFonts w:ascii="Times New Roman" w:hAnsi="Times New Roman" w:hint="default"/>
        </w:rPr>
        <w:t>finish the whole project,</w:t>
      </w:r>
      <w:r w:rsidRPr="001A773A">
        <w:rPr>
          <w:rFonts w:ascii="Times New Roman" w:hAnsi="Times New Roman" w:hint="default"/>
        </w:rPr>
        <w:t xml:space="preserve"> I hope you </w:t>
      </w:r>
      <w:r>
        <w:rPr>
          <w:rFonts w:ascii="Times New Roman" w:hAnsi="Times New Roman" w:hint="default"/>
        </w:rPr>
        <w:t>don’t have difficulty</w:t>
      </w:r>
      <w:r w:rsidRPr="001A773A">
        <w:rPr>
          <w:rFonts w:ascii="Times New Roman" w:hAnsi="Times New Roman" w:hint="default"/>
        </w:rPr>
        <w:t xml:space="preserve"> reading this chapter. It</w:t>
      </w:r>
      <w:r>
        <w:rPr>
          <w:rFonts w:ascii="Times New Roman" w:hAnsi="Times New Roman" w:hint="default"/>
        </w:rPr>
        <w:t>’s energy-</w:t>
      </w:r>
      <w:r w:rsidRPr="001A773A">
        <w:rPr>
          <w:rFonts w:ascii="Times New Roman" w:hAnsi="Times New Roman" w:hint="default"/>
        </w:rPr>
        <w:t>and</w:t>
      </w:r>
      <w:r>
        <w:rPr>
          <w:rFonts w:ascii="Times New Roman" w:hAnsi="Times New Roman" w:hint="default"/>
        </w:rPr>
        <w:t>-</w:t>
      </w:r>
      <w:r w:rsidRPr="001A773A">
        <w:rPr>
          <w:rFonts w:ascii="Times New Roman" w:hAnsi="Times New Roman" w:hint="default"/>
        </w:rPr>
        <w:t>time-</w:t>
      </w:r>
      <w:r>
        <w:rPr>
          <w:rFonts w:ascii="Times New Roman" w:hAnsi="Times New Roman" w:hint="default"/>
        </w:rPr>
        <w:t>consuming</w:t>
      </w:r>
      <w:r w:rsidRPr="001A773A">
        <w:rPr>
          <w:rFonts w:ascii="Times New Roman" w:hAnsi="Times New Roman" w:hint="default"/>
        </w:rPr>
        <w:t xml:space="preserve"> to learn assembl</w:t>
      </w:r>
      <w:r>
        <w:rPr>
          <w:rFonts w:ascii="Times New Roman" w:hAnsi="Times New Roman" w:hint="default"/>
        </w:rPr>
        <w:t>y</w:t>
      </w:r>
      <w:r w:rsidRPr="001A773A">
        <w:rPr>
          <w:rFonts w:ascii="Times New Roman" w:hAnsi="Times New Roman" w:hint="default"/>
        </w:rPr>
        <w:t>-level reverse engineering</w:t>
      </w:r>
      <w:r>
        <w:rPr>
          <w:rFonts w:ascii="Times New Roman" w:hAnsi="Times New Roman" w:hint="default"/>
        </w:rPr>
        <w:t xml:space="preserve"> when</w:t>
      </w:r>
      <w:r w:rsidRPr="001A773A">
        <w:rPr>
          <w:rFonts w:ascii="Times New Roman" w:hAnsi="Times New Roman" w:hint="default"/>
        </w:rPr>
        <w:t xml:space="preserve"> you are not familiar with IDA and LLDB, </w:t>
      </w:r>
      <w:r>
        <w:rPr>
          <w:rFonts w:ascii="Times New Roman" w:hAnsi="Times New Roman" w:hint="default"/>
        </w:rPr>
        <w:t>I suggest beginners carry out some simple reverse engineering projects just like the example in this chapter first</w:t>
      </w:r>
      <w:r w:rsidRPr="001A773A">
        <w:rPr>
          <w:rFonts w:ascii="Times New Roman" w:hAnsi="Times New Roman" w:hint="default"/>
        </w:rPr>
        <w:t xml:space="preserve">. In this way, not only can you form a thinking pattern of reverse engineering, but also </w:t>
      </w:r>
      <w:r>
        <w:rPr>
          <w:rFonts w:ascii="Times New Roman" w:hAnsi="Times New Roman" w:hint="default"/>
        </w:rPr>
        <w:t>gain</w:t>
      </w:r>
      <w:r w:rsidRPr="001A773A">
        <w:rPr>
          <w:rFonts w:ascii="Times New Roman" w:hAnsi="Times New Roman" w:hint="default"/>
        </w:rPr>
        <w:t xml:space="preserve"> a sense of </w:t>
      </w:r>
      <w:r w:rsidRPr="003C679B">
        <w:rPr>
          <w:rFonts w:ascii="Times New Roman" w:eastAsia="宋体" w:hAnsi="Times New Roman" w:cs="宋体" w:hint="default"/>
          <w:lang w:eastAsia="zh-TW"/>
        </w:rPr>
        <w:t>achievement, so why not get your hands dirty right now?</w:t>
      </w:r>
    </w:p>
    <w:sectPr w:rsidR="00182003" w:rsidRPr="001A773A">
      <w:headerReference w:type="default" r:id="rId24"/>
      <w:footerReference w:type="default" r:id="rId25"/>
      <w:pgSz w:w="11900" w:h="16840"/>
      <w:pgMar w:top="1440" w:right="1558" w:bottom="1440" w:left="1418" w:header="851" w:footer="992" w:gutter="0"/>
      <w:pgNumType w:start="233"/>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F1D1A1" w14:textId="77777777" w:rsidR="001D1F7C" w:rsidRDefault="001D1F7C">
      <w:r>
        <w:separator/>
      </w:r>
    </w:p>
  </w:endnote>
  <w:endnote w:type="continuationSeparator" w:id="0">
    <w:p w14:paraId="09ED6F50" w14:textId="77777777" w:rsidR="001D1F7C" w:rsidRDefault="001D1F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黑体">
    <w:charset w:val="88"/>
    <w:family w:val="auto"/>
    <w:pitch w:val="variable"/>
    <w:sig w:usb0="800002BF" w:usb1="38CF7CFA" w:usb2="00000016" w:usb3="00000000" w:csb0="00140001" w:csb1="00000000"/>
  </w:font>
  <w:font w:name="Arial Unicode MS">
    <w:panose1 w:val="020B0604020202020204"/>
    <w:charset w:val="00"/>
    <w:family w:val="auto"/>
    <w:pitch w:val="variable"/>
    <w:sig w:usb0="F7FFAFFF" w:usb1="E9DFFFFF" w:usb2="0000003F" w:usb3="00000000" w:csb0="003F01F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Trebuchet MS">
    <w:panose1 w:val="020B0603020202020204"/>
    <w:charset w:val="00"/>
    <w:family w:val="auto"/>
    <w:pitch w:val="variable"/>
    <w:sig w:usb0="00000287" w:usb1="00000000" w:usb2="00000000" w:usb3="00000000" w:csb0="0000009F"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F62649" w14:textId="77777777" w:rsidR="004C64BE" w:rsidRDefault="004C64BE">
    <w:pPr>
      <w:pStyle w:val="Footer"/>
      <w:ind w:firstLine="360"/>
      <w:jc w:val="center"/>
    </w:pPr>
    <w:r>
      <w:fldChar w:fldCharType="begin"/>
    </w:r>
    <w:r>
      <w:instrText xml:space="preserve"> PAGE </w:instrText>
    </w:r>
    <w:r>
      <w:fldChar w:fldCharType="separate"/>
    </w:r>
    <w:r w:rsidR="002C2D79">
      <w:rPr>
        <w:noProof/>
      </w:rPr>
      <w:t>248</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C7DD7A" w14:textId="77777777" w:rsidR="001D1F7C" w:rsidRDefault="001D1F7C">
      <w:r>
        <w:separator/>
      </w:r>
    </w:p>
  </w:footnote>
  <w:footnote w:type="continuationSeparator" w:id="0">
    <w:p w14:paraId="1D33B036" w14:textId="77777777" w:rsidR="001D1F7C" w:rsidRDefault="001D1F7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C0DB16" w14:textId="61B40F59" w:rsidR="004C64BE" w:rsidRDefault="004C64BE">
    <w:pPr>
      <w:pStyle w:val="Header"/>
      <w:ind w:firstLine="0"/>
      <w:jc w:val="left"/>
    </w:pPr>
    <w:r>
      <w:rPr>
        <w:rFonts w:ascii="Trebuchet MS"/>
      </w:rPr>
      <w:t>iOS App Reverse Engineering Chapter 7</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95C50"/>
    <w:multiLevelType w:val="multilevel"/>
    <w:tmpl w:val="52D8AA14"/>
    <w:lvl w:ilvl="0">
      <w:start w:val="1"/>
      <w:numFmt w:val="bullet"/>
      <w:lvlText w:val="❑"/>
      <w:lvlJc w:val="left"/>
      <w:pPr>
        <w:tabs>
          <w:tab w:val="num" w:pos="480"/>
        </w:tabs>
        <w:ind w:left="480" w:hanging="480"/>
      </w:pPr>
      <w:rPr>
        <w:rFonts w:ascii="宋体" w:eastAsia="宋体" w:hAnsi="宋体" w:cs="宋体"/>
        <w:position w:val="0"/>
        <w:sz w:val="21"/>
        <w:szCs w:val="21"/>
      </w:rPr>
    </w:lvl>
    <w:lvl w:ilvl="1">
      <w:start w:val="1"/>
      <w:numFmt w:val="bullet"/>
      <w:lvlText w:val="■"/>
      <w:lvlJc w:val="left"/>
      <w:pPr>
        <w:tabs>
          <w:tab w:val="num" w:pos="848"/>
        </w:tabs>
        <w:ind w:left="848" w:hanging="368"/>
      </w:pPr>
      <w:rPr>
        <w:rFonts w:ascii="宋体" w:eastAsia="宋体" w:hAnsi="宋体" w:cs="宋体"/>
        <w:position w:val="0"/>
        <w:sz w:val="21"/>
        <w:szCs w:val="21"/>
      </w:rPr>
    </w:lvl>
    <w:lvl w:ilvl="2">
      <w:start w:val="1"/>
      <w:numFmt w:val="bullet"/>
      <w:lvlText w:val="◆"/>
      <w:lvlJc w:val="left"/>
      <w:pPr>
        <w:tabs>
          <w:tab w:val="num" w:pos="1328"/>
        </w:tabs>
        <w:ind w:left="1328" w:hanging="368"/>
      </w:pPr>
      <w:rPr>
        <w:rFonts w:ascii="宋体" w:eastAsia="宋体" w:hAnsi="宋体" w:cs="宋体"/>
        <w:position w:val="0"/>
        <w:sz w:val="21"/>
        <w:szCs w:val="21"/>
      </w:rPr>
    </w:lvl>
    <w:lvl w:ilvl="3">
      <w:start w:val="1"/>
      <w:numFmt w:val="bullet"/>
      <w:lvlText w:val="●"/>
      <w:lvlJc w:val="left"/>
      <w:pPr>
        <w:tabs>
          <w:tab w:val="num" w:pos="1808"/>
        </w:tabs>
        <w:ind w:left="1808" w:hanging="368"/>
      </w:pPr>
      <w:rPr>
        <w:rFonts w:ascii="宋体" w:eastAsia="宋体" w:hAnsi="宋体" w:cs="宋体"/>
        <w:position w:val="0"/>
        <w:sz w:val="21"/>
        <w:szCs w:val="21"/>
      </w:rPr>
    </w:lvl>
    <w:lvl w:ilvl="4">
      <w:start w:val="1"/>
      <w:numFmt w:val="bullet"/>
      <w:lvlText w:val="■"/>
      <w:lvlJc w:val="left"/>
      <w:pPr>
        <w:tabs>
          <w:tab w:val="num" w:pos="2288"/>
        </w:tabs>
        <w:ind w:left="2288" w:hanging="368"/>
      </w:pPr>
      <w:rPr>
        <w:rFonts w:ascii="宋体" w:eastAsia="宋体" w:hAnsi="宋体" w:cs="宋体"/>
        <w:position w:val="0"/>
        <w:sz w:val="21"/>
        <w:szCs w:val="21"/>
      </w:rPr>
    </w:lvl>
    <w:lvl w:ilvl="5">
      <w:start w:val="1"/>
      <w:numFmt w:val="bullet"/>
      <w:lvlText w:val="◆"/>
      <w:lvlJc w:val="left"/>
      <w:pPr>
        <w:tabs>
          <w:tab w:val="num" w:pos="2768"/>
        </w:tabs>
        <w:ind w:left="2768" w:hanging="368"/>
      </w:pPr>
      <w:rPr>
        <w:rFonts w:ascii="宋体" w:eastAsia="宋体" w:hAnsi="宋体" w:cs="宋体"/>
        <w:position w:val="0"/>
        <w:sz w:val="21"/>
        <w:szCs w:val="21"/>
      </w:rPr>
    </w:lvl>
    <w:lvl w:ilvl="6">
      <w:start w:val="1"/>
      <w:numFmt w:val="bullet"/>
      <w:lvlText w:val="●"/>
      <w:lvlJc w:val="left"/>
      <w:pPr>
        <w:tabs>
          <w:tab w:val="num" w:pos="3248"/>
        </w:tabs>
        <w:ind w:left="3248" w:hanging="368"/>
      </w:pPr>
      <w:rPr>
        <w:rFonts w:ascii="宋体" w:eastAsia="宋体" w:hAnsi="宋体" w:cs="宋体"/>
        <w:position w:val="0"/>
        <w:sz w:val="21"/>
        <w:szCs w:val="21"/>
      </w:rPr>
    </w:lvl>
    <w:lvl w:ilvl="7">
      <w:start w:val="1"/>
      <w:numFmt w:val="bullet"/>
      <w:lvlText w:val="■"/>
      <w:lvlJc w:val="left"/>
      <w:pPr>
        <w:tabs>
          <w:tab w:val="num" w:pos="3728"/>
        </w:tabs>
        <w:ind w:left="3728" w:hanging="368"/>
      </w:pPr>
      <w:rPr>
        <w:rFonts w:ascii="宋体" w:eastAsia="宋体" w:hAnsi="宋体" w:cs="宋体"/>
        <w:position w:val="0"/>
        <w:sz w:val="21"/>
        <w:szCs w:val="21"/>
      </w:rPr>
    </w:lvl>
    <w:lvl w:ilvl="8">
      <w:start w:val="1"/>
      <w:numFmt w:val="bullet"/>
      <w:lvlText w:val="◆"/>
      <w:lvlJc w:val="left"/>
      <w:pPr>
        <w:tabs>
          <w:tab w:val="num" w:pos="4208"/>
        </w:tabs>
        <w:ind w:left="4208" w:hanging="368"/>
      </w:pPr>
      <w:rPr>
        <w:rFonts w:ascii="宋体" w:eastAsia="宋体" w:hAnsi="宋体" w:cs="宋体"/>
        <w:position w:val="0"/>
        <w:sz w:val="21"/>
        <w:szCs w:val="21"/>
      </w:rPr>
    </w:lvl>
  </w:abstractNum>
  <w:abstractNum w:abstractNumId="1">
    <w:nsid w:val="065174F1"/>
    <w:multiLevelType w:val="multilevel"/>
    <w:tmpl w:val="24F6674A"/>
    <w:lvl w:ilvl="0">
      <w:start w:val="1"/>
      <w:numFmt w:val="bullet"/>
      <w:lvlText w:val="❑"/>
      <w:lvlJc w:val="left"/>
      <w:pPr>
        <w:tabs>
          <w:tab w:val="num" w:pos="480"/>
        </w:tabs>
        <w:ind w:left="480" w:hanging="480"/>
      </w:pPr>
      <w:rPr>
        <w:position w:val="0"/>
        <w:sz w:val="21"/>
        <w:szCs w:val="21"/>
      </w:rPr>
    </w:lvl>
    <w:lvl w:ilvl="1">
      <w:start w:val="1"/>
      <w:numFmt w:val="bullet"/>
      <w:lvlText w:val="■"/>
      <w:lvlJc w:val="left"/>
      <w:pPr>
        <w:tabs>
          <w:tab w:val="num" w:pos="848"/>
        </w:tabs>
        <w:ind w:left="848" w:hanging="368"/>
      </w:pPr>
      <w:rPr>
        <w:position w:val="0"/>
        <w:sz w:val="21"/>
        <w:szCs w:val="21"/>
      </w:rPr>
    </w:lvl>
    <w:lvl w:ilvl="2">
      <w:start w:val="1"/>
      <w:numFmt w:val="bullet"/>
      <w:lvlText w:val="◆"/>
      <w:lvlJc w:val="left"/>
      <w:pPr>
        <w:tabs>
          <w:tab w:val="num" w:pos="1328"/>
        </w:tabs>
        <w:ind w:left="1328" w:hanging="368"/>
      </w:pPr>
      <w:rPr>
        <w:position w:val="0"/>
        <w:sz w:val="21"/>
        <w:szCs w:val="21"/>
      </w:rPr>
    </w:lvl>
    <w:lvl w:ilvl="3">
      <w:start w:val="1"/>
      <w:numFmt w:val="bullet"/>
      <w:lvlText w:val="●"/>
      <w:lvlJc w:val="left"/>
      <w:pPr>
        <w:tabs>
          <w:tab w:val="num" w:pos="1808"/>
        </w:tabs>
        <w:ind w:left="1808" w:hanging="368"/>
      </w:pPr>
      <w:rPr>
        <w:position w:val="0"/>
        <w:sz w:val="21"/>
        <w:szCs w:val="21"/>
      </w:rPr>
    </w:lvl>
    <w:lvl w:ilvl="4">
      <w:start w:val="1"/>
      <w:numFmt w:val="bullet"/>
      <w:lvlText w:val="■"/>
      <w:lvlJc w:val="left"/>
      <w:pPr>
        <w:tabs>
          <w:tab w:val="num" w:pos="2288"/>
        </w:tabs>
        <w:ind w:left="2288" w:hanging="368"/>
      </w:pPr>
      <w:rPr>
        <w:position w:val="0"/>
        <w:sz w:val="21"/>
        <w:szCs w:val="21"/>
      </w:rPr>
    </w:lvl>
    <w:lvl w:ilvl="5">
      <w:start w:val="1"/>
      <w:numFmt w:val="bullet"/>
      <w:lvlText w:val="◆"/>
      <w:lvlJc w:val="left"/>
      <w:pPr>
        <w:tabs>
          <w:tab w:val="num" w:pos="2768"/>
        </w:tabs>
        <w:ind w:left="2768" w:hanging="368"/>
      </w:pPr>
      <w:rPr>
        <w:position w:val="0"/>
        <w:sz w:val="21"/>
        <w:szCs w:val="21"/>
      </w:rPr>
    </w:lvl>
    <w:lvl w:ilvl="6">
      <w:start w:val="1"/>
      <w:numFmt w:val="bullet"/>
      <w:lvlText w:val="●"/>
      <w:lvlJc w:val="left"/>
      <w:pPr>
        <w:tabs>
          <w:tab w:val="num" w:pos="3248"/>
        </w:tabs>
        <w:ind w:left="3248" w:hanging="368"/>
      </w:pPr>
      <w:rPr>
        <w:position w:val="0"/>
        <w:sz w:val="21"/>
        <w:szCs w:val="21"/>
      </w:rPr>
    </w:lvl>
    <w:lvl w:ilvl="7">
      <w:start w:val="1"/>
      <w:numFmt w:val="bullet"/>
      <w:lvlText w:val="■"/>
      <w:lvlJc w:val="left"/>
      <w:pPr>
        <w:tabs>
          <w:tab w:val="num" w:pos="3728"/>
        </w:tabs>
        <w:ind w:left="3728" w:hanging="368"/>
      </w:pPr>
      <w:rPr>
        <w:position w:val="0"/>
        <w:sz w:val="21"/>
        <w:szCs w:val="21"/>
      </w:rPr>
    </w:lvl>
    <w:lvl w:ilvl="8">
      <w:start w:val="1"/>
      <w:numFmt w:val="bullet"/>
      <w:lvlText w:val="◆"/>
      <w:lvlJc w:val="left"/>
      <w:pPr>
        <w:tabs>
          <w:tab w:val="num" w:pos="4208"/>
        </w:tabs>
        <w:ind w:left="4208" w:hanging="368"/>
      </w:pPr>
      <w:rPr>
        <w:position w:val="0"/>
        <w:sz w:val="21"/>
        <w:szCs w:val="21"/>
      </w:rPr>
    </w:lvl>
  </w:abstractNum>
  <w:abstractNum w:abstractNumId="2">
    <w:nsid w:val="15DE0FFB"/>
    <w:multiLevelType w:val="multilevel"/>
    <w:tmpl w:val="81041ACC"/>
    <w:lvl w:ilvl="0">
      <w:start w:val="1"/>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3">
    <w:nsid w:val="18732591"/>
    <w:multiLevelType w:val="multilevel"/>
    <w:tmpl w:val="E3246BAA"/>
    <w:lvl w:ilvl="0">
      <w:start w:val="1"/>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4">
    <w:nsid w:val="1D2C54D4"/>
    <w:multiLevelType w:val="multilevel"/>
    <w:tmpl w:val="0F7660DE"/>
    <w:lvl w:ilvl="0">
      <w:start w:val="1"/>
      <w:numFmt w:val="bullet"/>
      <w:lvlText w:val="❑"/>
      <w:lvlJc w:val="left"/>
      <w:pPr>
        <w:tabs>
          <w:tab w:val="num" w:pos="480"/>
        </w:tabs>
        <w:ind w:left="480" w:hanging="480"/>
      </w:pPr>
      <w:rPr>
        <w:rFonts w:ascii="宋体" w:eastAsia="宋体" w:hAnsi="宋体" w:cs="宋体"/>
        <w:position w:val="0"/>
        <w:sz w:val="21"/>
        <w:szCs w:val="21"/>
      </w:rPr>
    </w:lvl>
    <w:lvl w:ilvl="1">
      <w:start w:val="1"/>
      <w:numFmt w:val="bullet"/>
      <w:lvlText w:val="■"/>
      <w:lvlJc w:val="left"/>
      <w:pPr>
        <w:tabs>
          <w:tab w:val="num" w:pos="848"/>
        </w:tabs>
        <w:ind w:left="848" w:hanging="368"/>
      </w:pPr>
      <w:rPr>
        <w:rFonts w:ascii="宋体" w:eastAsia="宋体" w:hAnsi="宋体" w:cs="宋体"/>
        <w:position w:val="0"/>
        <w:sz w:val="21"/>
        <w:szCs w:val="21"/>
      </w:rPr>
    </w:lvl>
    <w:lvl w:ilvl="2">
      <w:start w:val="1"/>
      <w:numFmt w:val="bullet"/>
      <w:lvlText w:val="◆"/>
      <w:lvlJc w:val="left"/>
      <w:pPr>
        <w:tabs>
          <w:tab w:val="num" w:pos="1328"/>
        </w:tabs>
        <w:ind w:left="1328" w:hanging="368"/>
      </w:pPr>
      <w:rPr>
        <w:rFonts w:ascii="宋体" w:eastAsia="宋体" w:hAnsi="宋体" w:cs="宋体"/>
        <w:position w:val="0"/>
        <w:sz w:val="21"/>
        <w:szCs w:val="21"/>
      </w:rPr>
    </w:lvl>
    <w:lvl w:ilvl="3">
      <w:start w:val="1"/>
      <w:numFmt w:val="bullet"/>
      <w:lvlText w:val="●"/>
      <w:lvlJc w:val="left"/>
      <w:pPr>
        <w:tabs>
          <w:tab w:val="num" w:pos="1808"/>
        </w:tabs>
        <w:ind w:left="1808" w:hanging="368"/>
      </w:pPr>
      <w:rPr>
        <w:rFonts w:ascii="宋体" w:eastAsia="宋体" w:hAnsi="宋体" w:cs="宋体"/>
        <w:position w:val="0"/>
        <w:sz w:val="21"/>
        <w:szCs w:val="21"/>
      </w:rPr>
    </w:lvl>
    <w:lvl w:ilvl="4">
      <w:start w:val="1"/>
      <w:numFmt w:val="bullet"/>
      <w:lvlText w:val="■"/>
      <w:lvlJc w:val="left"/>
      <w:pPr>
        <w:tabs>
          <w:tab w:val="num" w:pos="2288"/>
        </w:tabs>
        <w:ind w:left="2288" w:hanging="368"/>
      </w:pPr>
      <w:rPr>
        <w:rFonts w:ascii="宋体" w:eastAsia="宋体" w:hAnsi="宋体" w:cs="宋体"/>
        <w:position w:val="0"/>
        <w:sz w:val="21"/>
        <w:szCs w:val="21"/>
      </w:rPr>
    </w:lvl>
    <w:lvl w:ilvl="5">
      <w:start w:val="1"/>
      <w:numFmt w:val="bullet"/>
      <w:lvlText w:val="◆"/>
      <w:lvlJc w:val="left"/>
      <w:pPr>
        <w:tabs>
          <w:tab w:val="num" w:pos="2768"/>
        </w:tabs>
        <w:ind w:left="2768" w:hanging="368"/>
      </w:pPr>
      <w:rPr>
        <w:rFonts w:ascii="宋体" w:eastAsia="宋体" w:hAnsi="宋体" w:cs="宋体"/>
        <w:position w:val="0"/>
        <w:sz w:val="21"/>
        <w:szCs w:val="21"/>
      </w:rPr>
    </w:lvl>
    <w:lvl w:ilvl="6">
      <w:start w:val="1"/>
      <w:numFmt w:val="bullet"/>
      <w:lvlText w:val="●"/>
      <w:lvlJc w:val="left"/>
      <w:pPr>
        <w:tabs>
          <w:tab w:val="num" w:pos="3248"/>
        </w:tabs>
        <w:ind w:left="3248" w:hanging="368"/>
      </w:pPr>
      <w:rPr>
        <w:rFonts w:ascii="宋体" w:eastAsia="宋体" w:hAnsi="宋体" w:cs="宋体"/>
        <w:position w:val="0"/>
        <w:sz w:val="21"/>
        <w:szCs w:val="21"/>
      </w:rPr>
    </w:lvl>
    <w:lvl w:ilvl="7">
      <w:start w:val="1"/>
      <w:numFmt w:val="bullet"/>
      <w:lvlText w:val="■"/>
      <w:lvlJc w:val="left"/>
      <w:pPr>
        <w:tabs>
          <w:tab w:val="num" w:pos="3728"/>
        </w:tabs>
        <w:ind w:left="3728" w:hanging="368"/>
      </w:pPr>
      <w:rPr>
        <w:rFonts w:ascii="宋体" w:eastAsia="宋体" w:hAnsi="宋体" w:cs="宋体"/>
        <w:position w:val="0"/>
        <w:sz w:val="21"/>
        <w:szCs w:val="21"/>
      </w:rPr>
    </w:lvl>
    <w:lvl w:ilvl="8">
      <w:start w:val="1"/>
      <w:numFmt w:val="bullet"/>
      <w:lvlText w:val="◆"/>
      <w:lvlJc w:val="left"/>
      <w:pPr>
        <w:tabs>
          <w:tab w:val="num" w:pos="4208"/>
        </w:tabs>
        <w:ind w:left="4208" w:hanging="368"/>
      </w:pPr>
      <w:rPr>
        <w:rFonts w:ascii="宋体" w:eastAsia="宋体" w:hAnsi="宋体" w:cs="宋体"/>
        <w:position w:val="0"/>
        <w:sz w:val="21"/>
        <w:szCs w:val="21"/>
      </w:rPr>
    </w:lvl>
  </w:abstractNum>
  <w:abstractNum w:abstractNumId="5">
    <w:nsid w:val="1DBD05D8"/>
    <w:multiLevelType w:val="multilevel"/>
    <w:tmpl w:val="D3D09444"/>
    <w:lvl w:ilvl="0">
      <w:start w:val="1"/>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6">
    <w:nsid w:val="2AC7427F"/>
    <w:multiLevelType w:val="multilevel"/>
    <w:tmpl w:val="62C6ADD0"/>
    <w:lvl w:ilvl="0">
      <w:start w:val="1"/>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7">
    <w:nsid w:val="2B010A53"/>
    <w:multiLevelType w:val="multilevel"/>
    <w:tmpl w:val="7802709A"/>
    <w:styleLink w:val="List0"/>
    <w:lvl w:ilvl="0">
      <w:numFmt w:val="bullet"/>
      <w:lvlText w:val="❑"/>
      <w:lvlJc w:val="left"/>
      <w:pPr>
        <w:tabs>
          <w:tab w:val="num" w:pos="480"/>
        </w:tabs>
        <w:ind w:left="480" w:hanging="480"/>
      </w:pPr>
      <w:rPr>
        <w:position w:val="0"/>
        <w:sz w:val="24"/>
        <w:szCs w:val="24"/>
      </w:rPr>
    </w:lvl>
    <w:lvl w:ilvl="1">
      <w:start w:val="1"/>
      <w:numFmt w:val="bullet"/>
      <w:lvlText w:val="■"/>
      <w:lvlJc w:val="left"/>
      <w:pPr>
        <w:tabs>
          <w:tab w:val="num" w:pos="848"/>
        </w:tabs>
        <w:ind w:left="848" w:hanging="368"/>
      </w:pPr>
      <w:rPr>
        <w:position w:val="0"/>
        <w:sz w:val="21"/>
        <w:szCs w:val="21"/>
      </w:rPr>
    </w:lvl>
    <w:lvl w:ilvl="2">
      <w:start w:val="1"/>
      <w:numFmt w:val="bullet"/>
      <w:lvlText w:val="◆"/>
      <w:lvlJc w:val="left"/>
      <w:pPr>
        <w:tabs>
          <w:tab w:val="num" w:pos="1328"/>
        </w:tabs>
        <w:ind w:left="1328" w:hanging="368"/>
      </w:pPr>
      <w:rPr>
        <w:position w:val="0"/>
        <w:sz w:val="21"/>
        <w:szCs w:val="21"/>
      </w:rPr>
    </w:lvl>
    <w:lvl w:ilvl="3">
      <w:start w:val="1"/>
      <w:numFmt w:val="bullet"/>
      <w:lvlText w:val="●"/>
      <w:lvlJc w:val="left"/>
      <w:pPr>
        <w:tabs>
          <w:tab w:val="num" w:pos="1808"/>
        </w:tabs>
        <w:ind w:left="1808" w:hanging="368"/>
      </w:pPr>
      <w:rPr>
        <w:position w:val="0"/>
        <w:sz w:val="21"/>
        <w:szCs w:val="21"/>
      </w:rPr>
    </w:lvl>
    <w:lvl w:ilvl="4">
      <w:start w:val="1"/>
      <w:numFmt w:val="bullet"/>
      <w:lvlText w:val="■"/>
      <w:lvlJc w:val="left"/>
      <w:pPr>
        <w:tabs>
          <w:tab w:val="num" w:pos="2288"/>
        </w:tabs>
        <w:ind w:left="2288" w:hanging="368"/>
      </w:pPr>
      <w:rPr>
        <w:position w:val="0"/>
        <w:sz w:val="21"/>
        <w:szCs w:val="21"/>
      </w:rPr>
    </w:lvl>
    <w:lvl w:ilvl="5">
      <w:start w:val="1"/>
      <w:numFmt w:val="bullet"/>
      <w:lvlText w:val="◆"/>
      <w:lvlJc w:val="left"/>
      <w:pPr>
        <w:tabs>
          <w:tab w:val="num" w:pos="2768"/>
        </w:tabs>
        <w:ind w:left="2768" w:hanging="368"/>
      </w:pPr>
      <w:rPr>
        <w:position w:val="0"/>
        <w:sz w:val="21"/>
        <w:szCs w:val="21"/>
      </w:rPr>
    </w:lvl>
    <w:lvl w:ilvl="6">
      <w:start w:val="1"/>
      <w:numFmt w:val="bullet"/>
      <w:lvlText w:val="●"/>
      <w:lvlJc w:val="left"/>
      <w:pPr>
        <w:tabs>
          <w:tab w:val="num" w:pos="3248"/>
        </w:tabs>
        <w:ind w:left="3248" w:hanging="368"/>
      </w:pPr>
      <w:rPr>
        <w:position w:val="0"/>
        <w:sz w:val="21"/>
        <w:szCs w:val="21"/>
      </w:rPr>
    </w:lvl>
    <w:lvl w:ilvl="7">
      <w:start w:val="1"/>
      <w:numFmt w:val="bullet"/>
      <w:lvlText w:val="■"/>
      <w:lvlJc w:val="left"/>
      <w:pPr>
        <w:tabs>
          <w:tab w:val="num" w:pos="3728"/>
        </w:tabs>
        <w:ind w:left="3728" w:hanging="368"/>
      </w:pPr>
      <w:rPr>
        <w:position w:val="0"/>
        <w:sz w:val="21"/>
        <w:szCs w:val="21"/>
      </w:rPr>
    </w:lvl>
    <w:lvl w:ilvl="8">
      <w:start w:val="1"/>
      <w:numFmt w:val="bullet"/>
      <w:lvlText w:val="◆"/>
      <w:lvlJc w:val="left"/>
      <w:pPr>
        <w:tabs>
          <w:tab w:val="num" w:pos="4208"/>
        </w:tabs>
        <w:ind w:left="4208" w:hanging="368"/>
      </w:pPr>
      <w:rPr>
        <w:position w:val="0"/>
        <w:sz w:val="21"/>
        <w:szCs w:val="21"/>
      </w:rPr>
    </w:lvl>
  </w:abstractNum>
  <w:abstractNum w:abstractNumId="8">
    <w:nsid w:val="2B730B50"/>
    <w:multiLevelType w:val="multilevel"/>
    <w:tmpl w:val="746A8450"/>
    <w:lvl w:ilvl="0">
      <w:start w:val="1"/>
      <w:numFmt w:val="decimal"/>
      <w:lvlText w:val="%1."/>
      <w:lvlJc w:val="left"/>
      <w:rPr>
        <w:rFonts w:ascii="黑体" w:eastAsia="黑体" w:hAnsi="黑体" w:cs="黑体"/>
        <w:kern w:val="0"/>
        <w:position w:val="0"/>
        <w:lang w:val="zh-TW" w:eastAsia="zh-TW"/>
      </w:rPr>
    </w:lvl>
    <w:lvl w:ilvl="1">
      <w:start w:val="1"/>
      <w:numFmt w:val="decimal"/>
      <w:lvlText w:val="%2."/>
      <w:lvlJc w:val="left"/>
      <w:rPr>
        <w:rFonts w:ascii="黑体" w:eastAsia="黑体" w:hAnsi="黑体" w:cs="黑体"/>
        <w:kern w:val="0"/>
        <w:position w:val="0"/>
        <w:lang w:val="zh-TW" w:eastAsia="zh-TW"/>
      </w:rPr>
    </w:lvl>
    <w:lvl w:ilvl="2">
      <w:start w:val="1"/>
      <w:numFmt w:val="decimal"/>
      <w:lvlText w:val="%3."/>
      <w:lvlJc w:val="left"/>
      <w:rPr>
        <w:rFonts w:ascii="黑体" w:eastAsia="黑体" w:hAnsi="黑体" w:cs="黑体"/>
        <w:kern w:val="0"/>
        <w:position w:val="0"/>
        <w:lang w:val="zh-TW" w:eastAsia="zh-TW"/>
      </w:rPr>
    </w:lvl>
    <w:lvl w:ilvl="3">
      <w:start w:val="1"/>
      <w:numFmt w:val="decimal"/>
      <w:lvlText w:val="%4."/>
      <w:lvlJc w:val="left"/>
      <w:rPr>
        <w:rFonts w:ascii="黑体" w:eastAsia="黑体" w:hAnsi="黑体" w:cs="黑体"/>
        <w:kern w:val="0"/>
        <w:position w:val="0"/>
        <w:lang w:val="zh-TW" w:eastAsia="zh-TW"/>
      </w:rPr>
    </w:lvl>
    <w:lvl w:ilvl="4">
      <w:start w:val="1"/>
      <w:numFmt w:val="decimal"/>
      <w:lvlText w:val="%5."/>
      <w:lvlJc w:val="left"/>
      <w:rPr>
        <w:rFonts w:ascii="黑体" w:eastAsia="黑体" w:hAnsi="黑体" w:cs="黑体"/>
        <w:kern w:val="0"/>
        <w:position w:val="0"/>
        <w:lang w:val="zh-TW" w:eastAsia="zh-TW"/>
      </w:rPr>
    </w:lvl>
    <w:lvl w:ilvl="5">
      <w:start w:val="1"/>
      <w:numFmt w:val="decimal"/>
      <w:lvlText w:val="%6."/>
      <w:lvlJc w:val="left"/>
      <w:rPr>
        <w:rFonts w:ascii="黑体" w:eastAsia="黑体" w:hAnsi="黑体" w:cs="黑体"/>
        <w:kern w:val="0"/>
        <w:position w:val="0"/>
        <w:lang w:val="zh-TW" w:eastAsia="zh-TW"/>
      </w:rPr>
    </w:lvl>
    <w:lvl w:ilvl="6">
      <w:start w:val="1"/>
      <w:numFmt w:val="decimal"/>
      <w:lvlText w:val="%7."/>
      <w:lvlJc w:val="left"/>
      <w:rPr>
        <w:rFonts w:ascii="黑体" w:eastAsia="黑体" w:hAnsi="黑体" w:cs="黑体"/>
        <w:kern w:val="0"/>
        <w:position w:val="0"/>
        <w:lang w:val="zh-TW" w:eastAsia="zh-TW"/>
      </w:rPr>
    </w:lvl>
    <w:lvl w:ilvl="7">
      <w:start w:val="1"/>
      <w:numFmt w:val="decimal"/>
      <w:lvlText w:val="%8."/>
      <w:lvlJc w:val="left"/>
      <w:rPr>
        <w:rFonts w:ascii="黑体" w:eastAsia="黑体" w:hAnsi="黑体" w:cs="黑体"/>
        <w:kern w:val="0"/>
        <w:position w:val="0"/>
        <w:lang w:val="zh-TW" w:eastAsia="zh-TW"/>
      </w:rPr>
    </w:lvl>
    <w:lvl w:ilvl="8">
      <w:start w:val="1"/>
      <w:numFmt w:val="decimal"/>
      <w:lvlText w:val="%9."/>
      <w:lvlJc w:val="left"/>
      <w:rPr>
        <w:rFonts w:ascii="黑体" w:eastAsia="黑体" w:hAnsi="黑体" w:cs="黑体"/>
        <w:kern w:val="0"/>
        <w:position w:val="0"/>
        <w:lang w:val="zh-TW" w:eastAsia="zh-TW"/>
      </w:rPr>
    </w:lvl>
  </w:abstractNum>
  <w:abstractNum w:abstractNumId="9">
    <w:nsid w:val="2CD10C2B"/>
    <w:multiLevelType w:val="multilevel"/>
    <w:tmpl w:val="1288707E"/>
    <w:lvl w:ilvl="0">
      <w:start w:val="1"/>
      <w:numFmt w:val="decimal"/>
      <w:lvlText w:val="%1."/>
      <w:lvlJc w:val="left"/>
      <w:rPr>
        <w:position w:val="0"/>
      </w:rPr>
    </w:lvl>
    <w:lvl w:ilvl="1">
      <w:start w:val="1"/>
      <w:numFmt w:val="decimal"/>
      <w:lvlText w:val="%2."/>
      <w:lvlJc w:val="left"/>
      <w:rPr>
        <w:position w:val="0"/>
      </w:rPr>
    </w:lvl>
    <w:lvl w:ilvl="2">
      <w:start w:val="1"/>
      <w:numFmt w:val="decimal"/>
      <w:lvlText w:val="%3."/>
      <w:lvlJc w:val="left"/>
      <w:rPr>
        <w:position w:val="0"/>
      </w:rPr>
    </w:lvl>
    <w:lvl w:ilvl="3">
      <w:start w:val="1"/>
      <w:numFmt w:val="decimal"/>
      <w:lvlText w:val="%4."/>
      <w:lvlJc w:val="left"/>
      <w:rPr>
        <w:position w:val="0"/>
      </w:rPr>
    </w:lvl>
    <w:lvl w:ilvl="4">
      <w:start w:val="1"/>
      <w:numFmt w:val="decimal"/>
      <w:lvlText w:val="%5."/>
      <w:lvlJc w:val="left"/>
      <w:rPr>
        <w:position w:val="0"/>
      </w:rPr>
    </w:lvl>
    <w:lvl w:ilvl="5">
      <w:start w:val="1"/>
      <w:numFmt w:val="decimal"/>
      <w:lvlText w:val="%6."/>
      <w:lvlJc w:val="left"/>
      <w:rPr>
        <w:position w:val="0"/>
      </w:rPr>
    </w:lvl>
    <w:lvl w:ilvl="6">
      <w:start w:val="1"/>
      <w:numFmt w:val="decimal"/>
      <w:lvlText w:val="%7."/>
      <w:lvlJc w:val="left"/>
      <w:rPr>
        <w:position w:val="0"/>
      </w:rPr>
    </w:lvl>
    <w:lvl w:ilvl="7">
      <w:start w:val="1"/>
      <w:numFmt w:val="decimal"/>
      <w:lvlText w:val="%8."/>
      <w:lvlJc w:val="left"/>
      <w:rPr>
        <w:position w:val="0"/>
      </w:rPr>
    </w:lvl>
    <w:lvl w:ilvl="8">
      <w:start w:val="1"/>
      <w:numFmt w:val="decimal"/>
      <w:lvlText w:val="%9."/>
      <w:lvlJc w:val="left"/>
      <w:rPr>
        <w:position w:val="0"/>
      </w:rPr>
    </w:lvl>
  </w:abstractNum>
  <w:abstractNum w:abstractNumId="10">
    <w:nsid w:val="2E5C4A46"/>
    <w:multiLevelType w:val="multilevel"/>
    <w:tmpl w:val="68C4C704"/>
    <w:lvl w:ilvl="0">
      <w:start w:val="1"/>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11">
    <w:nsid w:val="2F7D7823"/>
    <w:multiLevelType w:val="multilevel"/>
    <w:tmpl w:val="3962CA0A"/>
    <w:lvl w:ilvl="0">
      <w:start w:val="1"/>
      <w:numFmt w:val="bullet"/>
      <w:lvlText w:val="❑"/>
      <w:lvlJc w:val="left"/>
      <w:pPr>
        <w:tabs>
          <w:tab w:val="num" w:pos="480"/>
        </w:tabs>
        <w:ind w:left="480" w:hanging="480"/>
      </w:pPr>
      <w:rPr>
        <w:rFonts w:ascii="宋体" w:eastAsia="宋体" w:hAnsi="宋体" w:cs="宋体"/>
        <w:position w:val="0"/>
        <w:sz w:val="21"/>
        <w:szCs w:val="21"/>
        <w:lang w:val="zh-TW" w:eastAsia="zh-TW"/>
      </w:rPr>
    </w:lvl>
    <w:lvl w:ilvl="1">
      <w:start w:val="1"/>
      <w:numFmt w:val="bullet"/>
      <w:lvlText w:val="■"/>
      <w:lvlJc w:val="left"/>
      <w:pPr>
        <w:tabs>
          <w:tab w:val="num" w:pos="848"/>
        </w:tabs>
        <w:ind w:left="848" w:hanging="368"/>
      </w:pPr>
      <w:rPr>
        <w:rFonts w:ascii="宋体" w:eastAsia="宋体" w:hAnsi="宋体" w:cs="宋体"/>
        <w:position w:val="0"/>
        <w:sz w:val="21"/>
        <w:szCs w:val="21"/>
        <w:lang w:val="zh-TW" w:eastAsia="zh-TW"/>
      </w:rPr>
    </w:lvl>
    <w:lvl w:ilvl="2">
      <w:start w:val="1"/>
      <w:numFmt w:val="bullet"/>
      <w:lvlText w:val="◆"/>
      <w:lvlJc w:val="left"/>
      <w:pPr>
        <w:tabs>
          <w:tab w:val="num" w:pos="1328"/>
        </w:tabs>
        <w:ind w:left="1328" w:hanging="368"/>
      </w:pPr>
      <w:rPr>
        <w:rFonts w:ascii="宋体" w:eastAsia="宋体" w:hAnsi="宋体" w:cs="宋体"/>
        <w:position w:val="0"/>
        <w:sz w:val="21"/>
        <w:szCs w:val="21"/>
        <w:lang w:val="zh-TW" w:eastAsia="zh-TW"/>
      </w:rPr>
    </w:lvl>
    <w:lvl w:ilvl="3">
      <w:start w:val="1"/>
      <w:numFmt w:val="bullet"/>
      <w:lvlText w:val="●"/>
      <w:lvlJc w:val="left"/>
      <w:pPr>
        <w:tabs>
          <w:tab w:val="num" w:pos="1808"/>
        </w:tabs>
        <w:ind w:left="1808" w:hanging="368"/>
      </w:pPr>
      <w:rPr>
        <w:rFonts w:ascii="宋体" w:eastAsia="宋体" w:hAnsi="宋体" w:cs="宋体"/>
        <w:position w:val="0"/>
        <w:sz w:val="21"/>
        <w:szCs w:val="21"/>
        <w:lang w:val="zh-TW" w:eastAsia="zh-TW"/>
      </w:rPr>
    </w:lvl>
    <w:lvl w:ilvl="4">
      <w:start w:val="1"/>
      <w:numFmt w:val="bullet"/>
      <w:lvlText w:val="■"/>
      <w:lvlJc w:val="left"/>
      <w:pPr>
        <w:tabs>
          <w:tab w:val="num" w:pos="2288"/>
        </w:tabs>
        <w:ind w:left="2288" w:hanging="368"/>
      </w:pPr>
      <w:rPr>
        <w:rFonts w:ascii="宋体" w:eastAsia="宋体" w:hAnsi="宋体" w:cs="宋体"/>
        <w:position w:val="0"/>
        <w:sz w:val="21"/>
        <w:szCs w:val="21"/>
        <w:lang w:val="zh-TW" w:eastAsia="zh-TW"/>
      </w:rPr>
    </w:lvl>
    <w:lvl w:ilvl="5">
      <w:start w:val="1"/>
      <w:numFmt w:val="bullet"/>
      <w:lvlText w:val="◆"/>
      <w:lvlJc w:val="left"/>
      <w:pPr>
        <w:tabs>
          <w:tab w:val="num" w:pos="2768"/>
        </w:tabs>
        <w:ind w:left="2768" w:hanging="368"/>
      </w:pPr>
      <w:rPr>
        <w:rFonts w:ascii="宋体" w:eastAsia="宋体" w:hAnsi="宋体" w:cs="宋体"/>
        <w:position w:val="0"/>
        <w:sz w:val="21"/>
        <w:szCs w:val="21"/>
        <w:lang w:val="zh-TW" w:eastAsia="zh-TW"/>
      </w:rPr>
    </w:lvl>
    <w:lvl w:ilvl="6">
      <w:start w:val="1"/>
      <w:numFmt w:val="bullet"/>
      <w:lvlText w:val="●"/>
      <w:lvlJc w:val="left"/>
      <w:pPr>
        <w:tabs>
          <w:tab w:val="num" w:pos="3248"/>
        </w:tabs>
        <w:ind w:left="3248" w:hanging="368"/>
      </w:pPr>
      <w:rPr>
        <w:rFonts w:ascii="宋体" w:eastAsia="宋体" w:hAnsi="宋体" w:cs="宋体"/>
        <w:position w:val="0"/>
        <w:sz w:val="21"/>
        <w:szCs w:val="21"/>
        <w:lang w:val="zh-TW" w:eastAsia="zh-TW"/>
      </w:rPr>
    </w:lvl>
    <w:lvl w:ilvl="7">
      <w:start w:val="1"/>
      <w:numFmt w:val="bullet"/>
      <w:lvlText w:val="■"/>
      <w:lvlJc w:val="left"/>
      <w:pPr>
        <w:tabs>
          <w:tab w:val="num" w:pos="3728"/>
        </w:tabs>
        <w:ind w:left="3728" w:hanging="368"/>
      </w:pPr>
      <w:rPr>
        <w:rFonts w:ascii="宋体" w:eastAsia="宋体" w:hAnsi="宋体" w:cs="宋体"/>
        <w:position w:val="0"/>
        <w:sz w:val="21"/>
        <w:szCs w:val="21"/>
        <w:lang w:val="zh-TW" w:eastAsia="zh-TW"/>
      </w:rPr>
    </w:lvl>
    <w:lvl w:ilvl="8">
      <w:start w:val="1"/>
      <w:numFmt w:val="bullet"/>
      <w:lvlText w:val="◆"/>
      <w:lvlJc w:val="left"/>
      <w:pPr>
        <w:tabs>
          <w:tab w:val="num" w:pos="4208"/>
        </w:tabs>
        <w:ind w:left="4208" w:hanging="368"/>
      </w:pPr>
      <w:rPr>
        <w:rFonts w:ascii="宋体" w:eastAsia="宋体" w:hAnsi="宋体" w:cs="宋体"/>
        <w:position w:val="0"/>
        <w:sz w:val="21"/>
        <w:szCs w:val="21"/>
        <w:lang w:val="zh-TW" w:eastAsia="zh-TW"/>
      </w:rPr>
    </w:lvl>
  </w:abstractNum>
  <w:abstractNum w:abstractNumId="12">
    <w:nsid w:val="323A0EBB"/>
    <w:multiLevelType w:val="multilevel"/>
    <w:tmpl w:val="A39E8E60"/>
    <w:lvl w:ilvl="0">
      <w:start w:val="1"/>
      <w:numFmt w:val="bullet"/>
      <w:lvlText w:val="❑"/>
      <w:lvlJc w:val="left"/>
      <w:pPr>
        <w:tabs>
          <w:tab w:val="num" w:pos="480"/>
        </w:tabs>
        <w:ind w:left="480" w:hanging="480"/>
      </w:pPr>
      <w:rPr>
        <w:position w:val="0"/>
        <w:sz w:val="21"/>
        <w:szCs w:val="21"/>
      </w:rPr>
    </w:lvl>
    <w:lvl w:ilvl="1">
      <w:start w:val="1"/>
      <w:numFmt w:val="bullet"/>
      <w:lvlText w:val="■"/>
      <w:lvlJc w:val="left"/>
      <w:pPr>
        <w:tabs>
          <w:tab w:val="num" w:pos="848"/>
        </w:tabs>
        <w:ind w:left="848" w:hanging="368"/>
      </w:pPr>
      <w:rPr>
        <w:position w:val="0"/>
        <w:sz w:val="21"/>
        <w:szCs w:val="21"/>
      </w:rPr>
    </w:lvl>
    <w:lvl w:ilvl="2">
      <w:start w:val="1"/>
      <w:numFmt w:val="bullet"/>
      <w:lvlText w:val="◆"/>
      <w:lvlJc w:val="left"/>
      <w:pPr>
        <w:tabs>
          <w:tab w:val="num" w:pos="1328"/>
        </w:tabs>
        <w:ind w:left="1328" w:hanging="368"/>
      </w:pPr>
      <w:rPr>
        <w:position w:val="0"/>
        <w:sz w:val="21"/>
        <w:szCs w:val="21"/>
      </w:rPr>
    </w:lvl>
    <w:lvl w:ilvl="3">
      <w:start w:val="1"/>
      <w:numFmt w:val="bullet"/>
      <w:lvlText w:val="●"/>
      <w:lvlJc w:val="left"/>
      <w:pPr>
        <w:tabs>
          <w:tab w:val="num" w:pos="1808"/>
        </w:tabs>
        <w:ind w:left="1808" w:hanging="368"/>
      </w:pPr>
      <w:rPr>
        <w:position w:val="0"/>
        <w:sz w:val="21"/>
        <w:szCs w:val="21"/>
      </w:rPr>
    </w:lvl>
    <w:lvl w:ilvl="4">
      <w:start w:val="1"/>
      <w:numFmt w:val="bullet"/>
      <w:lvlText w:val="■"/>
      <w:lvlJc w:val="left"/>
      <w:pPr>
        <w:tabs>
          <w:tab w:val="num" w:pos="2288"/>
        </w:tabs>
        <w:ind w:left="2288" w:hanging="368"/>
      </w:pPr>
      <w:rPr>
        <w:position w:val="0"/>
        <w:sz w:val="21"/>
        <w:szCs w:val="21"/>
      </w:rPr>
    </w:lvl>
    <w:lvl w:ilvl="5">
      <w:start w:val="1"/>
      <w:numFmt w:val="bullet"/>
      <w:lvlText w:val="◆"/>
      <w:lvlJc w:val="left"/>
      <w:pPr>
        <w:tabs>
          <w:tab w:val="num" w:pos="2768"/>
        </w:tabs>
        <w:ind w:left="2768" w:hanging="368"/>
      </w:pPr>
      <w:rPr>
        <w:position w:val="0"/>
        <w:sz w:val="21"/>
        <w:szCs w:val="21"/>
      </w:rPr>
    </w:lvl>
    <w:lvl w:ilvl="6">
      <w:start w:val="1"/>
      <w:numFmt w:val="bullet"/>
      <w:lvlText w:val="●"/>
      <w:lvlJc w:val="left"/>
      <w:pPr>
        <w:tabs>
          <w:tab w:val="num" w:pos="3248"/>
        </w:tabs>
        <w:ind w:left="3248" w:hanging="368"/>
      </w:pPr>
      <w:rPr>
        <w:position w:val="0"/>
        <w:sz w:val="21"/>
        <w:szCs w:val="21"/>
      </w:rPr>
    </w:lvl>
    <w:lvl w:ilvl="7">
      <w:start w:val="1"/>
      <w:numFmt w:val="bullet"/>
      <w:lvlText w:val="■"/>
      <w:lvlJc w:val="left"/>
      <w:pPr>
        <w:tabs>
          <w:tab w:val="num" w:pos="3728"/>
        </w:tabs>
        <w:ind w:left="3728" w:hanging="368"/>
      </w:pPr>
      <w:rPr>
        <w:position w:val="0"/>
        <w:sz w:val="21"/>
        <w:szCs w:val="21"/>
      </w:rPr>
    </w:lvl>
    <w:lvl w:ilvl="8">
      <w:start w:val="1"/>
      <w:numFmt w:val="bullet"/>
      <w:lvlText w:val="◆"/>
      <w:lvlJc w:val="left"/>
      <w:pPr>
        <w:tabs>
          <w:tab w:val="num" w:pos="4208"/>
        </w:tabs>
        <w:ind w:left="4208" w:hanging="368"/>
      </w:pPr>
      <w:rPr>
        <w:position w:val="0"/>
        <w:sz w:val="21"/>
        <w:szCs w:val="21"/>
      </w:rPr>
    </w:lvl>
  </w:abstractNum>
  <w:abstractNum w:abstractNumId="13">
    <w:nsid w:val="3F612F39"/>
    <w:multiLevelType w:val="multilevel"/>
    <w:tmpl w:val="940E5538"/>
    <w:styleLink w:val="List1"/>
    <w:lvl w:ilvl="0">
      <w:numFmt w:val="bullet"/>
      <w:lvlText w:val="❑"/>
      <w:lvlJc w:val="left"/>
      <w:pPr>
        <w:tabs>
          <w:tab w:val="num" w:pos="480"/>
        </w:tabs>
        <w:ind w:left="480" w:hanging="480"/>
      </w:pPr>
      <w:rPr>
        <w:position w:val="0"/>
        <w:sz w:val="24"/>
        <w:szCs w:val="24"/>
      </w:rPr>
    </w:lvl>
    <w:lvl w:ilvl="1">
      <w:start w:val="1"/>
      <w:numFmt w:val="bullet"/>
      <w:lvlText w:val="■"/>
      <w:lvlJc w:val="left"/>
      <w:pPr>
        <w:tabs>
          <w:tab w:val="num" w:pos="848"/>
        </w:tabs>
        <w:ind w:left="848" w:hanging="368"/>
      </w:pPr>
      <w:rPr>
        <w:position w:val="0"/>
        <w:sz w:val="21"/>
        <w:szCs w:val="21"/>
      </w:rPr>
    </w:lvl>
    <w:lvl w:ilvl="2">
      <w:start w:val="1"/>
      <w:numFmt w:val="bullet"/>
      <w:lvlText w:val="◆"/>
      <w:lvlJc w:val="left"/>
      <w:pPr>
        <w:tabs>
          <w:tab w:val="num" w:pos="1328"/>
        </w:tabs>
        <w:ind w:left="1328" w:hanging="368"/>
      </w:pPr>
      <w:rPr>
        <w:position w:val="0"/>
        <w:sz w:val="21"/>
        <w:szCs w:val="21"/>
      </w:rPr>
    </w:lvl>
    <w:lvl w:ilvl="3">
      <w:start w:val="1"/>
      <w:numFmt w:val="bullet"/>
      <w:lvlText w:val="●"/>
      <w:lvlJc w:val="left"/>
      <w:pPr>
        <w:tabs>
          <w:tab w:val="num" w:pos="1808"/>
        </w:tabs>
        <w:ind w:left="1808" w:hanging="368"/>
      </w:pPr>
      <w:rPr>
        <w:position w:val="0"/>
        <w:sz w:val="21"/>
        <w:szCs w:val="21"/>
      </w:rPr>
    </w:lvl>
    <w:lvl w:ilvl="4">
      <w:start w:val="1"/>
      <w:numFmt w:val="bullet"/>
      <w:lvlText w:val="■"/>
      <w:lvlJc w:val="left"/>
      <w:pPr>
        <w:tabs>
          <w:tab w:val="num" w:pos="2288"/>
        </w:tabs>
        <w:ind w:left="2288" w:hanging="368"/>
      </w:pPr>
      <w:rPr>
        <w:position w:val="0"/>
        <w:sz w:val="21"/>
        <w:szCs w:val="21"/>
      </w:rPr>
    </w:lvl>
    <w:lvl w:ilvl="5">
      <w:start w:val="1"/>
      <w:numFmt w:val="bullet"/>
      <w:lvlText w:val="◆"/>
      <w:lvlJc w:val="left"/>
      <w:pPr>
        <w:tabs>
          <w:tab w:val="num" w:pos="2768"/>
        </w:tabs>
        <w:ind w:left="2768" w:hanging="368"/>
      </w:pPr>
      <w:rPr>
        <w:position w:val="0"/>
        <w:sz w:val="21"/>
        <w:szCs w:val="21"/>
      </w:rPr>
    </w:lvl>
    <w:lvl w:ilvl="6">
      <w:start w:val="1"/>
      <w:numFmt w:val="bullet"/>
      <w:lvlText w:val="●"/>
      <w:lvlJc w:val="left"/>
      <w:pPr>
        <w:tabs>
          <w:tab w:val="num" w:pos="3248"/>
        </w:tabs>
        <w:ind w:left="3248" w:hanging="368"/>
      </w:pPr>
      <w:rPr>
        <w:position w:val="0"/>
        <w:sz w:val="21"/>
        <w:szCs w:val="21"/>
      </w:rPr>
    </w:lvl>
    <w:lvl w:ilvl="7">
      <w:start w:val="1"/>
      <w:numFmt w:val="bullet"/>
      <w:lvlText w:val="■"/>
      <w:lvlJc w:val="left"/>
      <w:pPr>
        <w:tabs>
          <w:tab w:val="num" w:pos="3728"/>
        </w:tabs>
        <w:ind w:left="3728" w:hanging="368"/>
      </w:pPr>
      <w:rPr>
        <w:position w:val="0"/>
        <w:sz w:val="21"/>
        <w:szCs w:val="21"/>
      </w:rPr>
    </w:lvl>
    <w:lvl w:ilvl="8">
      <w:start w:val="1"/>
      <w:numFmt w:val="bullet"/>
      <w:lvlText w:val="◆"/>
      <w:lvlJc w:val="left"/>
      <w:pPr>
        <w:tabs>
          <w:tab w:val="num" w:pos="4208"/>
        </w:tabs>
        <w:ind w:left="4208" w:hanging="368"/>
      </w:pPr>
      <w:rPr>
        <w:position w:val="0"/>
        <w:sz w:val="21"/>
        <w:szCs w:val="21"/>
      </w:rPr>
    </w:lvl>
  </w:abstractNum>
  <w:abstractNum w:abstractNumId="14">
    <w:nsid w:val="47747C79"/>
    <w:multiLevelType w:val="multilevel"/>
    <w:tmpl w:val="EC5C4A26"/>
    <w:styleLink w:val="51"/>
    <w:lvl w:ilvl="0">
      <w:numFmt w:val="bullet"/>
      <w:lvlText w:val="❑"/>
      <w:lvlJc w:val="left"/>
      <w:pPr>
        <w:tabs>
          <w:tab w:val="num" w:pos="480"/>
        </w:tabs>
        <w:ind w:left="480" w:hanging="480"/>
      </w:pPr>
      <w:rPr>
        <w:rFonts w:ascii="Times New Roman" w:eastAsia="Times New Roman" w:hAnsi="Times New Roman" w:cs="Times New Roman"/>
        <w:position w:val="0"/>
        <w:sz w:val="24"/>
        <w:szCs w:val="24"/>
      </w:rPr>
    </w:lvl>
    <w:lvl w:ilvl="1">
      <w:start w:val="1"/>
      <w:numFmt w:val="bullet"/>
      <w:lvlText w:val="■"/>
      <w:lvlJc w:val="left"/>
      <w:pPr>
        <w:tabs>
          <w:tab w:val="num" w:pos="848"/>
        </w:tabs>
        <w:ind w:left="848" w:hanging="368"/>
      </w:pPr>
      <w:rPr>
        <w:rFonts w:ascii="宋体" w:eastAsia="宋体" w:hAnsi="宋体" w:cs="宋体"/>
        <w:position w:val="0"/>
        <w:sz w:val="21"/>
        <w:szCs w:val="21"/>
      </w:rPr>
    </w:lvl>
    <w:lvl w:ilvl="2">
      <w:start w:val="1"/>
      <w:numFmt w:val="bullet"/>
      <w:lvlText w:val="◆"/>
      <w:lvlJc w:val="left"/>
      <w:pPr>
        <w:tabs>
          <w:tab w:val="num" w:pos="1328"/>
        </w:tabs>
        <w:ind w:left="1328" w:hanging="368"/>
      </w:pPr>
      <w:rPr>
        <w:rFonts w:ascii="宋体" w:eastAsia="宋体" w:hAnsi="宋体" w:cs="宋体"/>
        <w:position w:val="0"/>
        <w:sz w:val="21"/>
        <w:szCs w:val="21"/>
      </w:rPr>
    </w:lvl>
    <w:lvl w:ilvl="3">
      <w:start w:val="1"/>
      <w:numFmt w:val="bullet"/>
      <w:lvlText w:val="●"/>
      <w:lvlJc w:val="left"/>
      <w:pPr>
        <w:tabs>
          <w:tab w:val="num" w:pos="1808"/>
        </w:tabs>
        <w:ind w:left="1808" w:hanging="368"/>
      </w:pPr>
      <w:rPr>
        <w:rFonts w:ascii="宋体" w:eastAsia="宋体" w:hAnsi="宋体" w:cs="宋体"/>
        <w:position w:val="0"/>
        <w:sz w:val="21"/>
        <w:szCs w:val="21"/>
      </w:rPr>
    </w:lvl>
    <w:lvl w:ilvl="4">
      <w:start w:val="1"/>
      <w:numFmt w:val="bullet"/>
      <w:lvlText w:val="■"/>
      <w:lvlJc w:val="left"/>
      <w:pPr>
        <w:tabs>
          <w:tab w:val="num" w:pos="2288"/>
        </w:tabs>
        <w:ind w:left="2288" w:hanging="368"/>
      </w:pPr>
      <w:rPr>
        <w:rFonts w:ascii="宋体" w:eastAsia="宋体" w:hAnsi="宋体" w:cs="宋体"/>
        <w:position w:val="0"/>
        <w:sz w:val="21"/>
        <w:szCs w:val="21"/>
      </w:rPr>
    </w:lvl>
    <w:lvl w:ilvl="5">
      <w:start w:val="1"/>
      <w:numFmt w:val="bullet"/>
      <w:lvlText w:val="◆"/>
      <w:lvlJc w:val="left"/>
      <w:pPr>
        <w:tabs>
          <w:tab w:val="num" w:pos="2768"/>
        </w:tabs>
        <w:ind w:left="2768" w:hanging="368"/>
      </w:pPr>
      <w:rPr>
        <w:rFonts w:ascii="宋体" w:eastAsia="宋体" w:hAnsi="宋体" w:cs="宋体"/>
        <w:position w:val="0"/>
        <w:sz w:val="21"/>
        <w:szCs w:val="21"/>
      </w:rPr>
    </w:lvl>
    <w:lvl w:ilvl="6">
      <w:start w:val="1"/>
      <w:numFmt w:val="bullet"/>
      <w:lvlText w:val="●"/>
      <w:lvlJc w:val="left"/>
      <w:pPr>
        <w:tabs>
          <w:tab w:val="num" w:pos="3248"/>
        </w:tabs>
        <w:ind w:left="3248" w:hanging="368"/>
      </w:pPr>
      <w:rPr>
        <w:rFonts w:ascii="宋体" w:eastAsia="宋体" w:hAnsi="宋体" w:cs="宋体"/>
        <w:position w:val="0"/>
        <w:sz w:val="21"/>
        <w:szCs w:val="21"/>
      </w:rPr>
    </w:lvl>
    <w:lvl w:ilvl="7">
      <w:start w:val="1"/>
      <w:numFmt w:val="bullet"/>
      <w:lvlText w:val="■"/>
      <w:lvlJc w:val="left"/>
      <w:pPr>
        <w:tabs>
          <w:tab w:val="num" w:pos="3728"/>
        </w:tabs>
        <w:ind w:left="3728" w:hanging="368"/>
      </w:pPr>
      <w:rPr>
        <w:rFonts w:ascii="宋体" w:eastAsia="宋体" w:hAnsi="宋体" w:cs="宋体"/>
        <w:position w:val="0"/>
        <w:sz w:val="21"/>
        <w:szCs w:val="21"/>
      </w:rPr>
    </w:lvl>
    <w:lvl w:ilvl="8">
      <w:start w:val="1"/>
      <w:numFmt w:val="bullet"/>
      <w:lvlText w:val="◆"/>
      <w:lvlJc w:val="left"/>
      <w:pPr>
        <w:tabs>
          <w:tab w:val="num" w:pos="4208"/>
        </w:tabs>
        <w:ind w:left="4208" w:hanging="368"/>
      </w:pPr>
      <w:rPr>
        <w:rFonts w:ascii="宋体" w:eastAsia="宋体" w:hAnsi="宋体" w:cs="宋体"/>
        <w:position w:val="0"/>
        <w:sz w:val="21"/>
        <w:szCs w:val="21"/>
      </w:rPr>
    </w:lvl>
  </w:abstractNum>
  <w:abstractNum w:abstractNumId="15">
    <w:nsid w:val="483D16FC"/>
    <w:multiLevelType w:val="multilevel"/>
    <w:tmpl w:val="12DA7896"/>
    <w:lvl w:ilvl="0">
      <w:start w:val="1"/>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16">
    <w:nsid w:val="492F5ED2"/>
    <w:multiLevelType w:val="multilevel"/>
    <w:tmpl w:val="E5360BD4"/>
    <w:styleLink w:val="21"/>
    <w:lvl w:ilvl="0">
      <w:numFmt w:val="bullet"/>
      <w:lvlText w:val="❑"/>
      <w:lvlJc w:val="left"/>
      <w:pPr>
        <w:tabs>
          <w:tab w:val="num" w:pos="480"/>
        </w:tabs>
        <w:ind w:left="480" w:hanging="480"/>
      </w:pPr>
      <w:rPr>
        <w:rFonts w:ascii="Times New Roman" w:eastAsia="Times New Roman" w:hAnsi="Times New Roman" w:cs="Times New Roman"/>
        <w:position w:val="0"/>
        <w:sz w:val="24"/>
        <w:szCs w:val="24"/>
        <w:lang w:val="zh-TW" w:eastAsia="zh-TW"/>
      </w:rPr>
    </w:lvl>
    <w:lvl w:ilvl="1">
      <w:start w:val="1"/>
      <w:numFmt w:val="bullet"/>
      <w:lvlText w:val="■"/>
      <w:lvlJc w:val="left"/>
      <w:pPr>
        <w:tabs>
          <w:tab w:val="num" w:pos="848"/>
        </w:tabs>
        <w:ind w:left="848" w:hanging="368"/>
      </w:pPr>
      <w:rPr>
        <w:rFonts w:ascii="宋体" w:eastAsia="宋体" w:hAnsi="宋体" w:cs="宋体"/>
        <w:position w:val="0"/>
        <w:sz w:val="21"/>
        <w:szCs w:val="21"/>
        <w:lang w:val="zh-TW" w:eastAsia="zh-TW"/>
      </w:rPr>
    </w:lvl>
    <w:lvl w:ilvl="2">
      <w:start w:val="1"/>
      <w:numFmt w:val="bullet"/>
      <w:lvlText w:val="◆"/>
      <w:lvlJc w:val="left"/>
      <w:pPr>
        <w:tabs>
          <w:tab w:val="num" w:pos="1328"/>
        </w:tabs>
        <w:ind w:left="1328" w:hanging="368"/>
      </w:pPr>
      <w:rPr>
        <w:rFonts w:ascii="宋体" w:eastAsia="宋体" w:hAnsi="宋体" w:cs="宋体"/>
        <w:position w:val="0"/>
        <w:sz w:val="21"/>
        <w:szCs w:val="21"/>
        <w:lang w:val="zh-TW" w:eastAsia="zh-TW"/>
      </w:rPr>
    </w:lvl>
    <w:lvl w:ilvl="3">
      <w:start w:val="1"/>
      <w:numFmt w:val="bullet"/>
      <w:lvlText w:val="●"/>
      <w:lvlJc w:val="left"/>
      <w:pPr>
        <w:tabs>
          <w:tab w:val="num" w:pos="1808"/>
        </w:tabs>
        <w:ind w:left="1808" w:hanging="368"/>
      </w:pPr>
      <w:rPr>
        <w:rFonts w:ascii="宋体" w:eastAsia="宋体" w:hAnsi="宋体" w:cs="宋体"/>
        <w:position w:val="0"/>
        <w:sz w:val="21"/>
        <w:szCs w:val="21"/>
        <w:lang w:val="zh-TW" w:eastAsia="zh-TW"/>
      </w:rPr>
    </w:lvl>
    <w:lvl w:ilvl="4">
      <w:start w:val="1"/>
      <w:numFmt w:val="bullet"/>
      <w:lvlText w:val="■"/>
      <w:lvlJc w:val="left"/>
      <w:pPr>
        <w:tabs>
          <w:tab w:val="num" w:pos="2288"/>
        </w:tabs>
        <w:ind w:left="2288" w:hanging="368"/>
      </w:pPr>
      <w:rPr>
        <w:rFonts w:ascii="宋体" w:eastAsia="宋体" w:hAnsi="宋体" w:cs="宋体"/>
        <w:position w:val="0"/>
        <w:sz w:val="21"/>
        <w:szCs w:val="21"/>
        <w:lang w:val="zh-TW" w:eastAsia="zh-TW"/>
      </w:rPr>
    </w:lvl>
    <w:lvl w:ilvl="5">
      <w:start w:val="1"/>
      <w:numFmt w:val="bullet"/>
      <w:lvlText w:val="◆"/>
      <w:lvlJc w:val="left"/>
      <w:pPr>
        <w:tabs>
          <w:tab w:val="num" w:pos="2768"/>
        </w:tabs>
        <w:ind w:left="2768" w:hanging="368"/>
      </w:pPr>
      <w:rPr>
        <w:rFonts w:ascii="宋体" w:eastAsia="宋体" w:hAnsi="宋体" w:cs="宋体"/>
        <w:position w:val="0"/>
        <w:sz w:val="21"/>
        <w:szCs w:val="21"/>
        <w:lang w:val="zh-TW" w:eastAsia="zh-TW"/>
      </w:rPr>
    </w:lvl>
    <w:lvl w:ilvl="6">
      <w:start w:val="1"/>
      <w:numFmt w:val="bullet"/>
      <w:lvlText w:val="●"/>
      <w:lvlJc w:val="left"/>
      <w:pPr>
        <w:tabs>
          <w:tab w:val="num" w:pos="3248"/>
        </w:tabs>
        <w:ind w:left="3248" w:hanging="368"/>
      </w:pPr>
      <w:rPr>
        <w:rFonts w:ascii="宋体" w:eastAsia="宋体" w:hAnsi="宋体" w:cs="宋体"/>
        <w:position w:val="0"/>
        <w:sz w:val="21"/>
        <w:szCs w:val="21"/>
        <w:lang w:val="zh-TW" w:eastAsia="zh-TW"/>
      </w:rPr>
    </w:lvl>
    <w:lvl w:ilvl="7">
      <w:start w:val="1"/>
      <w:numFmt w:val="bullet"/>
      <w:lvlText w:val="■"/>
      <w:lvlJc w:val="left"/>
      <w:pPr>
        <w:tabs>
          <w:tab w:val="num" w:pos="3728"/>
        </w:tabs>
        <w:ind w:left="3728" w:hanging="368"/>
      </w:pPr>
      <w:rPr>
        <w:rFonts w:ascii="宋体" w:eastAsia="宋体" w:hAnsi="宋体" w:cs="宋体"/>
        <w:position w:val="0"/>
        <w:sz w:val="21"/>
        <w:szCs w:val="21"/>
        <w:lang w:val="zh-TW" w:eastAsia="zh-TW"/>
      </w:rPr>
    </w:lvl>
    <w:lvl w:ilvl="8">
      <w:start w:val="1"/>
      <w:numFmt w:val="bullet"/>
      <w:lvlText w:val="◆"/>
      <w:lvlJc w:val="left"/>
      <w:pPr>
        <w:tabs>
          <w:tab w:val="num" w:pos="4208"/>
        </w:tabs>
        <w:ind w:left="4208" w:hanging="368"/>
      </w:pPr>
      <w:rPr>
        <w:rFonts w:ascii="宋体" w:eastAsia="宋体" w:hAnsi="宋体" w:cs="宋体"/>
        <w:position w:val="0"/>
        <w:sz w:val="21"/>
        <w:szCs w:val="21"/>
        <w:lang w:val="zh-TW" w:eastAsia="zh-TW"/>
      </w:rPr>
    </w:lvl>
  </w:abstractNum>
  <w:abstractNum w:abstractNumId="17">
    <w:nsid w:val="49C269D7"/>
    <w:multiLevelType w:val="multilevel"/>
    <w:tmpl w:val="674C621C"/>
    <w:styleLink w:val="List7"/>
    <w:lvl w:ilvl="0">
      <w:numFmt w:val="bullet"/>
      <w:lvlText w:val="❑"/>
      <w:lvlJc w:val="left"/>
      <w:pPr>
        <w:tabs>
          <w:tab w:val="num" w:pos="480"/>
        </w:tabs>
        <w:ind w:left="480" w:hanging="480"/>
      </w:pPr>
      <w:rPr>
        <w:position w:val="0"/>
        <w:sz w:val="24"/>
        <w:szCs w:val="24"/>
      </w:rPr>
    </w:lvl>
    <w:lvl w:ilvl="1">
      <w:start w:val="1"/>
      <w:numFmt w:val="bullet"/>
      <w:lvlText w:val="■"/>
      <w:lvlJc w:val="left"/>
      <w:pPr>
        <w:tabs>
          <w:tab w:val="num" w:pos="848"/>
        </w:tabs>
        <w:ind w:left="848" w:hanging="368"/>
      </w:pPr>
      <w:rPr>
        <w:position w:val="0"/>
        <w:sz w:val="21"/>
        <w:szCs w:val="21"/>
      </w:rPr>
    </w:lvl>
    <w:lvl w:ilvl="2">
      <w:start w:val="1"/>
      <w:numFmt w:val="bullet"/>
      <w:lvlText w:val="◆"/>
      <w:lvlJc w:val="left"/>
      <w:pPr>
        <w:tabs>
          <w:tab w:val="num" w:pos="1328"/>
        </w:tabs>
        <w:ind w:left="1328" w:hanging="368"/>
      </w:pPr>
      <w:rPr>
        <w:position w:val="0"/>
        <w:sz w:val="21"/>
        <w:szCs w:val="21"/>
      </w:rPr>
    </w:lvl>
    <w:lvl w:ilvl="3">
      <w:start w:val="1"/>
      <w:numFmt w:val="bullet"/>
      <w:lvlText w:val="●"/>
      <w:lvlJc w:val="left"/>
      <w:pPr>
        <w:tabs>
          <w:tab w:val="num" w:pos="1808"/>
        </w:tabs>
        <w:ind w:left="1808" w:hanging="368"/>
      </w:pPr>
      <w:rPr>
        <w:position w:val="0"/>
        <w:sz w:val="21"/>
        <w:szCs w:val="21"/>
      </w:rPr>
    </w:lvl>
    <w:lvl w:ilvl="4">
      <w:start w:val="1"/>
      <w:numFmt w:val="bullet"/>
      <w:lvlText w:val="■"/>
      <w:lvlJc w:val="left"/>
      <w:pPr>
        <w:tabs>
          <w:tab w:val="num" w:pos="2288"/>
        </w:tabs>
        <w:ind w:left="2288" w:hanging="368"/>
      </w:pPr>
      <w:rPr>
        <w:position w:val="0"/>
        <w:sz w:val="21"/>
        <w:szCs w:val="21"/>
      </w:rPr>
    </w:lvl>
    <w:lvl w:ilvl="5">
      <w:start w:val="1"/>
      <w:numFmt w:val="bullet"/>
      <w:lvlText w:val="◆"/>
      <w:lvlJc w:val="left"/>
      <w:pPr>
        <w:tabs>
          <w:tab w:val="num" w:pos="2768"/>
        </w:tabs>
        <w:ind w:left="2768" w:hanging="368"/>
      </w:pPr>
      <w:rPr>
        <w:position w:val="0"/>
        <w:sz w:val="21"/>
        <w:szCs w:val="21"/>
      </w:rPr>
    </w:lvl>
    <w:lvl w:ilvl="6">
      <w:start w:val="1"/>
      <w:numFmt w:val="bullet"/>
      <w:lvlText w:val="●"/>
      <w:lvlJc w:val="left"/>
      <w:pPr>
        <w:tabs>
          <w:tab w:val="num" w:pos="3248"/>
        </w:tabs>
        <w:ind w:left="3248" w:hanging="368"/>
      </w:pPr>
      <w:rPr>
        <w:position w:val="0"/>
        <w:sz w:val="21"/>
        <w:szCs w:val="21"/>
      </w:rPr>
    </w:lvl>
    <w:lvl w:ilvl="7">
      <w:start w:val="1"/>
      <w:numFmt w:val="bullet"/>
      <w:lvlText w:val="■"/>
      <w:lvlJc w:val="left"/>
      <w:pPr>
        <w:tabs>
          <w:tab w:val="num" w:pos="3728"/>
        </w:tabs>
        <w:ind w:left="3728" w:hanging="368"/>
      </w:pPr>
      <w:rPr>
        <w:position w:val="0"/>
        <w:sz w:val="21"/>
        <w:szCs w:val="21"/>
      </w:rPr>
    </w:lvl>
    <w:lvl w:ilvl="8">
      <w:start w:val="1"/>
      <w:numFmt w:val="bullet"/>
      <w:lvlText w:val="◆"/>
      <w:lvlJc w:val="left"/>
      <w:pPr>
        <w:tabs>
          <w:tab w:val="num" w:pos="4208"/>
        </w:tabs>
        <w:ind w:left="4208" w:hanging="368"/>
      </w:pPr>
      <w:rPr>
        <w:position w:val="0"/>
        <w:sz w:val="21"/>
        <w:szCs w:val="21"/>
      </w:rPr>
    </w:lvl>
  </w:abstractNum>
  <w:abstractNum w:abstractNumId="18">
    <w:nsid w:val="4D7F3CF6"/>
    <w:multiLevelType w:val="multilevel"/>
    <w:tmpl w:val="EDCAE084"/>
    <w:lvl w:ilvl="0">
      <w:start w:val="1"/>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19">
    <w:nsid w:val="50FB7886"/>
    <w:multiLevelType w:val="multilevel"/>
    <w:tmpl w:val="DEBA2AF4"/>
    <w:lvl w:ilvl="0">
      <w:start w:val="1"/>
      <w:numFmt w:val="bullet"/>
      <w:lvlText w:val="❑"/>
      <w:lvlJc w:val="left"/>
      <w:pPr>
        <w:tabs>
          <w:tab w:val="num" w:pos="480"/>
        </w:tabs>
        <w:ind w:left="480" w:hanging="480"/>
      </w:pPr>
      <w:rPr>
        <w:rFonts w:ascii="宋体" w:eastAsia="宋体" w:hAnsi="宋体" w:cs="宋体"/>
        <w:position w:val="0"/>
        <w:sz w:val="21"/>
        <w:szCs w:val="21"/>
        <w:lang w:val="zh-TW" w:eastAsia="zh-TW"/>
      </w:rPr>
    </w:lvl>
    <w:lvl w:ilvl="1">
      <w:start w:val="1"/>
      <w:numFmt w:val="bullet"/>
      <w:lvlText w:val="■"/>
      <w:lvlJc w:val="left"/>
      <w:pPr>
        <w:tabs>
          <w:tab w:val="num" w:pos="848"/>
        </w:tabs>
        <w:ind w:left="848" w:hanging="368"/>
      </w:pPr>
      <w:rPr>
        <w:rFonts w:ascii="宋体" w:eastAsia="宋体" w:hAnsi="宋体" w:cs="宋体"/>
        <w:position w:val="0"/>
        <w:sz w:val="21"/>
        <w:szCs w:val="21"/>
        <w:lang w:val="zh-TW" w:eastAsia="zh-TW"/>
      </w:rPr>
    </w:lvl>
    <w:lvl w:ilvl="2">
      <w:start w:val="1"/>
      <w:numFmt w:val="bullet"/>
      <w:lvlText w:val="◆"/>
      <w:lvlJc w:val="left"/>
      <w:pPr>
        <w:tabs>
          <w:tab w:val="num" w:pos="1328"/>
        </w:tabs>
        <w:ind w:left="1328" w:hanging="368"/>
      </w:pPr>
      <w:rPr>
        <w:rFonts w:ascii="宋体" w:eastAsia="宋体" w:hAnsi="宋体" w:cs="宋体"/>
        <w:position w:val="0"/>
        <w:sz w:val="21"/>
        <w:szCs w:val="21"/>
        <w:lang w:val="zh-TW" w:eastAsia="zh-TW"/>
      </w:rPr>
    </w:lvl>
    <w:lvl w:ilvl="3">
      <w:start w:val="1"/>
      <w:numFmt w:val="bullet"/>
      <w:lvlText w:val="●"/>
      <w:lvlJc w:val="left"/>
      <w:pPr>
        <w:tabs>
          <w:tab w:val="num" w:pos="1808"/>
        </w:tabs>
        <w:ind w:left="1808" w:hanging="368"/>
      </w:pPr>
      <w:rPr>
        <w:rFonts w:ascii="宋体" w:eastAsia="宋体" w:hAnsi="宋体" w:cs="宋体"/>
        <w:position w:val="0"/>
        <w:sz w:val="21"/>
        <w:szCs w:val="21"/>
        <w:lang w:val="zh-TW" w:eastAsia="zh-TW"/>
      </w:rPr>
    </w:lvl>
    <w:lvl w:ilvl="4">
      <w:start w:val="1"/>
      <w:numFmt w:val="bullet"/>
      <w:lvlText w:val="■"/>
      <w:lvlJc w:val="left"/>
      <w:pPr>
        <w:tabs>
          <w:tab w:val="num" w:pos="2288"/>
        </w:tabs>
        <w:ind w:left="2288" w:hanging="368"/>
      </w:pPr>
      <w:rPr>
        <w:rFonts w:ascii="宋体" w:eastAsia="宋体" w:hAnsi="宋体" w:cs="宋体"/>
        <w:position w:val="0"/>
        <w:sz w:val="21"/>
        <w:szCs w:val="21"/>
        <w:lang w:val="zh-TW" w:eastAsia="zh-TW"/>
      </w:rPr>
    </w:lvl>
    <w:lvl w:ilvl="5">
      <w:start w:val="1"/>
      <w:numFmt w:val="bullet"/>
      <w:lvlText w:val="◆"/>
      <w:lvlJc w:val="left"/>
      <w:pPr>
        <w:tabs>
          <w:tab w:val="num" w:pos="2768"/>
        </w:tabs>
        <w:ind w:left="2768" w:hanging="368"/>
      </w:pPr>
      <w:rPr>
        <w:rFonts w:ascii="宋体" w:eastAsia="宋体" w:hAnsi="宋体" w:cs="宋体"/>
        <w:position w:val="0"/>
        <w:sz w:val="21"/>
        <w:szCs w:val="21"/>
        <w:lang w:val="zh-TW" w:eastAsia="zh-TW"/>
      </w:rPr>
    </w:lvl>
    <w:lvl w:ilvl="6">
      <w:start w:val="1"/>
      <w:numFmt w:val="bullet"/>
      <w:lvlText w:val="●"/>
      <w:lvlJc w:val="left"/>
      <w:pPr>
        <w:tabs>
          <w:tab w:val="num" w:pos="3248"/>
        </w:tabs>
        <w:ind w:left="3248" w:hanging="368"/>
      </w:pPr>
      <w:rPr>
        <w:rFonts w:ascii="宋体" w:eastAsia="宋体" w:hAnsi="宋体" w:cs="宋体"/>
        <w:position w:val="0"/>
        <w:sz w:val="21"/>
        <w:szCs w:val="21"/>
        <w:lang w:val="zh-TW" w:eastAsia="zh-TW"/>
      </w:rPr>
    </w:lvl>
    <w:lvl w:ilvl="7">
      <w:start w:val="1"/>
      <w:numFmt w:val="bullet"/>
      <w:lvlText w:val="■"/>
      <w:lvlJc w:val="left"/>
      <w:pPr>
        <w:tabs>
          <w:tab w:val="num" w:pos="3728"/>
        </w:tabs>
        <w:ind w:left="3728" w:hanging="368"/>
      </w:pPr>
      <w:rPr>
        <w:rFonts w:ascii="宋体" w:eastAsia="宋体" w:hAnsi="宋体" w:cs="宋体"/>
        <w:position w:val="0"/>
        <w:sz w:val="21"/>
        <w:szCs w:val="21"/>
        <w:lang w:val="zh-TW" w:eastAsia="zh-TW"/>
      </w:rPr>
    </w:lvl>
    <w:lvl w:ilvl="8">
      <w:start w:val="1"/>
      <w:numFmt w:val="bullet"/>
      <w:lvlText w:val="◆"/>
      <w:lvlJc w:val="left"/>
      <w:pPr>
        <w:tabs>
          <w:tab w:val="num" w:pos="4208"/>
        </w:tabs>
        <w:ind w:left="4208" w:hanging="368"/>
      </w:pPr>
      <w:rPr>
        <w:rFonts w:ascii="宋体" w:eastAsia="宋体" w:hAnsi="宋体" w:cs="宋体"/>
        <w:position w:val="0"/>
        <w:sz w:val="21"/>
        <w:szCs w:val="21"/>
        <w:lang w:val="zh-TW" w:eastAsia="zh-TW"/>
      </w:rPr>
    </w:lvl>
  </w:abstractNum>
  <w:abstractNum w:abstractNumId="20">
    <w:nsid w:val="541446F7"/>
    <w:multiLevelType w:val="multilevel"/>
    <w:tmpl w:val="50B24C2A"/>
    <w:styleLink w:val="41"/>
    <w:lvl w:ilvl="0">
      <w:numFmt w:val="bullet"/>
      <w:lvlText w:val="❑"/>
      <w:lvlJc w:val="left"/>
      <w:pPr>
        <w:tabs>
          <w:tab w:val="num" w:pos="480"/>
        </w:tabs>
        <w:ind w:left="480" w:hanging="480"/>
      </w:pPr>
      <w:rPr>
        <w:rFonts w:ascii="Times New Roman" w:eastAsia="Times New Roman" w:hAnsi="Times New Roman" w:cs="Times New Roman"/>
        <w:position w:val="0"/>
        <w:sz w:val="24"/>
        <w:szCs w:val="24"/>
        <w:lang w:val="zh-TW" w:eastAsia="zh-TW"/>
      </w:rPr>
    </w:lvl>
    <w:lvl w:ilvl="1">
      <w:start w:val="1"/>
      <w:numFmt w:val="bullet"/>
      <w:lvlText w:val="■"/>
      <w:lvlJc w:val="left"/>
      <w:pPr>
        <w:tabs>
          <w:tab w:val="num" w:pos="848"/>
        </w:tabs>
        <w:ind w:left="848" w:hanging="368"/>
      </w:pPr>
      <w:rPr>
        <w:rFonts w:ascii="宋体" w:eastAsia="宋体" w:hAnsi="宋体" w:cs="宋体"/>
        <w:position w:val="0"/>
        <w:sz w:val="21"/>
        <w:szCs w:val="21"/>
        <w:lang w:val="zh-TW" w:eastAsia="zh-TW"/>
      </w:rPr>
    </w:lvl>
    <w:lvl w:ilvl="2">
      <w:start w:val="1"/>
      <w:numFmt w:val="bullet"/>
      <w:lvlText w:val="◆"/>
      <w:lvlJc w:val="left"/>
      <w:pPr>
        <w:tabs>
          <w:tab w:val="num" w:pos="1328"/>
        </w:tabs>
        <w:ind w:left="1328" w:hanging="368"/>
      </w:pPr>
      <w:rPr>
        <w:rFonts w:ascii="宋体" w:eastAsia="宋体" w:hAnsi="宋体" w:cs="宋体"/>
        <w:position w:val="0"/>
        <w:sz w:val="21"/>
        <w:szCs w:val="21"/>
        <w:lang w:val="zh-TW" w:eastAsia="zh-TW"/>
      </w:rPr>
    </w:lvl>
    <w:lvl w:ilvl="3">
      <w:start w:val="1"/>
      <w:numFmt w:val="bullet"/>
      <w:lvlText w:val="●"/>
      <w:lvlJc w:val="left"/>
      <w:pPr>
        <w:tabs>
          <w:tab w:val="num" w:pos="1808"/>
        </w:tabs>
        <w:ind w:left="1808" w:hanging="368"/>
      </w:pPr>
      <w:rPr>
        <w:rFonts w:ascii="宋体" w:eastAsia="宋体" w:hAnsi="宋体" w:cs="宋体"/>
        <w:position w:val="0"/>
        <w:sz w:val="21"/>
        <w:szCs w:val="21"/>
        <w:lang w:val="zh-TW" w:eastAsia="zh-TW"/>
      </w:rPr>
    </w:lvl>
    <w:lvl w:ilvl="4">
      <w:start w:val="1"/>
      <w:numFmt w:val="bullet"/>
      <w:lvlText w:val="■"/>
      <w:lvlJc w:val="left"/>
      <w:pPr>
        <w:tabs>
          <w:tab w:val="num" w:pos="2288"/>
        </w:tabs>
        <w:ind w:left="2288" w:hanging="368"/>
      </w:pPr>
      <w:rPr>
        <w:rFonts w:ascii="宋体" w:eastAsia="宋体" w:hAnsi="宋体" w:cs="宋体"/>
        <w:position w:val="0"/>
        <w:sz w:val="21"/>
        <w:szCs w:val="21"/>
        <w:lang w:val="zh-TW" w:eastAsia="zh-TW"/>
      </w:rPr>
    </w:lvl>
    <w:lvl w:ilvl="5">
      <w:start w:val="1"/>
      <w:numFmt w:val="bullet"/>
      <w:lvlText w:val="◆"/>
      <w:lvlJc w:val="left"/>
      <w:pPr>
        <w:tabs>
          <w:tab w:val="num" w:pos="2768"/>
        </w:tabs>
        <w:ind w:left="2768" w:hanging="368"/>
      </w:pPr>
      <w:rPr>
        <w:rFonts w:ascii="宋体" w:eastAsia="宋体" w:hAnsi="宋体" w:cs="宋体"/>
        <w:position w:val="0"/>
        <w:sz w:val="21"/>
        <w:szCs w:val="21"/>
        <w:lang w:val="zh-TW" w:eastAsia="zh-TW"/>
      </w:rPr>
    </w:lvl>
    <w:lvl w:ilvl="6">
      <w:start w:val="1"/>
      <w:numFmt w:val="bullet"/>
      <w:lvlText w:val="●"/>
      <w:lvlJc w:val="left"/>
      <w:pPr>
        <w:tabs>
          <w:tab w:val="num" w:pos="3248"/>
        </w:tabs>
        <w:ind w:left="3248" w:hanging="368"/>
      </w:pPr>
      <w:rPr>
        <w:rFonts w:ascii="宋体" w:eastAsia="宋体" w:hAnsi="宋体" w:cs="宋体"/>
        <w:position w:val="0"/>
        <w:sz w:val="21"/>
        <w:szCs w:val="21"/>
        <w:lang w:val="zh-TW" w:eastAsia="zh-TW"/>
      </w:rPr>
    </w:lvl>
    <w:lvl w:ilvl="7">
      <w:start w:val="1"/>
      <w:numFmt w:val="bullet"/>
      <w:lvlText w:val="■"/>
      <w:lvlJc w:val="left"/>
      <w:pPr>
        <w:tabs>
          <w:tab w:val="num" w:pos="3728"/>
        </w:tabs>
        <w:ind w:left="3728" w:hanging="368"/>
      </w:pPr>
      <w:rPr>
        <w:rFonts w:ascii="宋体" w:eastAsia="宋体" w:hAnsi="宋体" w:cs="宋体"/>
        <w:position w:val="0"/>
        <w:sz w:val="21"/>
        <w:szCs w:val="21"/>
        <w:lang w:val="zh-TW" w:eastAsia="zh-TW"/>
      </w:rPr>
    </w:lvl>
    <w:lvl w:ilvl="8">
      <w:start w:val="1"/>
      <w:numFmt w:val="bullet"/>
      <w:lvlText w:val="◆"/>
      <w:lvlJc w:val="left"/>
      <w:pPr>
        <w:tabs>
          <w:tab w:val="num" w:pos="4208"/>
        </w:tabs>
        <w:ind w:left="4208" w:hanging="368"/>
      </w:pPr>
      <w:rPr>
        <w:rFonts w:ascii="宋体" w:eastAsia="宋体" w:hAnsi="宋体" w:cs="宋体"/>
        <w:position w:val="0"/>
        <w:sz w:val="21"/>
        <w:szCs w:val="21"/>
        <w:lang w:val="zh-TW" w:eastAsia="zh-TW"/>
      </w:rPr>
    </w:lvl>
  </w:abstractNum>
  <w:abstractNum w:abstractNumId="21">
    <w:nsid w:val="56B81B69"/>
    <w:multiLevelType w:val="multilevel"/>
    <w:tmpl w:val="8624AD6A"/>
    <w:styleLink w:val="31"/>
    <w:lvl w:ilvl="0">
      <w:numFmt w:val="bullet"/>
      <w:lvlText w:val="❑"/>
      <w:lvlJc w:val="left"/>
      <w:pPr>
        <w:tabs>
          <w:tab w:val="num" w:pos="480"/>
        </w:tabs>
        <w:ind w:left="480" w:hanging="480"/>
      </w:pPr>
      <w:rPr>
        <w:rFonts w:ascii="Times New Roman" w:eastAsia="Times New Roman" w:hAnsi="Times New Roman" w:cs="Times New Roman"/>
        <w:position w:val="0"/>
        <w:sz w:val="24"/>
        <w:szCs w:val="24"/>
      </w:rPr>
    </w:lvl>
    <w:lvl w:ilvl="1">
      <w:start w:val="1"/>
      <w:numFmt w:val="bullet"/>
      <w:lvlText w:val="■"/>
      <w:lvlJc w:val="left"/>
      <w:pPr>
        <w:tabs>
          <w:tab w:val="num" w:pos="848"/>
        </w:tabs>
        <w:ind w:left="848" w:hanging="368"/>
      </w:pPr>
      <w:rPr>
        <w:rFonts w:ascii="宋体" w:eastAsia="宋体" w:hAnsi="宋体" w:cs="宋体"/>
        <w:position w:val="0"/>
        <w:sz w:val="21"/>
        <w:szCs w:val="21"/>
      </w:rPr>
    </w:lvl>
    <w:lvl w:ilvl="2">
      <w:start w:val="1"/>
      <w:numFmt w:val="bullet"/>
      <w:lvlText w:val="◆"/>
      <w:lvlJc w:val="left"/>
      <w:pPr>
        <w:tabs>
          <w:tab w:val="num" w:pos="1328"/>
        </w:tabs>
        <w:ind w:left="1328" w:hanging="368"/>
      </w:pPr>
      <w:rPr>
        <w:rFonts w:ascii="宋体" w:eastAsia="宋体" w:hAnsi="宋体" w:cs="宋体"/>
        <w:position w:val="0"/>
        <w:sz w:val="21"/>
        <w:szCs w:val="21"/>
      </w:rPr>
    </w:lvl>
    <w:lvl w:ilvl="3">
      <w:start w:val="1"/>
      <w:numFmt w:val="bullet"/>
      <w:lvlText w:val="●"/>
      <w:lvlJc w:val="left"/>
      <w:pPr>
        <w:tabs>
          <w:tab w:val="num" w:pos="1808"/>
        </w:tabs>
        <w:ind w:left="1808" w:hanging="368"/>
      </w:pPr>
      <w:rPr>
        <w:rFonts w:ascii="宋体" w:eastAsia="宋体" w:hAnsi="宋体" w:cs="宋体"/>
        <w:position w:val="0"/>
        <w:sz w:val="21"/>
        <w:szCs w:val="21"/>
      </w:rPr>
    </w:lvl>
    <w:lvl w:ilvl="4">
      <w:start w:val="1"/>
      <w:numFmt w:val="bullet"/>
      <w:lvlText w:val="■"/>
      <w:lvlJc w:val="left"/>
      <w:pPr>
        <w:tabs>
          <w:tab w:val="num" w:pos="2288"/>
        </w:tabs>
        <w:ind w:left="2288" w:hanging="368"/>
      </w:pPr>
      <w:rPr>
        <w:rFonts w:ascii="宋体" w:eastAsia="宋体" w:hAnsi="宋体" w:cs="宋体"/>
        <w:position w:val="0"/>
        <w:sz w:val="21"/>
        <w:szCs w:val="21"/>
      </w:rPr>
    </w:lvl>
    <w:lvl w:ilvl="5">
      <w:start w:val="1"/>
      <w:numFmt w:val="bullet"/>
      <w:lvlText w:val="◆"/>
      <w:lvlJc w:val="left"/>
      <w:pPr>
        <w:tabs>
          <w:tab w:val="num" w:pos="2768"/>
        </w:tabs>
        <w:ind w:left="2768" w:hanging="368"/>
      </w:pPr>
      <w:rPr>
        <w:rFonts w:ascii="宋体" w:eastAsia="宋体" w:hAnsi="宋体" w:cs="宋体"/>
        <w:position w:val="0"/>
        <w:sz w:val="21"/>
        <w:szCs w:val="21"/>
      </w:rPr>
    </w:lvl>
    <w:lvl w:ilvl="6">
      <w:start w:val="1"/>
      <w:numFmt w:val="bullet"/>
      <w:lvlText w:val="●"/>
      <w:lvlJc w:val="left"/>
      <w:pPr>
        <w:tabs>
          <w:tab w:val="num" w:pos="3248"/>
        </w:tabs>
        <w:ind w:left="3248" w:hanging="368"/>
      </w:pPr>
      <w:rPr>
        <w:rFonts w:ascii="宋体" w:eastAsia="宋体" w:hAnsi="宋体" w:cs="宋体"/>
        <w:position w:val="0"/>
        <w:sz w:val="21"/>
        <w:szCs w:val="21"/>
      </w:rPr>
    </w:lvl>
    <w:lvl w:ilvl="7">
      <w:start w:val="1"/>
      <w:numFmt w:val="bullet"/>
      <w:lvlText w:val="■"/>
      <w:lvlJc w:val="left"/>
      <w:pPr>
        <w:tabs>
          <w:tab w:val="num" w:pos="3728"/>
        </w:tabs>
        <w:ind w:left="3728" w:hanging="368"/>
      </w:pPr>
      <w:rPr>
        <w:rFonts w:ascii="宋体" w:eastAsia="宋体" w:hAnsi="宋体" w:cs="宋体"/>
        <w:position w:val="0"/>
        <w:sz w:val="21"/>
        <w:szCs w:val="21"/>
      </w:rPr>
    </w:lvl>
    <w:lvl w:ilvl="8">
      <w:start w:val="1"/>
      <w:numFmt w:val="bullet"/>
      <w:lvlText w:val="◆"/>
      <w:lvlJc w:val="left"/>
      <w:pPr>
        <w:tabs>
          <w:tab w:val="num" w:pos="4208"/>
        </w:tabs>
        <w:ind w:left="4208" w:hanging="368"/>
      </w:pPr>
      <w:rPr>
        <w:rFonts w:ascii="宋体" w:eastAsia="宋体" w:hAnsi="宋体" w:cs="宋体"/>
        <w:position w:val="0"/>
        <w:sz w:val="21"/>
        <w:szCs w:val="21"/>
      </w:rPr>
    </w:lvl>
  </w:abstractNum>
  <w:abstractNum w:abstractNumId="22">
    <w:nsid w:val="6E190C78"/>
    <w:multiLevelType w:val="multilevel"/>
    <w:tmpl w:val="33965E2A"/>
    <w:styleLink w:val="List6"/>
    <w:lvl w:ilvl="0">
      <w:numFmt w:val="bullet"/>
      <w:lvlText w:val="❑"/>
      <w:lvlJc w:val="left"/>
      <w:pPr>
        <w:tabs>
          <w:tab w:val="num" w:pos="480"/>
        </w:tabs>
        <w:ind w:left="480" w:hanging="480"/>
      </w:pPr>
      <w:rPr>
        <w:rFonts w:ascii="Times New Roman" w:eastAsia="Times New Roman" w:hAnsi="Times New Roman" w:cs="Times New Roman"/>
        <w:position w:val="0"/>
        <w:sz w:val="24"/>
        <w:szCs w:val="24"/>
        <w:lang w:val="zh-TW" w:eastAsia="zh-TW"/>
      </w:rPr>
    </w:lvl>
    <w:lvl w:ilvl="1">
      <w:start w:val="1"/>
      <w:numFmt w:val="bullet"/>
      <w:lvlText w:val="■"/>
      <w:lvlJc w:val="left"/>
      <w:pPr>
        <w:tabs>
          <w:tab w:val="num" w:pos="848"/>
        </w:tabs>
        <w:ind w:left="848" w:hanging="368"/>
      </w:pPr>
      <w:rPr>
        <w:rFonts w:ascii="宋体" w:eastAsia="宋体" w:hAnsi="宋体" w:cs="宋体"/>
        <w:position w:val="0"/>
        <w:sz w:val="21"/>
        <w:szCs w:val="21"/>
        <w:lang w:val="zh-TW" w:eastAsia="zh-TW"/>
      </w:rPr>
    </w:lvl>
    <w:lvl w:ilvl="2">
      <w:start w:val="1"/>
      <w:numFmt w:val="bullet"/>
      <w:lvlText w:val="◆"/>
      <w:lvlJc w:val="left"/>
      <w:pPr>
        <w:tabs>
          <w:tab w:val="num" w:pos="1328"/>
        </w:tabs>
        <w:ind w:left="1328" w:hanging="368"/>
      </w:pPr>
      <w:rPr>
        <w:rFonts w:ascii="宋体" w:eastAsia="宋体" w:hAnsi="宋体" w:cs="宋体"/>
        <w:position w:val="0"/>
        <w:sz w:val="21"/>
        <w:szCs w:val="21"/>
        <w:lang w:val="zh-TW" w:eastAsia="zh-TW"/>
      </w:rPr>
    </w:lvl>
    <w:lvl w:ilvl="3">
      <w:start w:val="1"/>
      <w:numFmt w:val="bullet"/>
      <w:lvlText w:val="●"/>
      <w:lvlJc w:val="left"/>
      <w:pPr>
        <w:tabs>
          <w:tab w:val="num" w:pos="1808"/>
        </w:tabs>
        <w:ind w:left="1808" w:hanging="368"/>
      </w:pPr>
      <w:rPr>
        <w:rFonts w:ascii="宋体" w:eastAsia="宋体" w:hAnsi="宋体" w:cs="宋体"/>
        <w:position w:val="0"/>
        <w:sz w:val="21"/>
        <w:szCs w:val="21"/>
        <w:lang w:val="zh-TW" w:eastAsia="zh-TW"/>
      </w:rPr>
    </w:lvl>
    <w:lvl w:ilvl="4">
      <w:start w:val="1"/>
      <w:numFmt w:val="bullet"/>
      <w:lvlText w:val="■"/>
      <w:lvlJc w:val="left"/>
      <w:pPr>
        <w:tabs>
          <w:tab w:val="num" w:pos="2288"/>
        </w:tabs>
        <w:ind w:left="2288" w:hanging="368"/>
      </w:pPr>
      <w:rPr>
        <w:rFonts w:ascii="宋体" w:eastAsia="宋体" w:hAnsi="宋体" w:cs="宋体"/>
        <w:position w:val="0"/>
        <w:sz w:val="21"/>
        <w:szCs w:val="21"/>
        <w:lang w:val="zh-TW" w:eastAsia="zh-TW"/>
      </w:rPr>
    </w:lvl>
    <w:lvl w:ilvl="5">
      <w:start w:val="1"/>
      <w:numFmt w:val="bullet"/>
      <w:lvlText w:val="◆"/>
      <w:lvlJc w:val="left"/>
      <w:pPr>
        <w:tabs>
          <w:tab w:val="num" w:pos="2768"/>
        </w:tabs>
        <w:ind w:left="2768" w:hanging="368"/>
      </w:pPr>
      <w:rPr>
        <w:rFonts w:ascii="宋体" w:eastAsia="宋体" w:hAnsi="宋体" w:cs="宋体"/>
        <w:position w:val="0"/>
        <w:sz w:val="21"/>
        <w:szCs w:val="21"/>
        <w:lang w:val="zh-TW" w:eastAsia="zh-TW"/>
      </w:rPr>
    </w:lvl>
    <w:lvl w:ilvl="6">
      <w:start w:val="1"/>
      <w:numFmt w:val="bullet"/>
      <w:lvlText w:val="●"/>
      <w:lvlJc w:val="left"/>
      <w:pPr>
        <w:tabs>
          <w:tab w:val="num" w:pos="3248"/>
        </w:tabs>
        <w:ind w:left="3248" w:hanging="368"/>
      </w:pPr>
      <w:rPr>
        <w:rFonts w:ascii="宋体" w:eastAsia="宋体" w:hAnsi="宋体" w:cs="宋体"/>
        <w:position w:val="0"/>
        <w:sz w:val="21"/>
        <w:szCs w:val="21"/>
        <w:lang w:val="zh-TW" w:eastAsia="zh-TW"/>
      </w:rPr>
    </w:lvl>
    <w:lvl w:ilvl="7">
      <w:start w:val="1"/>
      <w:numFmt w:val="bullet"/>
      <w:lvlText w:val="■"/>
      <w:lvlJc w:val="left"/>
      <w:pPr>
        <w:tabs>
          <w:tab w:val="num" w:pos="3728"/>
        </w:tabs>
        <w:ind w:left="3728" w:hanging="368"/>
      </w:pPr>
      <w:rPr>
        <w:rFonts w:ascii="宋体" w:eastAsia="宋体" w:hAnsi="宋体" w:cs="宋体"/>
        <w:position w:val="0"/>
        <w:sz w:val="21"/>
        <w:szCs w:val="21"/>
        <w:lang w:val="zh-TW" w:eastAsia="zh-TW"/>
      </w:rPr>
    </w:lvl>
    <w:lvl w:ilvl="8">
      <w:start w:val="1"/>
      <w:numFmt w:val="bullet"/>
      <w:lvlText w:val="◆"/>
      <w:lvlJc w:val="left"/>
      <w:pPr>
        <w:tabs>
          <w:tab w:val="num" w:pos="4208"/>
        </w:tabs>
        <w:ind w:left="4208" w:hanging="368"/>
      </w:pPr>
      <w:rPr>
        <w:rFonts w:ascii="宋体" w:eastAsia="宋体" w:hAnsi="宋体" w:cs="宋体"/>
        <w:position w:val="0"/>
        <w:sz w:val="21"/>
        <w:szCs w:val="21"/>
        <w:lang w:val="zh-TW" w:eastAsia="zh-TW"/>
      </w:rPr>
    </w:lvl>
  </w:abstractNum>
  <w:abstractNum w:abstractNumId="23">
    <w:nsid w:val="701778F7"/>
    <w:multiLevelType w:val="multilevel"/>
    <w:tmpl w:val="F8963A86"/>
    <w:lvl w:ilvl="0">
      <w:start w:val="1"/>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24">
    <w:nsid w:val="7C24528F"/>
    <w:multiLevelType w:val="multilevel"/>
    <w:tmpl w:val="137CCB6A"/>
    <w:styleLink w:val="List8"/>
    <w:lvl w:ilvl="0">
      <w:start w:val="1"/>
      <w:numFmt w:val="decimal"/>
      <w:lvlText w:val="%1."/>
      <w:lvlJc w:val="left"/>
      <w:rPr>
        <w:rFonts w:ascii="Times New Roman" w:eastAsia="Times New Roman" w:hAnsi="Times New Roman" w:cs="Times New Roman"/>
        <w:kern w:val="0"/>
        <w:position w:val="0"/>
        <w:lang w:val="zh-TW" w:eastAsia="zh-TW"/>
      </w:rPr>
    </w:lvl>
    <w:lvl w:ilvl="1">
      <w:start w:val="1"/>
      <w:numFmt w:val="decimal"/>
      <w:lvlText w:val="%2."/>
      <w:lvlJc w:val="left"/>
      <w:rPr>
        <w:rFonts w:ascii="黑体" w:eastAsia="黑体" w:hAnsi="黑体" w:cs="黑体"/>
        <w:kern w:val="0"/>
        <w:position w:val="0"/>
        <w:lang w:val="zh-TW" w:eastAsia="zh-TW"/>
      </w:rPr>
    </w:lvl>
    <w:lvl w:ilvl="2">
      <w:start w:val="1"/>
      <w:numFmt w:val="decimal"/>
      <w:lvlText w:val="%3."/>
      <w:lvlJc w:val="left"/>
      <w:rPr>
        <w:rFonts w:ascii="黑体" w:eastAsia="黑体" w:hAnsi="黑体" w:cs="黑体"/>
        <w:kern w:val="0"/>
        <w:position w:val="0"/>
        <w:lang w:val="zh-TW" w:eastAsia="zh-TW"/>
      </w:rPr>
    </w:lvl>
    <w:lvl w:ilvl="3">
      <w:start w:val="1"/>
      <w:numFmt w:val="decimal"/>
      <w:lvlText w:val="%4."/>
      <w:lvlJc w:val="left"/>
      <w:rPr>
        <w:rFonts w:ascii="黑体" w:eastAsia="黑体" w:hAnsi="黑体" w:cs="黑体"/>
        <w:kern w:val="0"/>
        <w:position w:val="0"/>
        <w:lang w:val="zh-TW" w:eastAsia="zh-TW"/>
      </w:rPr>
    </w:lvl>
    <w:lvl w:ilvl="4">
      <w:start w:val="1"/>
      <w:numFmt w:val="decimal"/>
      <w:lvlText w:val="%5."/>
      <w:lvlJc w:val="left"/>
      <w:rPr>
        <w:rFonts w:ascii="黑体" w:eastAsia="黑体" w:hAnsi="黑体" w:cs="黑体"/>
        <w:kern w:val="0"/>
        <w:position w:val="0"/>
        <w:lang w:val="zh-TW" w:eastAsia="zh-TW"/>
      </w:rPr>
    </w:lvl>
    <w:lvl w:ilvl="5">
      <w:start w:val="1"/>
      <w:numFmt w:val="decimal"/>
      <w:lvlText w:val="%6."/>
      <w:lvlJc w:val="left"/>
      <w:rPr>
        <w:rFonts w:ascii="黑体" w:eastAsia="黑体" w:hAnsi="黑体" w:cs="黑体"/>
        <w:kern w:val="0"/>
        <w:position w:val="0"/>
        <w:lang w:val="zh-TW" w:eastAsia="zh-TW"/>
      </w:rPr>
    </w:lvl>
    <w:lvl w:ilvl="6">
      <w:start w:val="1"/>
      <w:numFmt w:val="decimal"/>
      <w:lvlText w:val="%7."/>
      <w:lvlJc w:val="left"/>
      <w:rPr>
        <w:rFonts w:ascii="黑体" w:eastAsia="黑体" w:hAnsi="黑体" w:cs="黑体"/>
        <w:kern w:val="0"/>
        <w:position w:val="0"/>
        <w:lang w:val="zh-TW" w:eastAsia="zh-TW"/>
      </w:rPr>
    </w:lvl>
    <w:lvl w:ilvl="7">
      <w:start w:val="1"/>
      <w:numFmt w:val="decimal"/>
      <w:lvlText w:val="%8."/>
      <w:lvlJc w:val="left"/>
      <w:rPr>
        <w:rFonts w:ascii="黑体" w:eastAsia="黑体" w:hAnsi="黑体" w:cs="黑体"/>
        <w:kern w:val="0"/>
        <w:position w:val="0"/>
        <w:lang w:val="zh-TW" w:eastAsia="zh-TW"/>
      </w:rPr>
    </w:lvl>
    <w:lvl w:ilvl="8">
      <w:start w:val="1"/>
      <w:numFmt w:val="decimal"/>
      <w:lvlText w:val="%9."/>
      <w:lvlJc w:val="left"/>
      <w:rPr>
        <w:rFonts w:ascii="黑体" w:eastAsia="黑体" w:hAnsi="黑体" w:cs="黑体"/>
        <w:kern w:val="0"/>
        <w:position w:val="0"/>
        <w:lang w:val="zh-TW" w:eastAsia="zh-TW"/>
      </w:rPr>
    </w:lvl>
  </w:abstractNum>
  <w:abstractNum w:abstractNumId="25">
    <w:nsid w:val="7CBD2A85"/>
    <w:multiLevelType w:val="multilevel"/>
    <w:tmpl w:val="D682E1CE"/>
    <w:lvl w:ilvl="0">
      <w:start w:val="1"/>
      <w:numFmt w:val="bullet"/>
      <w:lvlText w:val="❑"/>
      <w:lvlJc w:val="left"/>
      <w:pPr>
        <w:tabs>
          <w:tab w:val="num" w:pos="480"/>
        </w:tabs>
        <w:ind w:left="480" w:hanging="480"/>
      </w:pPr>
      <w:rPr>
        <w:rFonts w:ascii="宋体" w:eastAsia="宋体" w:hAnsi="宋体" w:cs="宋体"/>
        <w:position w:val="0"/>
        <w:sz w:val="21"/>
        <w:szCs w:val="21"/>
        <w:lang w:val="zh-TW" w:eastAsia="zh-TW"/>
      </w:rPr>
    </w:lvl>
    <w:lvl w:ilvl="1">
      <w:start w:val="1"/>
      <w:numFmt w:val="bullet"/>
      <w:lvlText w:val="■"/>
      <w:lvlJc w:val="left"/>
      <w:pPr>
        <w:tabs>
          <w:tab w:val="num" w:pos="848"/>
        </w:tabs>
        <w:ind w:left="848" w:hanging="368"/>
      </w:pPr>
      <w:rPr>
        <w:rFonts w:ascii="宋体" w:eastAsia="宋体" w:hAnsi="宋体" w:cs="宋体"/>
        <w:position w:val="0"/>
        <w:sz w:val="21"/>
        <w:szCs w:val="21"/>
        <w:lang w:val="zh-TW" w:eastAsia="zh-TW"/>
      </w:rPr>
    </w:lvl>
    <w:lvl w:ilvl="2">
      <w:start w:val="1"/>
      <w:numFmt w:val="bullet"/>
      <w:lvlText w:val="◆"/>
      <w:lvlJc w:val="left"/>
      <w:pPr>
        <w:tabs>
          <w:tab w:val="num" w:pos="1328"/>
        </w:tabs>
        <w:ind w:left="1328" w:hanging="368"/>
      </w:pPr>
      <w:rPr>
        <w:rFonts w:ascii="宋体" w:eastAsia="宋体" w:hAnsi="宋体" w:cs="宋体"/>
        <w:position w:val="0"/>
        <w:sz w:val="21"/>
        <w:szCs w:val="21"/>
        <w:lang w:val="zh-TW" w:eastAsia="zh-TW"/>
      </w:rPr>
    </w:lvl>
    <w:lvl w:ilvl="3">
      <w:start w:val="1"/>
      <w:numFmt w:val="bullet"/>
      <w:lvlText w:val="●"/>
      <w:lvlJc w:val="left"/>
      <w:pPr>
        <w:tabs>
          <w:tab w:val="num" w:pos="1808"/>
        </w:tabs>
        <w:ind w:left="1808" w:hanging="368"/>
      </w:pPr>
      <w:rPr>
        <w:rFonts w:ascii="宋体" w:eastAsia="宋体" w:hAnsi="宋体" w:cs="宋体"/>
        <w:position w:val="0"/>
        <w:sz w:val="21"/>
        <w:szCs w:val="21"/>
        <w:lang w:val="zh-TW" w:eastAsia="zh-TW"/>
      </w:rPr>
    </w:lvl>
    <w:lvl w:ilvl="4">
      <w:start w:val="1"/>
      <w:numFmt w:val="bullet"/>
      <w:lvlText w:val="■"/>
      <w:lvlJc w:val="left"/>
      <w:pPr>
        <w:tabs>
          <w:tab w:val="num" w:pos="2288"/>
        </w:tabs>
        <w:ind w:left="2288" w:hanging="368"/>
      </w:pPr>
      <w:rPr>
        <w:rFonts w:ascii="宋体" w:eastAsia="宋体" w:hAnsi="宋体" w:cs="宋体"/>
        <w:position w:val="0"/>
        <w:sz w:val="21"/>
        <w:szCs w:val="21"/>
        <w:lang w:val="zh-TW" w:eastAsia="zh-TW"/>
      </w:rPr>
    </w:lvl>
    <w:lvl w:ilvl="5">
      <w:start w:val="1"/>
      <w:numFmt w:val="bullet"/>
      <w:lvlText w:val="◆"/>
      <w:lvlJc w:val="left"/>
      <w:pPr>
        <w:tabs>
          <w:tab w:val="num" w:pos="2768"/>
        </w:tabs>
        <w:ind w:left="2768" w:hanging="368"/>
      </w:pPr>
      <w:rPr>
        <w:rFonts w:ascii="宋体" w:eastAsia="宋体" w:hAnsi="宋体" w:cs="宋体"/>
        <w:position w:val="0"/>
        <w:sz w:val="21"/>
        <w:szCs w:val="21"/>
        <w:lang w:val="zh-TW" w:eastAsia="zh-TW"/>
      </w:rPr>
    </w:lvl>
    <w:lvl w:ilvl="6">
      <w:start w:val="1"/>
      <w:numFmt w:val="bullet"/>
      <w:lvlText w:val="●"/>
      <w:lvlJc w:val="left"/>
      <w:pPr>
        <w:tabs>
          <w:tab w:val="num" w:pos="3248"/>
        </w:tabs>
        <w:ind w:left="3248" w:hanging="368"/>
      </w:pPr>
      <w:rPr>
        <w:rFonts w:ascii="宋体" w:eastAsia="宋体" w:hAnsi="宋体" w:cs="宋体"/>
        <w:position w:val="0"/>
        <w:sz w:val="21"/>
        <w:szCs w:val="21"/>
        <w:lang w:val="zh-TW" w:eastAsia="zh-TW"/>
      </w:rPr>
    </w:lvl>
    <w:lvl w:ilvl="7">
      <w:start w:val="1"/>
      <w:numFmt w:val="bullet"/>
      <w:lvlText w:val="■"/>
      <w:lvlJc w:val="left"/>
      <w:pPr>
        <w:tabs>
          <w:tab w:val="num" w:pos="3728"/>
        </w:tabs>
        <w:ind w:left="3728" w:hanging="368"/>
      </w:pPr>
      <w:rPr>
        <w:rFonts w:ascii="宋体" w:eastAsia="宋体" w:hAnsi="宋体" w:cs="宋体"/>
        <w:position w:val="0"/>
        <w:sz w:val="21"/>
        <w:szCs w:val="21"/>
        <w:lang w:val="zh-TW" w:eastAsia="zh-TW"/>
      </w:rPr>
    </w:lvl>
    <w:lvl w:ilvl="8">
      <w:start w:val="1"/>
      <w:numFmt w:val="bullet"/>
      <w:lvlText w:val="◆"/>
      <w:lvlJc w:val="left"/>
      <w:pPr>
        <w:tabs>
          <w:tab w:val="num" w:pos="4208"/>
        </w:tabs>
        <w:ind w:left="4208" w:hanging="368"/>
      </w:pPr>
      <w:rPr>
        <w:rFonts w:ascii="宋体" w:eastAsia="宋体" w:hAnsi="宋体" w:cs="宋体"/>
        <w:position w:val="0"/>
        <w:sz w:val="21"/>
        <w:szCs w:val="21"/>
        <w:lang w:val="zh-TW" w:eastAsia="zh-TW"/>
      </w:rPr>
    </w:lvl>
  </w:abstractNum>
  <w:abstractNum w:abstractNumId="26">
    <w:nsid w:val="7EB23DCE"/>
    <w:multiLevelType w:val="multilevel"/>
    <w:tmpl w:val="A02665FE"/>
    <w:lvl w:ilvl="0">
      <w:start w:val="1"/>
      <w:numFmt w:val="bullet"/>
      <w:lvlText w:val="❑"/>
      <w:lvlJc w:val="left"/>
      <w:pPr>
        <w:tabs>
          <w:tab w:val="num" w:pos="480"/>
        </w:tabs>
        <w:ind w:left="480" w:hanging="480"/>
      </w:pPr>
      <w:rPr>
        <w:position w:val="0"/>
        <w:sz w:val="21"/>
        <w:szCs w:val="21"/>
      </w:rPr>
    </w:lvl>
    <w:lvl w:ilvl="1">
      <w:start w:val="1"/>
      <w:numFmt w:val="bullet"/>
      <w:lvlText w:val="■"/>
      <w:lvlJc w:val="left"/>
      <w:pPr>
        <w:tabs>
          <w:tab w:val="num" w:pos="848"/>
        </w:tabs>
        <w:ind w:left="848" w:hanging="368"/>
      </w:pPr>
      <w:rPr>
        <w:position w:val="0"/>
        <w:sz w:val="21"/>
        <w:szCs w:val="21"/>
      </w:rPr>
    </w:lvl>
    <w:lvl w:ilvl="2">
      <w:start w:val="1"/>
      <w:numFmt w:val="bullet"/>
      <w:lvlText w:val="◆"/>
      <w:lvlJc w:val="left"/>
      <w:pPr>
        <w:tabs>
          <w:tab w:val="num" w:pos="1328"/>
        </w:tabs>
        <w:ind w:left="1328" w:hanging="368"/>
      </w:pPr>
      <w:rPr>
        <w:position w:val="0"/>
        <w:sz w:val="21"/>
        <w:szCs w:val="21"/>
      </w:rPr>
    </w:lvl>
    <w:lvl w:ilvl="3">
      <w:start w:val="1"/>
      <w:numFmt w:val="bullet"/>
      <w:lvlText w:val="●"/>
      <w:lvlJc w:val="left"/>
      <w:pPr>
        <w:tabs>
          <w:tab w:val="num" w:pos="1808"/>
        </w:tabs>
        <w:ind w:left="1808" w:hanging="368"/>
      </w:pPr>
      <w:rPr>
        <w:position w:val="0"/>
        <w:sz w:val="21"/>
        <w:szCs w:val="21"/>
      </w:rPr>
    </w:lvl>
    <w:lvl w:ilvl="4">
      <w:start w:val="1"/>
      <w:numFmt w:val="bullet"/>
      <w:lvlText w:val="■"/>
      <w:lvlJc w:val="left"/>
      <w:pPr>
        <w:tabs>
          <w:tab w:val="num" w:pos="2288"/>
        </w:tabs>
        <w:ind w:left="2288" w:hanging="368"/>
      </w:pPr>
      <w:rPr>
        <w:position w:val="0"/>
        <w:sz w:val="21"/>
        <w:szCs w:val="21"/>
      </w:rPr>
    </w:lvl>
    <w:lvl w:ilvl="5">
      <w:start w:val="1"/>
      <w:numFmt w:val="bullet"/>
      <w:lvlText w:val="◆"/>
      <w:lvlJc w:val="left"/>
      <w:pPr>
        <w:tabs>
          <w:tab w:val="num" w:pos="2768"/>
        </w:tabs>
        <w:ind w:left="2768" w:hanging="368"/>
      </w:pPr>
      <w:rPr>
        <w:position w:val="0"/>
        <w:sz w:val="21"/>
        <w:szCs w:val="21"/>
      </w:rPr>
    </w:lvl>
    <w:lvl w:ilvl="6">
      <w:start w:val="1"/>
      <w:numFmt w:val="bullet"/>
      <w:lvlText w:val="●"/>
      <w:lvlJc w:val="left"/>
      <w:pPr>
        <w:tabs>
          <w:tab w:val="num" w:pos="3248"/>
        </w:tabs>
        <w:ind w:left="3248" w:hanging="368"/>
      </w:pPr>
      <w:rPr>
        <w:position w:val="0"/>
        <w:sz w:val="21"/>
        <w:szCs w:val="21"/>
      </w:rPr>
    </w:lvl>
    <w:lvl w:ilvl="7">
      <w:start w:val="1"/>
      <w:numFmt w:val="bullet"/>
      <w:lvlText w:val="■"/>
      <w:lvlJc w:val="left"/>
      <w:pPr>
        <w:tabs>
          <w:tab w:val="num" w:pos="3728"/>
        </w:tabs>
        <w:ind w:left="3728" w:hanging="368"/>
      </w:pPr>
      <w:rPr>
        <w:position w:val="0"/>
        <w:sz w:val="21"/>
        <w:szCs w:val="21"/>
      </w:rPr>
    </w:lvl>
    <w:lvl w:ilvl="8">
      <w:start w:val="1"/>
      <w:numFmt w:val="bullet"/>
      <w:lvlText w:val="◆"/>
      <w:lvlJc w:val="left"/>
      <w:pPr>
        <w:tabs>
          <w:tab w:val="num" w:pos="4208"/>
        </w:tabs>
        <w:ind w:left="4208" w:hanging="368"/>
      </w:pPr>
      <w:rPr>
        <w:position w:val="0"/>
        <w:sz w:val="21"/>
        <w:szCs w:val="21"/>
      </w:rPr>
    </w:lvl>
  </w:abstractNum>
  <w:num w:numId="1">
    <w:abstractNumId w:val="26"/>
  </w:num>
  <w:num w:numId="2">
    <w:abstractNumId w:val="2"/>
  </w:num>
  <w:num w:numId="3">
    <w:abstractNumId w:val="7"/>
  </w:num>
  <w:num w:numId="4">
    <w:abstractNumId w:val="12"/>
  </w:num>
  <w:num w:numId="5">
    <w:abstractNumId w:val="10"/>
  </w:num>
  <w:num w:numId="6">
    <w:abstractNumId w:val="13"/>
  </w:num>
  <w:num w:numId="7">
    <w:abstractNumId w:val="19"/>
  </w:num>
  <w:num w:numId="8">
    <w:abstractNumId w:val="5"/>
  </w:num>
  <w:num w:numId="9">
    <w:abstractNumId w:val="16"/>
  </w:num>
  <w:num w:numId="10">
    <w:abstractNumId w:val="0"/>
  </w:num>
  <w:num w:numId="11">
    <w:abstractNumId w:val="6"/>
  </w:num>
  <w:num w:numId="12">
    <w:abstractNumId w:val="21"/>
  </w:num>
  <w:num w:numId="13">
    <w:abstractNumId w:val="11"/>
  </w:num>
  <w:num w:numId="14">
    <w:abstractNumId w:val="18"/>
  </w:num>
  <w:num w:numId="15">
    <w:abstractNumId w:val="20"/>
  </w:num>
  <w:num w:numId="16">
    <w:abstractNumId w:val="4"/>
  </w:num>
  <w:num w:numId="17">
    <w:abstractNumId w:val="15"/>
  </w:num>
  <w:num w:numId="18">
    <w:abstractNumId w:val="14"/>
  </w:num>
  <w:num w:numId="19">
    <w:abstractNumId w:val="25"/>
  </w:num>
  <w:num w:numId="20">
    <w:abstractNumId w:val="3"/>
  </w:num>
  <w:num w:numId="21">
    <w:abstractNumId w:val="22"/>
  </w:num>
  <w:num w:numId="22">
    <w:abstractNumId w:val="1"/>
  </w:num>
  <w:num w:numId="23">
    <w:abstractNumId w:val="23"/>
  </w:num>
  <w:num w:numId="24">
    <w:abstractNumId w:val="17"/>
  </w:num>
  <w:num w:numId="25">
    <w:abstractNumId w:val="8"/>
  </w:num>
  <w:num w:numId="26">
    <w:abstractNumId w:val="9"/>
  </w:num>
  <w:num w:numId="27">
    <w:abstractNumId w:val="24"/>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44"/>
  <w:bordersDoNotSurroundHeader/>
  <w:bordersDoNotSurroundFooter/>
  <w:trackRevisions/>
  <w:defaultTabStop w:val="4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182003"/>
    <w:rsid w:val="000019BC"/>
    <w:rsid w:val="00002E07"/>
    <w:rsid w:val="00004C6F"/>
    <w:rsid w:val="00022B83"/>
    <w:rsid w:val="00024585"/>
    <w:rsid w:val="00024D56"/>
    <w:rsid w:val="0002610A"/>
    <w:rsid w:val="000275FC"/>
    <w:rsid w:val="0003359C"/>
    <w:rsid w:val="00042D86"/>
    <w:rsid w:val="000507F5"/>
    <w:rsid w:val="00050A5E"/>
    <w:rsid w:val="00057697"/>
    <w:rsid w:val="00057EF6"/>
    <w:rsid w:val="00070F73"/>
    <w:rsid w:val="000732F8"/>
    <w:rsid w:val="0007402F"/>
    <w:rsid w:val="00075521"/>
    <w:rsid w:val="000825C5"/>
    <w:rsid w:val="000853DF"/>
    <w:rsid w:val="000864A5"/>
    <w:rsid w:val="00095AA4"/>
    <w:rsid w:val="000A2F6E"/>
    <w:rsid w:val="000A6CF0"/>
    <w:rsid w:val="000A76B3"/>
    <w:rsid w:val="000B3856"/>
    <w:rsid w:val="000B5B43"/>
    <w:rsid w:val="000B7AEC"/>
    <w:rsid w:val="000C0D57"/>
    <w:rsid w:val="000C1A6C"/>
    <w:rsid w:val="000C5618"/>
    <w:rsid w:val="000D0F58"/>
    <w:rsid w:val="000D2CE6"/>
    <w:rsid w:val="000D4BE1"/>
    <w:rsid w:val="000D6DD9"/>
    <w:rsid w:val="000E09AE"/>
    <w:rsid w:val="000E10A7"/>
    <w:rsid w:val="000E19A2"/>
    <w:rsid w:val="000E4F48"/>
    <w:rsid w:val="000F49C9"/>
    <w:rsid w:val="000F5E03"/>
    <w:rsid w:val="000F5E3F"/>
    <w:rsid w:val="00103F57"/>
    <w:rsid w:val="00105705"/>
    <w:rsid w:val="001061B3"/>
    <w:rsid w:val="001105F2"/>
    <w:rsid w:val="00114B69"/>
    <w:rsid w:val="00117DB0"/>
    <w:rsid w:val="001203AA"/>
    <w:rsid w:val="00121CC7"/>
    <w:rsid w:val="00122F45"/>
    <w:rsid w:val="00126015"/>
    <w:rsid w:val="00127043"/>
    <w:rsid w:val="001323FC"/>
    <w:rsid w:val="001339B4"/>
    <w:rsid w:val="0013626C"/>
    <w:rsid w:val="0013694C"/>
    <w:rsid w:val="001404D0"/>
    <w:rsid w:val="001412CC"/>
    <w:rsid w:val="00142FD6"/>
    <w:rsid w:val="0015413D"/>
    <w:rsid w:val="00154663"/>
    <w:rsid w:val="00154D47"/>
    <w:rsid w:val="0015545A"/>
    <w:rsid w:val="0015596A"/>
    <w:rsid w:val="00165D0E"/>
    <w:rsid w:val="00171214"/>
    <w:rsid w:val="00172DB6"/>
    <w:rsid w:val="001735AD"/>
    <w:rsid w:val="00175CA7"/>
    <w:rsid w:val="0018008A"/>
    <w:rsid w:val="001818E4"/>
    <w:rsid w:val="00182003"/>
    <w:rsid w:val="00183D61"/>
    <w:rsid w:val="00184597"/>
    <w:rsid w:val="00186E48"/>
    <w:rsid w:val="001900D1"/>
    <w:rsid w:val="00192360"/>
    <w:rsid w:val="00194939"/>
    <w:rsid w:val="001965C6"/>
    <w:rsid w:val="001A0327"/>
    <w:rsid w:val="001A773A"/>
    <w:rsid w:val="001B180A"/>
    <w:rsid w:val="001B2273"/>
    <w:rsid w:val="001B6F10"/>
    <w:rsid w:val="001C084F"/>
    <w:rsid w:val="001C3B36"/>
    <w:rsid w:val="001C7CE1"/>
    <w:rsid w:val="001D1F7C"/>
    <w:rsid w:val="001D41BF"/>
    <w:rsid w:val="001E1509"/>
    <w:rsid w:val="001E3527"/>
    <w:rsid w:val="001F4C96"/>
    <w:rsid w:val="001F5E4D"/>
    <w:rsid w:val="001F61BD"/>
    <w:rsid w:val="001F79BE"/>
    <w:rsid w:val="00203326"/>
    <w:rsid w:val="002041FF"/>
    <w:rsid w:val="0021073F"/>
    <w:rsid w:val="00213922"/>
    <w:rsid w:val="0022442B"/>
    <w:rsid w:val="002248C3"/>
    <w:rsid w:val="002261AF"/>
    <w:rsid w:val="002273BD"/>
    <w:rsid w:val="002311B7"/>
    <w:rsid w:val="00235181"/>
    <w:rsid w:val="0023610D"/>
    <w:rsid w:val="00237066"/>
    <w:rsid w:val="00242654"/>
    <w:rsid w:val="00243690"/>
    <w:rsid w:val="002464C0"/>
    <w:rsid w:val="00247D3B"/>
    <w:rsid w:val="00250568"/>
    <w:rsid w:val="002532DA"/>
    <w:rsid w:val="00262E5B"/>
    <w:rsid w:val="0026620D"/>
    <w:rsid w:val="00267D53"/>
    <w:rsid w:val="0027250E"/>
    <w:rsid w:val="00272655"/>
    <w:rsid w:val="002744F5"/>
    <w:rsid w:val="00276E0A"/>
    <w:rsid w:val="00284EE3"/>
    <w:rsid w:val="00287AC4"/>
    <w:rsid w:val="002915E9"/>
    <w:rsid w:val="00294225"/>
    <w:rsid w:val="002946BB"/>
    <w:rsid w:val="00296335"/>
    <w:rsid w:val="00297EE5"/>
    <w:rsid w:val="002A6A5D"/>
    <w:rsid w:val="002A705D"/>
    <w:rsid w:val="002B180B"/>
    <w:rsid w:val="002C143E"/>
    <w:rsid w:val="002C2D79"/>
    <w:rsid w:val="002C3F99"/>
    <w:rsid w:val="002C40EB"/>
    <w:rsid w:val="002C5299"/>
    <w:rsid w:val="002C6AB9"/>
    <w:rsid w:val="002D03F8"/>
    <w:rsid w:val="002D29B3"/>
    <w:rsid w:val="002D4F1F"/>
    <w:rsid w:val="002D509F"/>
    <w:rsid w:val="002D54CF"/>
    <w:rsid w:val="002D7BE0"/>
    <w:rsid w:val="002E0B14"/>
    <w:rsid w:val="002E4A52"/>
    <w:rsid w:val="002F2279"/>
    <w:rsid w:val="002F7211"/>
    <w:rsid w:val="0030162C"/>
    <w:rsid w:val="003023EA"/>
    <w:rsid w:val="00303926"/>
    <w:rsid w:val="003044FB"/>
    <w:rsid w:val="00304BB7"/>
    <w:rsid w:val="0030597C"/>
    <w:rsid w:val="0030655F"/>
    <w:rsid w:val="00306E97"/>
    <w:rsid w:val="00307889"/>
    <w:rsid w:val="0031584C"/>
    <w:rsid w:val="0032215D"/>
    <w:rsid w:val="003262CF"/>
    <w:rsid w:val="003275C4"/>
    <w:rsid w:val="00330853"/>
    <w:rsid w:val="00334BA7"/>
    <w:rsid w:val="0034119D"/>
    <w:rsid w:val="00342D40"/>
    <w:rsid w:val="003475AE"/>
    <w:rsid w:val="00352653"/>
    <w:rsid w:val="00353ACA"/>
    <w:rsid w:val="003543E4"/>
    <w:rsid w:val="00354D2A"/>
    <w:rsid w:val="0036385C"/>
    <w:rsid w:val="00364535"/>
    <w:rsid w:val="0036519B"/>
    <w:rsid w:val="00367530"/>
    <w:rsid w:val="00373145"/>
    <w:rsid w:val="0037591E"/>
    <w:rsid w:val="003801CF"/>
    <w:rsid w:val="00387844"/>
    <w:rsid w:val="00390026"/>
    <w:rsid w:val="0039614B"/>
    <w:rsid w:val="003A298B"/>
    <w:rsid w:val="003A35A1"/>
    <w:rsid w:val="003B23BE"/>
    <w:rsid w:val="003B3C9F"/>
    <w:rsid w:val="003B4452"/>
    <w:rsid w:val="003B57DB"/>
    <w:rsid w:val="003B57EF"/>
    <w:rsid w:val="003B583F"/>
    <w:rsid w:val="003B6240"/>
    <w:rsid w:val="003C1AE7"/>
    <w:rsid w:val="003C2803"/>
    <w:rsid w:val="003C3C6D"/>
    <w:rsid w:val="003C679B"/>
    <w:rsid w:val="003D0389"/>
    <w:rsid w:val="003D1625"/>
    <w:rsid w:val="003D3C91"/>
    <w:rsid w:val="003D4C7D"/>
    <w:rsid w:val="003D4DF0"/>
    <w:rsid w:val="003D73FA"/>
    <w:rsid w:val="003D7448"/>
    <w:rsid w:val="003E0F97"/>
    <w:rsid w:val="003E124F"/>
    <w:rsid w:val="003E1A95"/>
    <w:rsid w:val="003E5E65"/>
    <w:rsid w:val="003E60C7"/>
    <w:rsid w:val="003F1846"/>
    <w:rsid w:val="003F2378"/>
    <w:rsid w:val="003F5971"/>
    <w:rsid w:val="00400125"/>
    <w:rsid w:val="00400229"/>
    <w:rsid w:val="0040033F"/>
    <w:rsid w:val="00401641"/>
    <w:rsid w:val="00401860"/>
    <w:rsid w:val="0040286D"/>
    <w:rsid w:val="00402F51"/>
    <w:rsid w:val="00407E8D"/>
    <w:rsid w:val="00413BDE"/>
    <w:rsid w:val="004147F6"/>
    <w:rsid w:val="004170F1"/>
    <w:rsid w:val="00424A50"/>
    <w:rsid w:val="00427D49"/>
    <w:rsid w:val="004337D0"/>
    <w:rsid w:val="00436F09"/>
    <w:rsid w:val="0043784E"/>
    <w:rsid w:val="0045062C"/>
    <w:rsid w:val="0045332B"/>
    <w:rsid w:val="004556F7"/>
    <w:rsid w:val="004566A7"/>
    <w:rsid w:val="00456938"/>
    <w:rsid w:val="00480824"/>
    <w:rsid w:val="004818A4"/>
    <w:rsid w:val="004820BA"/>
    <w:rsid w:val="00484612"/>
    <w:rsid w:val="0048677C"/>
    <w:rsid w:val="00490DC0"/>
    <w:rsid w:val="00492AB7"/>
    <w:rsid w:val="004933AF"/>
    <w:rsid w:val="004A36C7"/>
    <w:rsid w:val="004A5504"/>
    <w:rsid w:val="004A6967"/>
    <w:rsid w:val="004B078C"/>
    <w:rsid w:val="004B15CC"/>
    <w:rsid w:val="004B2CC5"/>
    <w:rsid w:val="004C12E1"/>
    <w:rsid w:val="004C130A"/>
    <w:rsid w:val="004C1DBC"/>
    <w:rsid w:val="004C4005"/>
    <w:rsid w:val="004C64BE"/>
    <w:rsid w:val="004D477C"/>
    <w:rsid w:val="004E14B9"/>
    <w:rsid w:val="004E3062"/>
    <w:rsid w:val="004E70CD"/>
    <w:rsid w:val="004F0DCD"/>
    <w:rsid w:val="004F2BB6"/>
    <w:rsid w:val="004F3092"/>
    <w:rsid w:val="004F34E4"/>
    <w:rsid w:val="004F4E21"/>
    <w:rsid w:val="004F5353"/>
    <w:rsid w:val="005045C0"/>
    <w:rsid w:val="00505418"/>
    <w:rsid w:val="005204C0"/>
    <w:rsid w:val="00523DBF"/>
    <w:rsid w:val="00534986"/>
    <w:rsid w:val="005358E4"/>
    <w:rsid w:val="00535D62"/>
    <w:rsid w:val="00543F0C"/>
    <w:rsid w:val="005444CE"/>
    <w:rsid w:val="00544608"/>
    <w:rsid w:val="005462E6"/>
    <w:rsid w:val="00546CFB"/>
    <w:rsid w:val="005621B8"/>
    <w:rsid w:val="005630AA"/>
    <w:rsid w:val="00564399"/>
    <w:rsid w:val="00564D84"/>
    <w:rsid w:val="0056505C"/>
    <w:rsid w:val="00575D20"/>
    <w:rsid w:val="0057605A"/>
    <w:rsid w:val="0057755B"/>
    <w:rsid w:val="005860C1"/>
    <w:rsid w:val="00592041"/>
    <w:rsid w:val="00597C3F"/>
    <w:rsid w:val="005A02AB"/>
    <w:rsid w:val="005A160B"/>
    <w:rsid w:val="005A16F4"/>
    <w:rsid w:val="005A3BBD"/>
    <w:rsid w:val="005B2C3A"/>
    <w:rsid w:val="005C1A1E"/>
    <w:rsid w:val="005C2301"/>
    <w:rsid w:val="005C3F51"/>
    <w:rsid w:val="005C7EAD"/>
    <w:rsid w:val="005D0AC6"/>
    <w:rsid w:val="005D2B79"/>
    <w:rsid w:val="005D54FA"/>
    <w:rsid w:val="005D68A6"/>
    <w:rsid w:val="005E1629"/>
    <w:rsid w:val="005E2D08"/>
    <w:rsid w:val="005F0E39"/>
    <w:rsid w:val="005F5312"/>
    <w:rsid w:val="005F5FCD"/>
    <w:rsid w:val="005F6F54"/>
    <w:rsid w:val="005F79C7"/>
    <w:rsid w:val="005F7C76"/>
    <w:rsid w:val="00600670"/>
    <w:rsid w:val="006016D0"/>
    <w:rsid w:val="006035CE"/>
    <w:rsid w:val="006210DD"/>
    <w:rsid w:val="006303FE"/>
    <w:rsid w:val="00636495"/>
    <w:rsid w:val="006370C1"/>
    <w:rsid w:val="00640728"/>
    <w:rsid w:val="00644235"/>
    <w:rsid w:val="00644CAD"/>
    <w:rsid w:val="00652C3A"/>
    <w:rsid w:val="00652D9F"/>
    <w:rsid w:val="006575EE"/>
    <w:rsid w:val="00660089"/>
    <w:rsid w:val="0067213C"/>
    <w:rsid w:val="0067487C"/>
    <w:rsid w:val="00677DAA"/>
    <w:rsid w:val="0068191C"/>
    <w:rsid w:val="006824E4"/>
    <w:rsid w:val="00684C1C"/>
    <w:rsid w:val="00684ECE"/>
    <w:rsid w:val="00685CE2"/>
    <w:rsid w:val="00687E9B"/>
    <w:rsid w:val="006939C1"/>
    <w:rsid w:val="00693D74"/>
    <w:rsid w:val="006947DD"/>
    <w:rsid w:val="00694A07"/>
    <w:rsid w:val="0069531B"/>
    <w:rsid w:val="00697193"/>
    <w:rsid w:val="006A5779"/>
    <w:rsid w:val="006A71F3"/>
    <w:rsid w:val="006A731A"/>
    <w:rsid w:val="006A784B"/>
    <w:rsid w:val="006A79F5"/>
    <w:rsid w:val="006B0DAE"/>
    <w:rsid w:val="006B2A42"/>
    <w:rsid w:val="006B3446"/>
    <w:rsid w:val="006B43F7"/>
    <w:rsid w:val="006B4D27"/>
    <w:rsid w:val="006B54CC"/>
    <w:rsid w:val="006B5AB7"/>
    <w:rsid w:val="006B7D31"/>
    <w:rsid w:val="006C22F9"/>
    <w:rsid w:val="006C6118"/>
    <w:rsid w:val="006D0B93"/>
    <w:rsid w:val="006D50B6"/>
    <w:rsid w:val="006D7F35"/>
    <w:rsid w:val="006E3B31"/>
    <w:rsid w:val="006F2C60"/>
    <w:rsid w:val="006F3730"/>
    <w:rsid w:val="006F3EC1"/>
    <w:rsid w:val="00700CCB"/>
    <w:rsid w:val="00702D59"/>
    <w:rsid w:val="00705F4B"/>
    <w:rsid w:val="00710A85"/>
    <w:rsid w:val="00711628"/>
    <w:rsid w:val="007160DB"/>
    <w:rsid w:val="007168E9"/>
    <w:rsid w:val="0072219C"/>
    <w:rsid w:val="007263EA"/>
    <w:rsid w:val="0073137B"/>
    <w:rsid w:val="0073261F"/>
    <w:rsid w:val="007328E9"/>
    <w:rsid w:val="007365CF"/>
    <w:rsid w:val="007404D3"/>
    <w:rsid w:val="00744A4A"/>
    <w:rsid w:val="00744DC8"/>
    <w:rsid w:val="0075103C"/>
    <w:rsid w:val="00751D2A"/>
    <w:rsid w:val="00755A13"/>
    <w:rsid w:val="0075652D"/>
    <w:rsid w:val="00763E5F"/>
    <w:rsid w:val="00765B67"/>
    <w:rsid w:val="00766190"/>
    <w:rsid w:val="00774BF3"/>
    <w:rsid w:val="00775B14"/>
    <w:rsid w:val="007776BE"/>
    <w:rsid w:val="00784F1C"/>
    <w:rsid w:val="007858C9"/>
    <w:rsid w:val="00786909"/>
    <w:rsid w:val="00795EF0"/>
    <w:rsid w:val="007A0959"/>
    <w:rsid w:val="007A3B44"/>
    <w:rsid w:val="007B01B3"/>
    <w:rsid w:val="007B146E"/>
    <w:rsid w:val="007B27CE"/>
    <w:rsid w:val="007B3C5D"/>
    <w:rsid w:val="007C089B"/>
    <w:rsid w:val="007D3A46"/>
    <w:rsid w:val="007E5B2B"/>
    <w:rsid w:val="007E608D"/>
    <w:rsid w:val="007F1384"/>
    <w:rsid w:val="007F3461"/>
    <w:rsid w:val="007F533A"/>
    <w:rsid w:val="007F69A6"/>
    <w:rsid w:val="007F766B"/>
    <w:rsid w:val="007F7DBF"/>
    <w:rsid w:val="00800639"/>
    <w:rsid w:val="00802BE9"/>
    <w:rsid w:val="00813B3E"/>
    <w:rsid w:val="008169E9"/>
    <w:rsid w:val="00825D73"/>
    <w:rsid w:val="00826AB7"/>
    <w:rsid w:val="00827336"/>
    <w:rsid w:val="008323B2"/>
    <w:rsid w:val="00833D63"/>
    <w:rsid w:val="00842ED8"/>
    <w:rsid w:val="008479B9"/>
    <w:rsid w:val="008507B5"/>
    <w:rsid w:val="00853965"/>
    <w:rsid w:val="0085606C"/>
    <w:rsid w:val="008608CF"/>
    <w:rsid w:val="00863862"/>
    <w:rsid w:val="00865ABD"/>
    <w:rsid w:val="00866484"/>
    <w:rsid w:val="0087793D"/>
    <w:rsid w:val="00880DB1"/>
    <w:rsid w:val="00882820"/>
    <w:rsid w:val="0088399D"/>
    <w:rsid w:val="00885356"/>
    <w:rsid w:val="00885F69"/>
    <w:rsid w:val="008861AC"/>
    <w:rsid w:val="00890A02"/>
    <w:rsid w:val="00891FF2"/>
    <w:rsid w:val="00894C01"/>
    <w:rsid w:val="00895A8C"/>
    <w:rsid w:val="008961AE"/>
    <w:rsid w:val="008A6E0B"/>
    <w:rsid w:val="008B0367"/>
    <w:rsid w:val="008B2A96"/>
    <w:rsid w:val="008B5C39"/>
    <w:rsid w:val="008B75CF"/>
    <w:rsid w:val="008C2408"/>
    <w:rsid w:val="008C41CF"/>
    <w:rsid w:val="008C6D23"/>
    <w:rsid w:val="008C6EC9"/>
    <w:rsid w:val="008C7A38"/>
    <w:rsid w:val="008D6A60"/>
    <w:rsid w:val="008E71A0"/>
    <w:rsid w:val="008F1C13"/>
    <w:rsid w:val="008F38F5"/>
    <w:rsid w:val="008F5BE1"/>
    <w:rsid w:val="008F6A72"/>
    <w:rsid w:val="00900373"/>
    <w:rsid w:val="0090205D"/>
    <w:rsid w:val="00907057"/>
    <w:rsid w:val="00915752"/>
    <w:rsid w:val="00915CA7"/>
    <w:rsid w:val="00917EA0"/>
    <w:rsid w:val="00920F1D"/>
    <w:rsid w:val="00923CF3"/>
    <w:rsid w:val="00927F24"/>
    <w:rsid w:val="00936AA7"/>
    <w:rsid w:val="00941EA2"/>
    <w:rsid w:val="00941F29"/>
    <w:rsid w:val="00944DD1"/>
    <w:rsid w:val="00946E23"/>
    <w:rsid w:val="00947F6A"/>
    <w:rsid w:val="00951283"/>
    <w:rsid w:val="0095175B"/>
    <w:rsid w:val="00952904"/>
    <w:rsid w:val="00954CE8"/>
    <w:rsid w:val="00955652"/>
    <w:rsid w:val="009563D9"/>
    <w:rsid w:val="00956E38"/>
    <w:rsid w:val="009703D2"/>
    <w:rsid w:val="00973E44"/>
    <w:rsid w:val="009816EE"/>
    <w:rsid w:val="00982427"/>
    <w:rsid w:val="009824E8"/>
    <w:rsid w:val="00982560"/>
    <w:rsid w:val="00984248"/>
    <w:rsid w:val="009867CE"/>
    <w:rsid w:val="00993EB2"/>
    <w:rsid w:val="009A0988"/>
    <w:rsid w:val="009A77D7"/>
    <w:rsid w:val="009B14E3"/>
    <w:rsid w:val="009B16D6"/>
    <w:rsid w:val="009B1740"/>
    <w:rsid w:val="009B52FB"/>
    <w:rsid w:val="009B7905"/>
    <w:rsid w:val="009C0363"/>
    <w:rsid w:val="009C37A7"/>
    <w:rsid w:val="009D711F"/>
    <w:rsid w:val="009E2224"/>
    <w:rsid w:val="009E36CF"/>
    <w:rsid w:val="009E48E2"/>
    <w:rsid w:val="009E6BEA"/>
    <w:rsid w:val="009E724B"/>
    <w:rsid w:val="009F3DD8"/>
    <w:rsid w:val="00A006FD"/>
    <w:rsid w:val="00A02EE1"/>
    <w:rsid w:val="00A06E82"/>
    <w:rsid w:val="00A10F91"/>
    <w:rsid w:val="00A21996"/>
    <w:rsid w:val="00A22F50"/>
    <w:rsid w:val="00A2403E"/>
    <w:rsid w:val="00A26F67"/>
    <w:rsid w:val="00A34754"/>
    <w:rsid w:val="00A34760"/>
    <w:rsid w:val="00A369BA"/>
    <w:rsid w:val="00A505C9"/>
    <w:rsid w:val="00A5145A"/>
    <w:rsid w:val="00A5331F"/>
    <w:rsid w:val="00A55B6E"/>
    <w:rsid w:val="00A565F5"/>
    <w:rsid w:val="00A62991"/>
    <w:rsid w:val="00A653B8"/>
    <w:rsid w:val="00A65F44"/>
    <w:rsid w:val="00A66553"/>
    <w:rsid w:val="00A66E8C"/>
    <w:rsid w:val="00A6741F"/>
    <w:rsid w:val="00A70C74"/>
    <w:rsid w:val="00A85785"/>
    <w:rsid w:val="00A879A6"/>
    <w:rsid w:val="00A907E0"/>
    <w:rsid w:val="00A91A82"/>
    <w:rsid w:val="00A97D14"/>
    <w:rsid w:val="00A97E7E"/>
    <w:rsid w:val="00AA2750"/>
    <w:rsid w:val="00AA444B"/>
    <w:rsid w:val="00AA4766"/>
    <w:rsid w:val="00AA6738"/>
    <w:rsid w:val="00AA7390"/>
    <w:rsid w:val="00AB2D09"/>
    <w:rsid w:val="00AB47DD"/>
    <w:rsid w:val="00AC57AF"/>
    <w:rsid w:val="00AC742D"/>
    <w:rsid w:val="00AD07D2"/>
    <w:rsid w:val="00AD283F"/>
    <w:rsid w:val="00AE1DF3"/>
    <w:rsid w:val="00AE7783"/>
    <w:rsid w:val="00AF0D9D"/>
    <w:rsid w:val="00AF35A9"/>
    <w:rsid w:val="00AF45E3"/>
    <w:rsid w:val="00AF463D"/>
    <w:rsid w:val="00B002EE"/>
    <w:rsid w:val="00B01B17"/>
    <w:rsid w:val="00B064C2"/>
    <w:rsid w:val="00B07CAF"/>
    <w:rsid w:val="00B15AE8"/>
    <w:rsid w:val="00B20472"/>
    <w:rsid w:val="00B2515E"/>
    <w:rsid w:val="00B338A4"/>
    <w:rsid w:val="00B3761D"/>
    <w:rsid w:val="00B46487"/>
    <w:rsid w:val="00B468CF"/>
    <w:rsid w:val="00B51095"/>
    <w:rsid w:val="00B515B6"/>
    <w:rsid w:val="00B5218A"/>
    <w:rsid w:val="00B541D7"/>
    <w:rsid w:val="00B554D4"/>
    <w:rsid w:val="00B67535"/>
    <w:rsid w:val="00B801B9"/>
    <w:rsid w:val="00B870D0"/>
    <w:rsid w:val="00B90302"/>
    <w:rsid w:val="00B912AB"/>
    <w:rsid w:val="00B9289E"/>
    <w:rsid w:val="00B9343B"/>
    <w:rsid w:val="00BA25FB"/>
    <w:rsid w:val="00BA65B0"/>
    <w:rsid w:val="00BA7B3C"/>
    <w:rsid w:val="00BB0D1A"/>
    <w:rsid w:val="00BB11C1"/>
    <w:rsid w:val="00BB136A"/>
    <w:rsid w:val="00BB1B8C"/>
    <w:rsid w:val="00BB4EF2"/>
    <w:rsid w:val="00BC06A8"/>
    <w:rsid w:val="00BC0D3C"/>
    <w:rsid w:val="00BD02A5"/>
    <w:rsid w:val="00BD2337"/>
    <w:rsid w:val="00BD3CCE"/>
    <w:rsid w:val="00BE20DD"/>
    <w:rsid w:val="00BE4A5A"/>
    <w:rsid w:val="00BF22AC"/>
    <w:rsid w:val="00BF40BC"/>
    <w:rsid w:val="00BF5635"/>
    <w:rsid w:val="00BF5B33"/>
    <w:rsid w:val="00C04798"/>
    <w:rsid w:val="00C05808"/>
    <w:rsid w:val="00C076BF"/>
    <w:rsid w:val="00C07B66"/>
    <w:rsid w:val="00C131DE"/>
    <w:rsid w:val="00C218F4"/>
    <w:rsid w:val="00C22389"/>
    <w:rsid w:val="00C23EB9"/>
    <w:rsid w:val="00C26696"/>
    <w:rsid w:val="00C32778"/>
    <w:rsid w:val="00C36BF1"/>
    <w:rsid w:val="00C41E21"/>
    <w:rsid w:val="00C43591"/>
    <w:rsid w:val="00C47DCF"/>
    <w:rsid w:val="00C47DE2"/>
    <w:rsid w:val="00C52813"/>
    <w:rsid w:val="00C539FE"/>
    <w:rsid w:val="00C5476B"/>
    <w:rsid w:val="00C55B20"/>
    <w:rsid w:val="00C62D8A"/>
    <w:rsid w:val="00C64401"/>
    <w:rsid w:val="00C648A5"/>
    <w:rsid w:val="00C72D70"/>
    <w:rsid w:val="00C72D82"/>
    <w:rsid w:val="00C74D0F"/>
    <w:rsid w:val="00C75A14"/>
    <w:rsid w:val="00C75AF2"/>
    <w:rsid w:val="00C7627F"/>
    <w:rsid w:val="00C76678"/>
    <w:rsid w:val="00C859A8"/>
    <w:rsid w:val="00C85FEE"/>
    <w:rsid w:val="00CA1FDE"/>
    <w:rsid w:val="00CA2232"/>
    <w:rsid w:val="00CA7C6A"/>
    <w:rsid w:val="00CB5691"/>
    <w:rsid w:val="00CB5AA8"/>
    <w:rsid w:val="00CC1981"/>
    <w:rsid w:val="00CC671C"/>
    <w:rsid w:val="00CE0D0F"/>
    <w:rsid w:val="00CE4A71"/>
    <w:rsid w:val="00CE543C"/>
    <w:rsid w:val="00CF07B6"/>
    <w:rsid w:val="00CF5BF9"/>
    <w:rsid w:val="00CF7104"/>
    <w:rsid w:val="00D00A81"/>
    <w:rsid w:val="00D07F3D"/>
    <w:rsid w:val="00D13724"/>
    <w:rsid w:val="00D1496E"/>
    <w:rsid w:val="00D15F68"/>
    <w:rsid w:val="00D23209"/>
    <w:rsid w:val="00D26FB7"/>
    <w:rsid w:val="00D27BEC"/>
    <w:rsid w:val="00D32AAC"/>
    <w:rsid w:val="00D35DED"/>
    <w:rsid w:val="00D40145"/>
    <w:rsid w:val="00D406C7"/>
    <w:rsid w:val="00D41BBF"/>
    <w:rsid w:val="00D41CBE"/>
    <w:rsid w:val="00D443C5"/>
    <w:rsid w:val="00D44F35"/>
    <w:rsid w:val="00D62492"/>
    <w:rsid w:val="00D67E06"/>
    <w:rsid w:val="00D764E8"/>
    <w:rsid w:val="00D8141A"/>
    <w:rsid w:val="00D85F19"/>
    <w:rsid w:val="00D92717"/>
    <w:rsid w:val="00D936EE"/>
    <w:rsid w:val="00D94CDA"/>
    <w:rsid w:val="00DA0F2F"/>
    <w:rsid w:val="00DA2939"/>
    <w:rsid w:val="00DA2F08"/>
    <w:rsid w:val="00DA3E0F"/>
    <w:rsid w:val="00DB02D3"/>
    <w:rsid w:val="00DB03F3"/>
    <w:rsid w:val="00DB61A8"/>
    <w:rsid w:val="00DC47E1"/>
    <w:rsid w:val="00DC6472"/>
    <w:rsid w:val="00DD58B2"/>
    <w:rsid w:val="00DD59D8"/>
    <w:rsid w:val="00DE0DF4"/>
    <w:rsid w:val="00DE0EA5"/>
    <w:rsid w:val="00DE1A49"/>
    <w:rsid w:val="00DE36A0"/>
    <w:rsid w:val="00DE4897"/>
    <w:rsid w:val="00DE758D"/>
    <w:rsid w:val="00DF17B2"/>
    <w:rsid w:val="00DF2056"/>
    <w:rsid w:val="00DF44B8"/>
    <w:rsid w:val="00DF4844"/>
    <w:rsid w:val="00DF7DFB"/>
    <w:rsid w:val="00E02744"/>
    <w:rsid w:val="00E059D3"/>
    <w:rsid w:val="00E1035D"/>
    <w:rsid w:val="00E1063C"/>
    <w:rsid w:val="00E10FD8"/>
    <w:rsid w:val="00E11C9E"/>
    <w:rsid w:val="00E11E97"/>
    <w:rsid w:val="00E132BD"/>
    <w:rsid w:val="00E15E94"/>
    <w:rsid w:val="00E163E5"/>
    <w:rsid w:val="00E205B2"/>
    <w:rsid w:val="00E20F0B"/>
    <w:rsid w:val="00E31B26"/>
    <w:rsid w:val="00E34D12"/>
    <w:rsid w:val="00E3701F"/>
    <w:rsid w:val="00E44F9C"/>
    <w:rsid w:val="00E46CCA"/>
    <w:rsid w:val="00E57318"/>
    <w:rsid w:val="00E60BC4"/>
    <w:rsid w:val="00E64798"/>
    <w:rsid w:val="00E667BC"/>
    <w:rsid w:val="00E70154"/>
    <w:rsid w:val="00E76077"/>
    <w:rsid w:val="00E81CB7"/>
    <w:rsid w:val="00E84FD2"/>
    <w:rsid w:val="00E86E84"/>
    <w:rsid w:val="00E908F4"/>
    <w:rsid w:val="00E9103E"/>
    <w:rsid w:val="00E94D0B"/>
    <w:rsid w:val="00E95EA6"/>
    <w:rsid w:val="00E96B9D"/>
    <w:rsid w:val="00EA0FA6"/>
    <w:rsid w:val="00EA424D"/>
    <w:rsid w:val="00EA4B1F"/>
    <w:rsid w:val="00EA547D"/>
    <w:rsid w:val="00EA61BF"/>
    <w:rsid w:val="00EB0A9D"/>
    <w:rsid w:val="00EB0EB7"/>
    <w:rsid w:val="00EB752E"/>
    <w:rsid w:val="00EC21CD"/>
    <w:rsid w:val="00EC2422"/>
    <w:rsid w:val="00EC59C1"/>
    <w:rsid w:val="00EC5FCD"/>
    <w:rsid w:val="00EC6AF9"/>
    <w:rsid w:val="00ED2C8E"/>
    <w:rsid w:val="00ED57A8"/>
    <w:rsid w:val="00ED5E8F"/>
    <w:rsid w:val="00EE17C6"/>
    <w:rsid w:val="00EE6F3B"/>
    <w:rsid w:val="00EE7D11"/>
    <w:rsid w:val="00EF293B"/>
    <w:rsid w:val="00F05E69"/>
    <w:rsid w:val="00F1190B"/>
    <w:rsid w:val="00F11BBC"/>
    <w:rsid w:val="00F140F9"/>
    <w:rsid w:val="00F2057E"/>
    <w:rsid w:val="00F20D8F"/>
    <w:rsid w:val="00F21CCF"/>
    <w:rsid w:val="00F22052"/>
    <w:rsid w:val="00F2560B"/>
    <w:rsid w:val="00F26CA2"/>
    <w:rsid w:val="00F318A5"/>
    <w:rsid w:val="00F31B07"/>
    <w:rsid w:val="00F33CA8"/>
    <w:rsid w:val="00F34DB3"/>
    <w:rsid w:val="00F41B13"/>
    <w:rsid w:val="00F45290"/>
    <w:rsid w:val="00F473BE"/>
    <w:rsid w:val="00F47DB2"/>
    <w:rsid w:val="00F51C08"/>
    <w:rsid w:val="00F52BDA"/>
    <w:rsid w:val="00F54484"/>
    <w:rsid w:val="00F61B45"/>
    <w:rsid w:val="00F63136"/>
    <w:rsid w:val="00F65B11"/>
    <w:rsid w:val="00F66840"/>
    <w:rsid w:val="00F8038C"/>
    <w:rsid w:val="00F829A9"/>
    <w:rsid w:val="00F85391"/>
    <w:rsid w:val="00F910DC"/>
    <w:rsid w:val="00F9284C"/>
    <w:rsid w:val="00F9314F"/>
    <w:rsid w:val="00F94E19"/>
    <w:rsid w:val="00F9668A"/>
    <w:rsid w:val="00F97466"/>
    <w:rsid w:val="00FA3412"/>
    <w:rsid w:val="00FA7BCF"/>
    <w:rsid w:val="00FB0B8C"/>
    <w:rsid w:val="00FB21EB"/>
    <w:rsid w:val="00FB2A3D"/>
    <w:rsid w:val="00FC2520"/>
    <w:rsid w:val="00FC3BF3"/>
    <w:rsid w:val="00FC6FE7"/>
    <w:rsid w:val="00FD03D2"/>
    <w:rsid w:val="00FD0D74"/>
    <w:rsid w:val="00FD1BFA"/>
    <w:rsid w:val="00FD29EC"/>
    <w:rsid w:val="00FD2BD4"/>
    <w:rsid w:val="00FD65B5"/>
    <w:rsid w:val="00FD7357"/>
    <w:rsid w:val="00FD7595"/>
    <w:rsid w:val="00FE0032"/>
    <w:rsid w:val="00FE21C2"/>
    <w:rsid w:val="00FE36C5"/>
    <w:rsid w:val="00FE57B3"/>
    <w:rsid w:val="00FF1996"/>
    <w:rsid w:val="00FF22CC"/>
    <w:rsid w:val="00FF4E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55C3C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lang w:eastAsia="en-US"/>
    </w:rPr>
  </w:style>
  <w:style w:type="paragraph" w:styleId="Heading1">
    <w:name w:val="heading 1"/>
    <w:next w:val="1"/>
    <w:pPr>
      <w:keepNext/>
      <w:keepLines/>
      <w:widowControl w:val="0"/>
      <w:spacing w:before="340" w:after="330" w:line="578" w:lineRule="auto"/>
      <w:jc w:val="center"/>
      <w:outlineLvl w:val="0"/>
    </w:pPr>
    <w:rPr>
      <w:rFonts w:ascii="Arial Unicode MS" w:eastAsia="Arial Unicode MS" w:hAnsi="Arial Unicode MS" w:cs="Arial Unicode MS" w:hint="eastAsia"/>
      <w:color w:val="000000"/>
      <w:kern w:val="44"/>
      <w:sz w:val="36"/>
      <w:szCs w:val="36"/>
      <w:u w:color="000000"/>
    </w:rPr>
  </w:style>
  <w:style w:type="paragraph" w:styleId="Heading2">
    <w:name w:val="heading 2"/>
    <w:next w:val="1"/>
    <w:pPr>
      <w:keepNext/>
      <w:keepLines/>
      <w:widowControl w:val="0"/>
      <w:spacing w:before="260" w:after="260" w:line="415" w:lineRule="auto"/>
      <w:outlineLvl w:val="1"/>
    </w:pPr>
    <w:rPr>
      <w:rFonts w:eastAsia="Arial Unicode MS" w:hAnsi="Arial Unicode MS" w:cs="Arial Unicode MS"/>
      <w:color w:val="000000"/>
      <w:kern w:val="2"/>
      <w:sz w:val="32"/>
      <w:szCs w:val="32"/>
      <w:u w:color="000000"/>
    </w:rPr>
  </w:style>
  <w:style w:type="paragraph" w:styleId="Heading3">
    <w:name w:val="heading 3"/>
    <w:next w:val="1"/>
    <w:pPr>
      <w:keepNext/>
      <w:keepLines/>
      <w:widowControl w:val="0"/>
      <w:spacing w:before="260" w:after="260" w:line="416" w:lineRule="auto"/>
      <w:outlineLvl w:val="2"/>
    </w:pPr>
    <w:rPr>
      <w:rFonts w:eastAsia="Arial Unicode MS" w:hAnsi="Arial Unicode MS" w:cs="Arial Unicode MS"/>
      <w:color w:val="000000"/>
      <w:kern w:val="2"/>
      <w:sz w:val="30"/>
      <w:szCs w:val="30"/>
      <w:u w:color="000000"/>
    </w:rPr>
  </w:style>
  <w:style w:type="paragraph" w:styleId="Heading4">
    <w:name w:val="heading 4"/>
    <w:next w:val="1"/>
    <w:pPr>
      <w:keepNext/>
      <w:keepLines/>
      <w:widowControl w:val="0"/>
      <w:spacing w:before="280" w:after="290" w:line="376" w:lineRule="auto"/>
      <w:outlineLvl w:val="3"/>
    </w:pPr>
    <w:rPr>
      <w:rFonts w:ascii="Arial Unicode MS" w:eastAsia="Arial Unicode MS" w:hAnsi="Arial Unicode MS" w:cs="Arial Unicode MS" w:hint="eastAsia"/>
      <w:color w:val="000000"/>
      <w:kern w:val="2"/>
      <w:sz w:val="28"/>
      <w:szCs w:val="28"/>
      <w:u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table" w:customStyle="1" w:styleId="TableNormal1">
    <w:name w:val="Table Normal1"/>
    <w:tblPr>
      <w:tblInd w:w="0" w:type="dxa"/>
      <w:tblCellMar>
        <w:top w:w="0" w:type="dxa"/>
        <w:left w:w="0" w:type="dxa"/>
        <w:bottom w:w="0" w:type="dxa"/>
        <w:right w:w="0" w:type="dxa"/>
      </w:tblCellMar>
    </w:tblPr>
  </w:style>
  <w:style w:type="paragraph" w:styleId="Header">
    <w:name w:val="header"/>
    <w:pPr>
      <w:widowControl w:val="0"/>
      <w:tabs>
        <w:tab w:val="center" w:pos="4153"/>
        <w:tab w:val="right" w:pos="8306"/>
      </w:tabs>
      <w:spacing w:line="360" w:lineRule="auto"/>
      <w:ind w:firstLine="420"/>
      <w:jc w:val="center"/>
    </w:pPr>
    <w:rPr>
      <w:rFonts w:ascii="Calibri" w:eastAsia="Calibri" w:hAnsi="Calibri" w:cs="Calibri"/>
      <w:color w:val="000000"/>
      <w:kern w:val="2"/>
      <w:sz w:val="18"/>
      <w:szCs w:val="18"/>
      <w:u w:color="000000"/>
    </w:rPr>
  </w:style>
  <w:style w:type="paragraph" w:styleId="Footer">
    <w:name w:val="footer"/>
    <w:pPr>
      <w:widowControl w:val="0"/>
      <w:tabs>
        <w:tab w:val="center" w:pos="4153"/>
        <w:tab w:val="right" w:pos="8306"/>
      </w:tabs>
      <w:spacing w:line="360" w:lineRule="auto"/>
      <w:ind w:firstLine="420"/>
    </w:pPr>
    <w:rPr>
      <w:rFonts w:ascii="Calibri" w:eastAsia="Calibri" w:hAnsi="Calibri" w:cs="Calibri"/>
      <w:color w:val="000000"/>
      <w:kern w:val="2"/>
      <w:sz w:val="18"/>
      <w:szCs w:val="18"/>
      <w:u w:color="000000"/>
    </w:rPr>
  </w:style>
  <w:style w:type="paragraph" w:customStyle="1" w:styleId="1">
    <w:name w:val="正常1"/>
    <w:pPr>
      <w:widowControl w:val="0"/>
      <w:spacing w:line="360" w:lineRule="auto"/>
      <w:ind w:firstLine="420"/>
    </w:pPr>
    <w:rPr>
      <w:rFonts w:ascii="Arial Unicode MS" w:eastAsia="Arial Unicode MS" w:hAnsi="Arial Unicode MS" w:cs="Arial Unicode MS" w:hint="eastAsia"/>
      <w:color w:val="000000"/>
      <w:kern w:val="2"/>
      <w:sz w:val="21"/>
      <w:szCs w:val="21"/>
      <w:u w:color="000000"/>
    </w:rPr>
  </w:style>
  <w:style w:type="paragraph" w:customStyle="1" w:styleId="a">
    <w:name w:val="默认"/>
    <w:rPr>
      <w:rFonts w:ascii="Helvetica" w:eastAsia="Helvetica" w:hAnsi="Helvetica" w:cs="Helvetica"/>
      <w:color w:val="000000"/>
      <w:sz w:val="22"/>
      <w:szCs w:val="22"/>
    </w:rPr>
  </w:style>
  <w:style w:type="paragraph" w:customStyle="1" w:styleId="-11">
    <w:name w:val="彩色列表 - 强调文字颜色 11"/>
    <w:pPr>
      <w:widowControl w:val="0"/>
      <w:ind w:firstLine="420"/>
      <w:jc w:val="both"/>
    </w:pPr>
    <w:rPr>
      <w:rFonts w:ascii="Calibri" w:eastAsia="Calibri" w:hAnsi="Calibri" w:cs="Calibri"/>
      <w:color w:val="000000"/>
      <w:kern w:val="2"/>
      <w:sz w:val="24"/>
      <w:szCs w:val="24"/>
      <w:u w:color="000000"/>
    </w:rPr>
  </w:style>
  <w:style w:type="numbering" w:customStyle="1" w:styleId="List0">
    <w:name w:val="List 0"/>
    <w:basedOn w:val="10"/>
    <w:pPr>
      <w:numPr>
        <w:numId w:val="3"/>
      </w:numPr>
    </w:pPr>
  </w:style>
  <w:style w:type="numbering" w:customStyle="1" w:styleId="10">
    <w:name w:val="已导入的样式“1”"/>
  </w:style>
  <w:style w:type="numbering" w:customStyle="1" w:styleId="List1">
    <w:name w:val="List 1"/>
    <w:basedOn w:val="2"/>
    <w:pPr>
      <w:numPr>
        <w:numId w:val="6"/>
      </w:numPr>
    </w:pPr>
  </w:style>
  <w:style w:type="numbering" w:customStyle="1" w:styleId="2">
    <w:name w:val="已导入的样式“2”"/>
  </w:style>
  <w:style w:type="numbering" w:customStyle="1" w:styleId="21">
    <w:name w:val="列表 21"/>
    <w:basedOn w:val="3"/>
    <w:pPr>
      <w:numPr>
        <w:numId w:val="9"/>
      </w:numPr>
    </w:pPr>
  </w:style>
  <w:style w:type="numbering" w:customStyle="1" w:styleId="3">
    <w:name w:val="已导入的样式“3”"/>
  </w:style>
  <w:style w:type="numbering" w:customStyle="1" w:styleId="31">
    <w:name w:val="列表 31"/>
    <w:basedOn w:val="4"/>
    <w:pPr>
      <w:numPr>
        <w:numId w:val="12"/>
      </w:numPr>
    </w:pPr>
  </w:style>
  <w:style w:type="numbering" w:customStyle="1" w:styleId="4">
    <w:name w:val="已导入的样式“4”"/>
  </w:style>
  <w:style w:type="numbering" w:customStyle="1" w:styleId="41">
    <w:name w:val="列表 41"/>
    <w:basedOn w:val="5"/>
    <w:pPr>
      <w:numPr>
        <w:numId w:val="15"/>
      </w:numPr>
    </w:pPr>
  </w:style>
  <w:style w:type="numbering" w:customStyle="1" w:styleId="5">
    <w:name w:val="已导入的样式“5”"/>
  </w:style>
  <w:style w:type="numbering" w:customStyle="1" w:styleId="51">
    <w:name w:val="列表 51"/>
    <w:basedOn w:val="6"/>
    <w:pPr>
      <w:numPr>
        <w:numId w:val="18"/>
      </w:numPr>
    </w:pPr>
  </w:style>
  <w:style w:type="numbering" w:customStyle="1" w:styleId="6">
    <w:name w:val="已导入的样式“6”"/>
  </w:style>
  <w:style w:type="numbering" w:customStyle="1" w:styleId="List6">
    <w:name w:val="List 6"/>
    <w:basedOn w:val="7"/>
    <w:pPr>
      <w:numPr>
        <w:numId w:val="21"/>
      </w:numPr>
    </w:pPr>
  </w:style>
  <w:style w:type="numbering" w:customStyle="1" w:styleId="7">
    <w:name w:val="已导入的样式“7”"/>
  </w:style>
  <w:style w:type="numbering" w:customStyle="1" w:styleId="List7">
    <w:name w:val="List 7"/>
    <w:basedOn w:val="8"/>
    <w:pPr>
      <w:numPr>
        <w:numId w:val="24"/>
      </w:numPr>
    </w:pPr>
  </w:style>
  <w:style w:type="numbering" w:customStyle="1" w:styleId="8">
    <w:name w:val="已导入的样式“8”"/>
  </w:style>
  <w:style w:type="paragraph" w:styleId="Caption">
    <w:name w:val="caption"/>
    <w:next w:val="1"/>
    <w:pPr>
      <w:widowControl w:val="0"/>
      <w:spacing w:line="360" w:lineRule="auto"/>
      <w:ind w:firstLine="420"/>
    </w:pPr>
    <w:rPr>
      <w:rFonts w:ascii="Calibri" w:eastAsia="Calibri" w:hAnsi="Calibri" w:cs="Calibri"/>
      <w:color w:val="000000"/>
      <w:kern w:val="2"/>
      <w:u w:color="000000"/>
    </w:rPr>
  </w:style>
  <w:style w:type="numbering" w:customStyle="1" w:styleId="List8">
    <w:name w:val="List 8"/>
    <w:basedOn w:val="9"/>
    <w:pPr>
      <w:numPr>
        <w:numId w:val="27"/>
      </w:numPr>
    </w:pPr>
  </w:style>
  <w:style w:type="numbering" w:customStyle="1" w:styleId="9">
    <w:name w:val="已导入的样式“9”"/>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rPr>
      <w:sz w:val="24"/>
      <w:szCs w:val="24"/>
      <w:lang w:eastAsia="en-US"/>
    </w:rPr>
  </w:style>
  <w:style w:type="character" w:styleId="CommentReference">
    <w:name w:val="annotation reference"/>
    <w:basedOn w:val="DefaultParagraphFont"/>
    <w:uiPriority w:val="99"/>
    <w:semiHidden/>
    <w:unhideWhenUsed/>
    <w:rPr>
      <w:sz w:val="21"/>
      <w:szCs w:val="21"/>
    </w:rPr>
  </w:style>
  <w:style w:type="paragraph" w:styleId="BalloonText">
    <w:name w:val="Balloon Text"/>
    <w:basedOn w:val="Normal"/>
    <w:link w:val="BalloonTextChar"/>
    <w:uiPriority w:val="99"/>
    <w:semiHidden/>
    <w:unhideWhenUsed/>
    <w:rsid w:val="00FE21C2"/>
    <w:rPr>
      <w:sz w:val="18"/>
      <w:szCs w:val="18"/>
    </w:rPr>
  </w:style>
  <w:style w:type="character" w:customStyle="1" w:styleId="BalloonTextChar">
    <w:name w:val="Balloon Text Char"/>
    <w:basedOn w:val="DefaultParagraphFont"/>
    <w:link w:val="BalloonText"/>
    <w:uiPriority w:val="99"/>
    <w:semiHidden/>
    <w:rsid w:val="00FE21C2"/>
    <w:rPr>
      <w:sz w:val="18"/>
      <w:szCs w:val="18"/>
      <w:lang w:eastAsia="en-US"/>
    </w:rPr>
  </w:style>
  <w:style w:type="paragraph" w:styleId="CommentSubject">
    <w:name w:val="annotation subject"/>
    <w:basedOn w:val="CommentText"/>
    <w:next w:val="CommentText"/>
    <w:link w:val="CommentSubjectChar"/>
    <w:uiPriority w:val="99"/>
    <w:semiHidden/>
    <w:unhideWhenUsed/>
    <w:rsid w:val="00FE21C2"/>
    <w:rPr>
      <w:b/>
      <w:bCs/>
    </w:rPr>
  </w:style>
  <w:style w:type="character" w:customStyle="1" w:styleId="CommentSubjectChar">
    <w:name w:val="Comment Subject Char"/>
    <w:basedOn w:val="CommentTextChar"/>
    <w:link w:val="CommentSubject"/>
    <w:uiPriority w:val="99"/>
    <w:semiHidden/>
    <w:rsid w:val="00FE21C2"/>
    <w:rPr>
      <w:b/>
      <w:bCs/>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022944">
      <w:bodyDiv w:val="1"/>
      <w:marLeft w:val="0"/>
      <w:marRight w:val="0"/>
      <w:marTop w:val="0"/>
      <w:marBottom w:val="0"/>
      <w:divBdr>
        <w:top w:val="none" w:sz="0" w:space="0" w:color="auto"/>
        <w:left w:val="none" w:sz="0" w:space="0" w:color="auto"/>
        <w:bottom w:val="none" w:sz="0" w:space="0" w:color="auto"/>
        <w:right w:val="none" w:sz="0" w:space="0" w:color="auto"/>
      </w:divBdr>
    </w:div>
    <w:div w:id="335810257">
      <w:bodyDiv w:val="1"/>
      <w:marLeft w:val="0"/>
      <w:marRight w:val="0"/>
      <w:marTop w:val="0"/>
      <w:marBottom w:val="0"/>
      <w:divBdr>
        <w:top w:val="none" w:sz="0" w:space="0" w:color="auto"/>
        <w:left w:val="none" w:sz="0" w:space="0" w:color="auto"/>
        <w:bottom w:val="none" w:sz="0" w:space="0" w:color="auto"/>
        <w:right w:val="none" w:sz="0" w:space="0" w:color="auto"/>
      </w:divBdr>
    </w:div>
    <w:div w:id="554698877">
      <w:bodyDiv w:val="1"/>
      <w:marLeft w:val="0"/>
      <w:marRight w:val="0"/>
      <w:marTop w:val="0"/>
      <w:marBottom w:val="0"/>
      <w:divBdr>
        <w:top w:val="none" w:sz="0" w:space="0" w:color="auto"/>
        <w:left w:val="none" w:sz="0" w:space="0" w:color="auto"/>
        <w:bottom w:val="none" w:sz="0" w:space="0" w:color="auto"/>
        <w:right w:val="none" w:sz="0" w:space="0" w:color="auto"/>
      </w:divBdr>
    </w:div>
    <w:div w:id="644168789">
      <w:bodyDiv w:val="1"/>
      <w:marLeft w:val="0"/>
      <w:marRight w:val="0"/>
      <w:marTop w:val="0"/>
      <w:marBottom w:val="0"/>
      <w:divBdr>
        <w:top w:val="none" w:sz="0" w:space="0" w:color="auto"/>
        <w:left w:val="none" w:sz="0" w:space="0" w:color="auto"/>
        <w:bottom w:val="none" w:sz="0" w:space="0" w:color="auto"/>
        <w:right w:val="none" w:sz="0" w:space="0" w:color="auto"/>
      </w:divBdr>
    </w:div>
    <w:div w:id="1017734181">
      <w:bodyDiv w:val="1"/>
      <w:marLeft w:val="0"/>
      <w:marRight w:val="0"/>
      <w:marTop w:val="0"/>
      <w:marBottom w:val="0"/>
      <w:divBdr>
        <w:top w:val="none" w:sz="0" w:space="0" w:color="auto"/>
        <w:left w:val="none" w:sz="0" w:space="0" w:color="auto"/>
        <w:bottom w:val="none" w:sz="0" w:space="0" w:color="auto"/>
        <w:right w:val="none" w:sz="0" w:space="0" w:color="auto"/>
      </w:divBdr>
    </w:div>
    <w:div w:id="181911219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header" Target="header1.xml"/><Relationship Id="rId25" Type="http://schemas.openxmlformats.org/officeDocument/2006/relationships/footer" Target="footer1.xml"/><Relationship Id="rId26" Type="http://schemas.openxmlformats.org/officeDocument/2006/relationships/fontTable" Target="fontTable.xml"/><Relationship Id="rId27" Type="http://schemas.microsoft.com/office/2011/relationships/people" Target="people.xml"/><Relationship Id="rId28"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_rels/theme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黑体"/>
        <a:cs typeface="Helvetica"/>
      </a:majorFont>
      <a:minorFont>
        <a:latin typeface="Helvetica"/>
        <a:ea typeface="宋体"/>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455</TotalTime>
  <Pages>21</Pages>
  <Words>4515</Words>
  <Characters>25742</Characters>
  <Application>Microsoft Macintosh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844</cp:revision>
  <dcterms:created xsi:type="dcterms:W3CDTF">2015-02-14T15:14:00Z</dcterms:created>
  <dcterms:modified xsi:type="dcterms:W3CDTF">2015-04-19T02:52:00Z</dcterms:modified>
</cp:coreProperties>
</file>