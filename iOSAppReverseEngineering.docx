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386956B1" w14:textId="77777777" w:rsidR="00E541C2" w:rsidRPr="009615A9" w:rsidRDefault="00E541C2" w:rsidP="00E91396">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Amor Sans Pro" w:eastAsiaTheme="minorEastAsia" w:hAnsi="Amor Sans Pro" w:hint="eastAsia"/>
          <w:b/>
          <w:sz w:val="52"/>
          <w:szCs w:val="52"/>
          <w:lang w:eastAsia="zh-CN"/>
        </w:rPr>
      </w:pPr>
    </w:p>
    <w:p w14:paraId="3C2F8663" w14:textId="77777777" w:rsidR="007712EB" w:rsidRDefault="007712EB" w:rsidP="00E91396">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Anton" w:hAnsi="Anton" w:cs="Guardian Egyp Light"/>
          <w:color w:val="A6A6A6"/>
          <w:spacing w:val="54"/>
          <w:sz w:val="96"/>
          <w:szCs w:val="96"/>
        </w:rPr>
      </w:pPr>
    </w:p>
    <w:p w14:paraId="064365C0" w14:textId="77777777" w:rsidR="00B802F3" w:rsidRPr="00F47EAA" w:rsidRDefault="00E91396" w:rsidP="00E91396">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Anton" w:eastAsia="American Typewriter ITCW02 Cn" w:hAnsi="Anton" w:cs="American Typewriter ITCW02 Cn"/>
          <w:b/>
          <w:bCs/>
          <w:color w:val="000000"/>
          <w:sz w:val="96"/>
          <w:szCs w:val="96"/>
        </w:rPr>
      </w:pPr>
      <w:r w:rsidRPr="00F47EAA">
        <w:rPr>
          <w:rFonts w:ascii="Anton" w:hAnsi="Anton" w:cs="Guardian Egyp Light"/>
          <w:color w:val="A6A6A6"/>
          <w:spacing w:val="54"/>
          <w:sz w:val="96"/>
          <w:szCs w:val="96"/>
        </w:rPr>
        <w:t>BOOK</w:t>
      </w:r>
      <w:r w:rsidRPr="00F47EAA">
        <w:rPr>
          <w:rFonts w:ascii="Anton" w:hAnsi="Anton" w:cs="Guardian Egyp Light"/>
          <w:b/>
          <w:spacing w:val="54"/>
          <w:sz w:val="96"/>
          <w:szCs w:val="96"/>
        </w:rPr>
        <w:t>TITLE</w:t>
      </w:r>
    </w:p>
    <w:p w14:paraId="62A32BCC" w14:textId="77777777" w:rsidR="00B802F3" w:rsidRPr="007712EB" w:rsidRDefault="007712EB" w:rsidP="00E91396">
      <w:pPr>
        <w:pStyle w:val="StyleTimes18ptCenteredAfter5pt"/>
        <w:rPr>
          <w:rFonts w:ascii="Quicksand" w:hAnsi="Quicksand"/>
          <w:b/>
          <w:spacing w:val="-20"/>
          <w:sz w:val="44"/>
          <w:szCs w:val="44"/>
        </w:rPr>
      </w:pPr>
      <w:r w:rsidRPr="007712EB">
        <w:rPr>
          <w:rFonts w:ascii="Quicksand" w:hAnsi="Quicksand"/>
          <w:b/>
          <w:spacing w:val="-20"/>
          <w:sz w:val="44"/>
          <w:szCs w:val="44"/>
        </w:rPr>
        <w:t>SUBTITLE COULD GO HERE</w:t>
      </w:r>
    </w:p>
    <w:p w14:paraId="28D42207" w14:textId="77777777" w:rsidR="00B802F3" w:rsidRPr="00E91396" w:rsidRDefault="00B802F3" w:rsidP="00E91396">
      <w:pPr>
        <w:pStyle w:val="StyleTimes18ptCenteredAfter5pt"/>
        <w:rPr>
          <w:rFonts w:ascii="Amor Sans Pro" w:hAnsi="Amor Sans Pro"/>
        </w:rPr>
      </w:pPr>
    </w:p>
    <w:p w14:paraId="6D2A361D" w14:textId="77777777" w:rsidR="007712EB" w:rsidRDefault="007712EB" w:rsidP="00E91396">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Quicksand Book" w:hAnsi="Quicksand Book" w:cs="Guardian Egyp Light"/>
          <w:spacing w:val="54"/>
          <w:sz w:val="72"/>
          <w:szCs w:val="72"/>
        </w:rPr>
      </w:pPr>
    </w:p>
    <w:p w14:paraId="076AF2FF" w14:textId="77777777" w:rsidR="007712EB" w:rsidRDefault="007712EB" w:rsidP="00E91396">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Quicksand Book" w:hAnsi="Quicksand Book" w:cs="Guardian Egyp Light"/>
          <w:spacing w:val="54"/>
          <w:sz w:val="72"/>
          <w:szCs w:val="72"/>
        </w:rPr>
      </w:pPr>
    </w:p>
    <w:p w14:paraId="2CF8C8E0" w14:textId="77777777" w:rsidR="00F677F9" w:rsidRPr="007712EB" w:rsidRDefault="007712EB" w:rsidP="00E91396">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Quicksand Book" w:eastAsia="American Typewriter ITCW02 Cn" w:hAnsi="Quicksand Book" w:cs="American Typewriter ITCW02 Cn"/>
          <w:b/>
          <w:bCs/>
          <w:color w:val="000000"/>
          <w:sz w:val="72"/>
          <w:szCs w:val="72"/>
        </w:rPr>
      </w:pPr>
      <w:r w:rsidRPr="007712EB">
        <w:rPr>
          <w:rFonts w:ascii="Quicksand Book" w:hAnsi="Quicksand Book" w:cs="Guardian Egyp Light"/>
          <w:spacing w:val="54"/>
          <w:sz w:val="72"/>
          <w:szCs w:val="72"/>
        </w:rPr>
        <w:t>Book Author</w:t>
      </w:r>
    </w:p>
    <w:p w14:paraId="5F3F019B" w14:textId="77777777" w:rsidR="00F677F9" w:rsidRDefault="002D2247">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Times New Roman" w:eastAsia="American Typewriter ITCW02 Cn" w:hAnsi="Times New Roman" w:cs="American Typewriter ITCW02 Cn"/>
          <w:b/>
          <w:bCs/>
          <w:color w:val="000000"/>
          <w:sz w:val="20"/>
          <w:szCs w:val="20"/>
        </w:rPr>
      </w:pPr>
      <w:r>
        <w:rPr>
          <w:rFonts w:ascii="Times New Roman" w:eastAsia="American Typewriter ITCW02 Cn" w:hAnsi="Times New Roman" w:cs="American Typewriter ITCW02 Cn"/>
          <w:b/>
          <w:bCs/>
          <w:color w:val="000000"/>
          <w:sz w:val="20"/>
          <w:szCs w:val="20"/>
        </w:rPr>
        <w:br w:type="page"/>
      </w:r>
    </w:p>
    <w:p w14:paraId="0F2D750C" w14:textId="77777777" w:rsidR="002D2247" w:rsidRPr="00F47EAA" w:rsidRDefault="002D2247">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Dante MT Std" w:eastAsia="American Typewriter ITCW02 Cn" w:hAnsi="Dante MT Std" w:cs="American Typewriter ITCW02 Cn"/>
          <w:b/>
          <w:bCs/>
          <w:color w:val="000000"/>
          <w:sz w:val="20"/>
          <w:szCs w:val="20"/>
        </w:rPr>
      </w:pPr>
    </w:p>
    <w:p w14:paraId="5DF009C0" w14:textId="77777777" w:rsidR="002D2247" w:rsidRPr="007712EB" w:rsidRDefault="002D2247" w:rsidP="007712EB">
      <w:pPr>
        <w:pStyle w:val="af3"/>
        <w:rPr>
          <w:rFonts w:ascii="Dante MT Std" w:hAnsi="Dante MT Std"/>
        </w:rPr>
      </w:pPr>
      <w:r w:rsidRPr="007712EB">
        <w:rPr>
          <w:rFonts w:ascii="Dante MT Std" w:hAnsi="Dante MT Std"/>
        </w:rPr>
        <w:t>TITLE Copyright © 2013 by Author Name.</w:t>
      </w:r>
    </w:p>
    <w:p w14:paraId="5CB2F406" w14:textId="77777777" w:rsidR="002D2247" w:rsidRPr="007712EB" w:rsidRDefault="002D2247" w:rsidP="007712EB">
      <w:pPr>
        <w:pStyle w:val="af3"/>
        <w:rPr>
          <w:rFonts w:ascii="Dante MT Std" w:hAnsi="Dante MT Std"/>
        </w:rPr>
      </w:pPr>
    </w:p>
    <w:p w14:paraId="58486BE3" w14:textId="77777777" w:rsidR="002D2247" w:rsidRPr="007712EB" w:rsidRDefault="002D2247" w:rsidP="007712EB">
      <w:pPr>
        <w:pStyle w:val="af3"/>
        <w:rPr>
          <w:rFonts w:ascii="Dante MT Std" w:hAnsi="Dante MT Std"/>
        </w:rPr>
      </w:pPr>
      <w:r w:rsidRPr="007712EB">
        <w:rPr>
          <w:rFonts w:ascii="Dante MT Std" w:hAnsi="Dante MT Std"/>
        </w:rPr>
        <w:t>All rights reserved. Printed in the United States of America. No part of this book may be used or reproduced in any manner whatsoever without written permission except in the case of brief quotations em- bodied in critical articles or reviews.</w:t>
      </w:r>
    </w:p>
    <w:p w14:paraId="6D5FB7E8" w14:textId="77777777" w:rsidR="002D2247" w:rsidRPr="007712EB" w:rsidRDefault="002D2247" w:rsidP="007712EB">
      <w:pPr>
        <w:pStyle w:val="af3"/>
        <w:rPr>
          <w:rFonts w:ascii="Dante MT Std" w:hAnsi="Dante MT Std"/>
        </w:rPr>
      </w:pPr>
    </w:p>
    <w:p w14:paraId="0C1F3453" w14:textId="77777777" w:rsidR="002D2247" w:rsidRPr="007712EB" w:rsidRDefault="002D2247" w:rsidP="007712EB">
      <w:pPr>
        <w:pStyle w:val="af3"/>
        <w:rPr>
          <w:rFonts w:ascii="Dante MT Std" w:hAnsi="Dante MT Std"/>
        </w:rPr>
      </w:pPr>
      <w:r w:rsidRPr="007712EB">
        <w:rPr>
          <w:rFonts w:ascii="Dante MT Std" w:hAnsi="Dante MT Std"/>
        </w:rPr>
        <w:t>This book is a work of fiction. Names, characters, businesses, organiza- tions, places, events and incidents either are the product of the author’s imagination or are used fictitiously. Any resemblance to actual persons, living or dead, events, or locales is entirely coincidental.</w:t>
      </w:r>
    </w:p>
    <w:p w14:paraId="2426FD24" w14:textId="77777777" w:rsidR="002D2247" w:rsidRPr="007712EB" w:rsidRDefault="002D2247" w:rsidP="007712EB">
      <w:pPr>
        <w:pStyle w:val="af3"/>
        <w:rPr>
          <w:rFonts w:ascii="Dante MT Std" w:hAnsi="Dante MT Std"/>
        </w:rPr>
      </w:pPr>
    </w:p>
    <w:p w14:paraId="06CA0F45" w14:textId="77777777" w:rsidR="002D2247" w:rsidRPr="007712EB" w:rsidRDefault="002D2247" w:rsidP="007712EB">
      <w:pPr>
        <w:pStyle w:val="af3"/>
        <w:rPr>
          <w:rFonts w:ascii="Dante MT Std" w:hAnsi="Dante MT Std"/>
        </w:rPr>
      </w:pPr>
    </w:p>
    <w:p w14:paraId="10B87E98" w14:textId="77777777" w:rsidR="002D2247" w:rsidRPr="007712EB" w:rsidRDefault="002D2247" w:rsidP="007712EB">
      <w:pPr>
        <w:pStyle w:val="af3"/>
        <w:rPr>
          <w:rFonts w:ascii="Dante MT Std" w:hAnsi="Dante MT Std"/>
        </w:rPr>
      </w:pPr>
    </w:p>
    <w:p w14:paraId="10DD4D5C" w14:textId="77777777" w:rsidR="002D2247" w:rsidRPr="007712EB" w:rsidRDefault="002D2247" w:rsidP="007712EB">
      <w:pPr>
        <w:pStyle w:val="af3"/>
        <w:rPr>
          <w:rFonts w:ascii="Dante MT Std" w:hAnsi="Dante MT Std"/>
        </w:rPr>
      </w:pPr>
      <w:r w:rsidRPr="007712EB">
        <w:rPr>
          <w:rFonts w:ascii="Dante MT Std" w:hAnsi="Dante MT Std"/>
        </w:rPr>
        <w:t>For information contact; address www.website.com</w:t>
      </w:r>
    </w:p>
    <w:p w14:paraId="14ED887C" w14:textId="77777777" w:rsidR="002D2247" w:rsidRPr="007712EB" w:rsidRDefault="002D2247" w:rsidP="007712EB">
      <w:pPr>
        <w:pStyle w:val="af3"/>
        <w:rPr>
          <w:rFonts w:ascii="Dante MT Std" w:hAnsi="Dante MT Std"/>
        </w:rPr>
      </w:pPr>
    </w:p>
    <w:p w14:paraId="7799AA27" w14:textId="77777777" w:rsidR="002D2247" w:rsidRPr="007712EB" w:rsidRDefault="002D2247" w:rsidP="007712EB">
      <w:pPr>
        <w:pStyle w:val="af3"/>
        <w:rPr>
          <w:rFonts w:ascii="Dante MT Std" w:hAnsi="Dante MT Std"/>
        </w:rPr>
      </w:pPr>
    </w:p>
    <w:p w14:paraId="5D218158" w14:textId="77777777" w:rsidR="002D2247" w:rsidRPr="007712EB" w:rsidRDefault="002D2247" w:rsidP="007712EB">
      <w:pPr>
        <w:pStyle w:val="af3"/>
        <w:rPr>
          <w:rFonts w:ascii="Dante MT Std" w:hAnsi="Dante MT Std"/>
        </w:rPr>
      </w:pPr>
    </w:p>
    <w:p w14:paraId="696BEB73" w14:textId="77777777" w:rsidR="002D2247" w:rsidRPr="007712EB" w:rsidRDefault="002D2247" w:rsidP="007712EB">
      <w:pPr>
        <w:pStyle w:val="af3"/>
        <w:rPr>
          <w:rFonts w:ascii="Dante MT Std" w:hAnsi="Dante MT Std"/>
        </w:rPr>
      </w:pPr>
      <w:r w:rsidRPr="007712EB">
        <w:rPr>
          <w:rFonts w:ascii="Dante MT Std" w:hAnsi="Dante MT Std"/>
        </w:rPr>
        <w:t>Book and Cover design by Designer</w:t>
      </w:r>
    </w:p>
    <w:p w14:paraId="6C349CDA" w14:textId="77777777" w:rsidR="002D2247" w:rsidRPr="007712EB" w:rsidRDefault="002D2247" w:rsidP="007712EB">
      <w:pPr>
        <w:pStyle w:val="af3"/>
        <w:rPr>
          <w:rFonts w:ascii="Dante MT Std" w:hAnsi="Dante MT Std"/>
        </w:rPr>
      </w:pPr>
    </w:p>
    <w:p w14:paraId="39723D9F" w14:textId="77777777" w:rsidR="002D2247" w:rsidRPr="007712EB" w:rsidRDefault="002D2247" w:rsidP="007712EB">
      <w:pPr>
        <w:pStyle w:val="af3"/>
        <w:rPr>
          <w:rFonts w:ascii="Dante MT Std" w:hAnsi="Dante MT Std"/>
        </w:rPr>
      </w:pPr>
    </w:p>
    <w:p w14:paraId="6EB2E249" w14:textId="77777777" w:rsidR="002D2247" w:rsidRPr="007712EB" w:rsidRDefault="002D2247" w:rsidP="007712EB">
      <w:pPr>
        <w:pStyle w:val="af3"/>
        <w:rPr>
          <w:rFonts w:ascii="Dante MT Std" w:hAnsi="Dante MT Std"/>
        </w:rPr>
      </w:pPr>
      <w:r w:rsidRPr="007712EB">
        <w:rPr>
          <w:rFonts w:ascii="Dante MT Std" w:hAnsi="Dante MT Std"/>
        </w:rPr>
        <w:t>ISBN: 123456789</w:t>
      </w:r>
    </w:p>
    <w:p w14:paraId="5FA00F71" w14:textId="77777777" w:rsidR="002D2247" w:rsidRPr="007712EB" w:rsidRDefault="002D2247" w:rsidP="007712EB">
      <w:pPr>
        <w:pStyle w:val="af3"/>
        <w:rPr>
          <w:rFonts w:ascii="Dante MT Std" w:hAnsi="Dante MT Std"/>
        </w:rPr>
      </w:pPr>
    </w:p>
    <w:p w14:paraId="1A7D44E2" w14:textId="77777777" w:rsidR="002D2247" w:rsidRPr="007712EB" w:rsidRDefault="002D2247" w:rsidP="007712EB">
      <w:pPr>
        <w:pStyle w:val="af3"/>
        <w:rPr>
          <w:rFonts w:ascii="Dante MT Std" w:hAnsi="Dante MT Std"/>
        </w:rPr>
      </w:pPr>
      <w:r w:rsidRPr="007712EB">
        <w:rPr>
          <w:rFonts w:ascii="Dante MT Std" w:hAnsi="Dante MT Std"/>
        </w:rPr>
        <w:t>First Edition: Month 2013</w:t>
      </w:r>
    </w:p>
    <w:p w14:paraId="52C85BFB" w14:textId="77777777" w:rsidR="002D2247" w:rsidRPr="007712EB" w:rsidRDefault="002D2247" w:rsidP="007712EB">
      <w:pPr>
        <w:pStyle w:val="af3"/>
        <w:rPr>
          <w:rFonts w:ascii="Dante MT Std" w:hAnsi="Dante MT Std"/>
        </w:rPr>
      </w:pPr>
    </w:p>
    <w:p w14:paraId="6B7D89C4" w14:textId="77777777" w:rsidR="002D2247" w:rsidRPr="007712EB" w:rsidRDefault="002D2247" w:rsidP="007712EB">
      <w:pPr>
        <w:pStyle w:val="af3"/>
        <w:rPr>
          <w:rFonts w:ascii="Dante MT Std" w:hAnsi="Dante MT Std"/>
        </w:rPr>
      </w:pPr>
    </w:p>
    <w:p w14:paraId="4A1B1F63" w14:textId="77777777" w:rsidR="002D2247" w:rsidRPr="007712EB" w:rsidRDefault="002D2247" w:rsidP="007712EB">
      <w:pPr>
        <w:pStyle w:val="af3"/>
        <w:rPr>
          <w:rFonts w:ascii="Dante MT Std" w:hAnsi="Dante MT Std"/>
        </w:rPr>
      </w:pPr>
    </w:p>
    <w:p w14:paraId="0D8FE41F" w14:textId="77777777" w:rsidR="002D2247" w:rsidRPr="007712EB" w:rsidRDefault="002D2247" w:rsidP="007712EB">
      <w:pPr>
        <w:pStyle w:val="af3"/>
        <w:rPr>
          <w:rFonts w:ascii="Dante MT Std" w:hAnsi="Dante MT Std"/>
        </w:rPr>
      </w:pPr>
      <w:r w:rsidRPr="007712EB">
        <w:rPr>
          <w:rFonts w:ascii="Dante MT Std" w:hAnsi="Dante MT Std"/>
        </w:rPr>
        <w:t>10  9  8  7  6  5  4  3  2  1</w:t>
      </w:r>
    </w:p>
    <w:p w14:paraId="642F33DB" w14:textId="77777777" w:rsidR="002D2247" w:rsidRDefault="002D2247">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Times New Roman" w:eastAsia="American Typewriter ITCW02 Cn" w:hAnsi="Times New Roman" w:cs="American Typewriter ITCW02 Cn"/>
          <w:b/>
          <w:bCs/>
          <w:color w:val="000000"/>
          <w:sz w:val="20"/>
          <w:szCs w:val="20"/>
        </w:rPr>
        <w:sectPr w:rsidR="002D2247" w:rsidSect="00130C77">
          <w:type w:val="continuous"/>
          <w:pgSz w:w="11907" w:h="16839" w:code="9"/>
          <w:pgMar w:top="936" w:right="864" w:bottom="792" w:left="864" w:header="936" w:footer="864" w:gutter="432"/>
          <w:pgNumType w:fmt="lowerRoman"/>
          <w:cols w:space="720"/>
          <w:titlePg/>
          <w:docGrid w:linePitch="360"/>
        </w:sectPr>
      </w:pPr>
    </w:p>
    <w:p w14:paraId="01E5340D" w14:textId="77777777" w:rsidR="007712EB" w:rsidRDefault="007712EB" w:rsidP="007712EB">
      <w:pPr>
        <w:sectPr w:rsidR="007712EB" w:rsidSect="00130C77">
          <w:headerReference w:type="even" r:id="rId9"/>
          <w:headerReference w:type="default" r:id="rId10"/>
          <w:footerReference w:type="even" r:id="rId11"/>
          <w:footerReference w:type="default" r:id="rId12"/>
          <w:headerReference w:type="first" r:id="rId13"/>
          <w:footerReference w:type="first" r:id="rId14"/>
          <w:type w:val="continuous"/>
          <w:pgSz w:w="11907" w:h="16839" w:code="9"/>
          <w:pgMar w:top="936" w:right="864" w:bottom="792" w:left="864" w:header="432" w:footer="432" w:gutter="432"/>
          <w:pgNumType w:start="1"/>
          <w:cols w:space="720"/>
          <w:titlePg/>
          <w:docGrid w:linePitch="360"/>
        </w:sectPr>
      </w:pPr>
    </w:p>
    <w:p w14:paraId="52D0BAFF" w14:textId="3863A176" w:rsidR="007712EB" w:rsidRPr="000F405F" w:rsidRDefault="001A49BF" w:rsidP="000F405F">
      <w:pPr>
        <w:widowControl/>
        <w:spacing w:line="240" w:lineRule="auto"/>
        <w:jc w:val="left"/>
        <w:rPr>
          <w:rFonts w:ascii="Quicksand Book" w:eastAsia="Arial Unicode MS" w:hAnsi="Quicksand Book" w:cs="Times New Roman"/>
          <w:color w:val="A6A6A6"/>
          <w:kern w:val="74"/>
          <w:sz w:val="96"/>
          <w:szCs w:val="96"/>
          <w:lang w:val="en-AU" w:eastAsia="zh-CN"/>
        </w:rPr>
      </w:pPr>
      <w:r>
        <w:rPr>
          <w:rFonts w:ascii="Quicksand Book" w:hAnsi="Quicksand Book"/>
          <w:color w:val="A6A6A6"/>
          <w:sz w:val="96"/>
          <w:szCs w:val="96"/>
        </w:rPr>
        <w:lastRenderedPageBreak/>
        <w:br w:type="page"/>
      </w:r>
    </w:p>
    <w:bookmarkStart w:id="0" w:name="_Toc382507453"/>
    <w:bookmarkStart w:id="1" w:name="_Toc417337292"/>
    <w:p w14:paraId="1B25868F" w14:textId="77777777" w:rsidR="007712EB" w:rsidRPr="007712EB" w:rsidRDefault="00B928CE" w:rsidP="007712EB">
      <w:pPr>
        <w:pStyle w:val="1"/>
        <w:spacing w:after="0" w:line="360" w:lineRule="auto"/>
        <w:jc w:val="left"/>
        <w:rPr>
          <w:rFonts w:ascii="Quicksand Book" w:hAnsi="Quicksand Book"/>
          <w:color w:val="7F7F7F"/>
          <w:spacing w:val="-10"/>
          <w:sz w:val="44"/>
          <w:szCs w:val="44"/>
        </w:rPr>
      </w:pPr>
      <w:r>
        <w:rPr>
          <w:rFonts w:ascii="Quicksand Book" w:hAnsi="Quicksand Book"/>
          <w:noProof/>
          <w:color w:val="7F7F7F"/>
          <w:spacing w:val="-10"/>
          <w:sz w:val="44"/>
          <w:szCs w:val="44"/>
          <w:lang w:val="en-US" w:eastAsia="zh-CN"/>
        </w:rPr>
        <w:lastRenderedPageBreak/>
        <mc:AlternateContent>
          <mc:Choice Requires="wps">
            <w:drawing>
              <wp:anchor distT="0" distB="0" distL="114300" distR="114300" simplePos="0" relativeHeight="251673600" behindDoc="0" locked="0" layoutInCell="1" allowOverlap="1" wp14:anchorId="53727943" wp14:editId="69A2D8A7">
                <wp:simplePos x="0" y="0"/>
                <wp:positionH relativeFrom="column">
                  <wp:posOffset>62865</wp:posOffset>
                </wp:positionH>
                <wp:positionV relativeFrom="paragraph">
                  <wp:posOffset>305435</wp:posOffset>
                </wp:positionV>
                <wp:extent cx="4686300" cy="635"/>
                <wp:effectExtent l="11430" t="12065" r="7620" b="6350"/>
                <wp:wrapNone/>
                <wp:docPr id="63"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86300" cy="635"/>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type w14:anchorId="41E31047" id="_x0000_t32" coordsize="21600,21600" o:spt="32" o:oned="t" path="m0,0l21600,21600e" filled="f">
                <v:path arrowok="t" fillok="f" o:connecttype="none"/>
                <o:lock v:ext="edit" shapetype="t"/>
              </v:shapetype>
              <v:shape id="AutoShape_x0020_24" o:spid="_x0000_s1026" type="#_x0000_t32" style="position:absolute;margin-left:4.95pt;margin-top:24.05pt;width:369pt;height:.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" strokecolor="#7f7f7f"/>
            </w:pict>
          </mc:Fallback>
        </mc:AlternateContent>
      </w:r>
      <w:r w:rsidR="007712EB">
        <w:rPr>
          <w:rFonts w:ascii="Quicksand Book" w:hAnsi="Quicksand Book"/>
          <w:color w:val="7F7F7F"/>
          <w:spacing w:val="-10"/>
          <w:sz w:val="44"/>
          <w:szCs w:val="44"/>
        </w:rPr>
        <w:t xml:space="preserve">     </w:t>
      </w:r>
      <w:r w:rsidR="007712EB" w:rsidRPr="007712EB">
        <w:rPr>
          <w:rFonts w:ascii="Quicksand Book" w:hAnsi="Quicksand Book"/>
          <w:color w:val="7F7F7F"/>
          <w:spacing w:val="-10"/>
          <w:sz w:val="44"/>
          <w:szCs w:val="44"/>
        </w:rPr>
        <w:t>CONTENTS</w:t>
      </w:r>
      <w:bookmarkEnd w:id="0"/>
      <w:bookmarkEnd w:id="1"/>
    </w:p>
    <w:p w14:paraId="09A7E30F" w14:textId="77777777" w:rsidR="007712EB" w:rsidRPr="007712EB" w:rsidRDefault="007712EB">
      <w:pPr>
        <w:pStyle w:val="11"/>
        <w:tabs>
          <w:tab w:val="right" w:leader="dot" w:pos="6470"/>
        </w:tabs>
        <w:rPr>
          <w:rFonts w:ascii="Quicksand" w:hAnsi="Quicksand" w:cstheme="minorBidi"/>
          <w:b w:val="0"/>
          <w:bCs w:val="0"/>
          <w:caps w:val="0"/>
          <w:noProof/>
          <w:sz w:val="32"/>
          <w:szCs w:val="32"/>
          <w:lang w:eastAsia="zh-CN"/>
        </w:rPr>
      </w:pPr>
      <w:r w:rsidRPr="007712EB">
        <w:rPr>
          <w:rFonts w:ascii="Quicksand" w:hAnsi="Quicksand"/>
          <w:sz w:val="32"/>
          <w:szCs w:val="32"/>
        </w:rPr>
        <w:fldChar w:fldCharType="begin"/>
      </w:r>
      <w:r w:rsidRPr="007712EB">
        <w:rPr>
          <w:rFonts w:ascii="Quicksand" w:hAnsi="Quicksand"/>
          <w:sz w:val="32"/>
          <w:szCs w:val="32"/>
        </w:rPr>
        <w:instrText xml:space="preserve"> TOC \o "1-3" \h \z \u </w:instrText>
      </w:r>
      <w:r w:rsidRPr="007712EB">
        <w:rPr>
          <w:rFonts w:ascii="Quicksand" w:hAnsi="Quicksand"/>
          <w:sz w:val="32"/>
          <w:szCs w:val="32"/>
        </w:rPr>
        <w:fldChar w:fldCharType="separate"/>
      </w:r>
    </w:p>
    <w:p w14:paraId="08BE7864" w14:textId="77777777" w:rsidR="007712EB" w:rsidRPr="007712EB" w:rsidRDefault="00E80639">
      <w:pPr>
        <w:pStyle w:val="11"/>
        <w:tabs>
          <w:tab w:val="right" w:leader="dot" w:pos="6470"/>
        </w:tabs>
        <w:rPr>
          <w:rFonts w:ascii="Quicksand" w:hAnsi="Quicksand" w:cstheme="minorBidi"/>
          <w:b w:val="0"/>
          <w:bCs w:val="0"/>
          <w:caps w:val="0"/>
          <w:noProof/>
          <w:sz w:val="32"/>
          <w:szCs w:val="32"/>
          <w:lang w:eastAsia="zh-CN"/>
        </w:rPr>
      </w:pPr>
      <w:hyperlink w:anchor="_Toc382507455" w:history="1">
        <w:r w:rsidR="007712EB" w:rsidRPr="007712EB">
          <w:rPr>
            <w:rStyle w:val="a6"/>
            <w:rFonts w:ascii="Quicksand" w:hAnsi="Quicksand"/>
            <w:caps w:val="0"/>
            <w:noProof/>
            <w:spacing w:val="-10"/>
            <w:sz w:val="32"/>
            <w:szCs w:val="32"/>
          </w:rPr>
          <w:t>Chapter Title</w:t>
        </w:r>
        <w:r w:rsidR="00C946B5">
          <w:rPr>
            <w:rStyle w:val="a6"/>
            <w:rFonts w:ascii="Quicksand" w:hAnsi="Quicksand"/>
            <w:caps w:val="0"/>
            <w:noProof/>
            <w:spacing w:val="-10"/>
            <w:sz w:val="32"/>
            <w:szCs w:val="32"/>
          </w:rPr>
          <w:t xml:space="preserve"> 1</w:t>
        </w:r>
        <w:r w:rsidR="007712EB" w:rsidRPr="007712EB">
          <w:rPr>
            <w:rFonts w:ascii="Quicksand" w:hAnsi="Quicksand"/>
            <w:caps w:val="0"/>
            <w:noProof/>
            <w:webHidden/>
            <w:sz w:val="32"/>
            <w:szCs w:val="32"/>
          </w:rPr>
          <w:tab/>
        </w:r>
        <w:r w:rsidR="007712EB" w:rsidRPr="007712EB">
          <w:rPr>
            <w:rFonts w:ascii="Quicksand" w:hAnsi="Quicksand"/>
            <w:noProof/>
            <w:webHidden/>
            <w:sz w:val="32"/>
            <w:szCs w:val="32"/>
          </w:rPr>
          <w:fldChar w:fldCharType="begin"/>
        </w:r>
        <w:r w:rsidR="007712EB" w:rsidRPr="007712EB">
          <w:rPr>
            <w:rFonts w:ascii="Quicksand" w:hAnsi="Quicksand"/>
            <w:noProof/>
            <w:webHidden/>
            <w:sz w:val="32"/>
            <w:szCs w:val="32"/>
          </w:rPr>
          <w:instrText xml:space="preserve"> PAGEREF _Toc382507455 \h </w:instrText>
        </w:r>
        <w:r w:rsidR="007712EB" w:rsidRPr="007712EB">
          <w:rPr>
            <w:rFonts w:ascii="Quicksand" w:hAnsi="Quicksand"/>
            <w:noProof/>
            <w:webHidden/>
            <w:sz w:val="32"/>
            <w:szCs w:val="32"/>
          </w:rPr>
        </w:r>
        <w:r w:rsidR="007712EB" w:rsidRPr="007712EB">
          <w:rPr>
            <w:rFonts w:ascii="Quicksand" w:hAnsi="Quicksand"/>
            <w:noProof/>
            <w:webHidden/>
            <w:sz w:val="32"/>
            <w:szCs w:val="32"/>
          </w:rPr>
          <w:fldChar w:fldCharType="separate"/>
        </w:r>
        <w:r w:rsidR="00C946B5">
          <w:rPr>
            <w:rFonts w:ascii="Quicksand" w:hAnsi="Quicksand"/>
            <w:noProof/>
            <w:webHidden/>
            <w:sz w:val="32"/>
            <w:szCs w:val="32"/>
          </w:rPr>
          <w:t>1</w:t>
        </w:r>
        <w:r w:rsidR="007712EB" w:rsidRPr="007712EB">
          <w:rPr>
            <w:rFonts w:ascii="Quicksand" w:hAnsi="Quicksand"/>
            <w:noProof/>
            <w:webHidden/>
            <w:sz w:val="32"/>
            <w:szCs w:val="32"/>
          </w:rPr>
          <w:fldChar w:fldCharType="end"/>
        </w:r>
      </w:hyperlink>
    </w:p>
    <w:p w14:paraId="0E1D41D0" w14:textId="77777777" w:rsidR="007712EB" w:rsidRPr="007712EB" w:rsidRDefault="00E80639">
      <w:pPr>
        <w:pStyle w:val="11"/>
        <w:tabs>
          <w:tab w:val="right" w:leader="dot" w:pos="6470"/>
        </w:tabs>
        <w:rPr>
          <w:rFonts w:ascii="Quicksand" w:hAnsi="Quicksand" w:cstheme="minorBidi"/>
          <w:b w:val="0"/>
          <w:bCs w:val="0"/>
          <w:caps w:val="0"/>
          <w:noProof/>
          <w:sz w:val="32"/>
          <w:szCs w:val="32"/>
          <w:lang w:eastAsia="zh-CN"/>
        </w:rPr>
      </w:pPr>
      <w:hyperlink w:anchor="_Toc382507457" w:history="1">
        <w:r w:rsidR="007712EB" w:rsidRPr="007712EB">
          <w:rPr>
            <w:rStyle w:val="a6"/>
            <w:rFonts w:ascii="Quicksand" w:hAnsi="Quicksand"/>
            <w:caps w:val="0"/>
            <w:noProof/>
            <w:spacing w:val="-10"/>
            <w:sz w:val="32"/>
            <w:szCs w:val="32"/>
          </w:rPr>
          <w:t>Chapter Title</w:t>
        </w:r>
        <w:r w:rsidR="00C946B5">
          <w:rPr>
            <w:rStyle w:val="a6"/>
            <w:rFonts w:ascii="Quicksand" w:hAnsi="Quicksand"/>
            <w:caps w:val="0"/>
            <w:noProof/>
            <w:spacing w:val="-10"/>
            <w:sz w:val="32"/>
            <w:szCs w:val="32"/>
          </w:rPr>
          <w:t xml:space="preserve"> 2</w:t>
        </w:r>
        <w:r w:rsidR="007712EB" w:rsidRPr="007712EB">
          <w:rPr>
            <w:rFonts w:ascii="Quicksand" w:hAnsi="Quicksand"/>
            <w:caps w:val="0"/>
            <w:noProof/>
            <w:webHidden/>
            <w:sz w:val="32"/>
            <w:szCs w:val="32"/>
          </w:rPr>
          <w:tab/>
        </w:r>
        <w:r w:rsidR="007712EB" w:rsidRPr="007712EB">
          <w:rPr>
            <w:rFonts w:ascii="Quicksand" w:hAnsi="Quicksand"/>
            <w:noProof/>
            <w:webHidden/>
            <w:sz w:val="32"/>
            <w:szCs w:val="32"/>
          </w:rPr>
          <w:fldChar w:fldCharType="begin"/>
        </w:r>
        <w:r w:rsidR="007712EB" w:rsidRPr="007712EB">
          <w:rPr>
            <w:rFonts w:ascii="Quicksand" w:hAnsi="Quicksand"/>
            <w:noProof/>
            <w:webHidden/>
            <w:sz w:val="32"/>
            <w:szCs w:val="32"/>
          </w:rPr>
          <w:instrText xml:space="preserve"> PAGEREF _Toc382507457 \h </w:instrText>
        </w:r>
        <w:r w:rsidR="007712EB" w:rsidRPr="007712EB">
          <w:rPr>
            <w:rFonts w:ascii="Quicksand" w:hAnsi="Quicksand"/>
            <w:noProof/>
            <w:webHidden/>
            <w:sz w:val="32"/>
            <w:szCs w:val="32"/>
          </w:rPr>
        </w:r>
        <w:r w:rsidR="007712EB" w:rsidRPr="007712EB">
          <w:rPr>
            <w:rFonts w:ascii="Quicksand" w:hAnsi="Quicksand"/>
            <w:noProof/>
            <w:webHidden/>
            <w:sz w:val="32"/>
            <w:szCs w:val="32"/>
          </w:rPr>
          <w:fldChar w:fldCharType="separate"/>
        </w:r>
        <w:r w:rsidR="00C946B5">
          <w:rPr>
            <w:rFonts w:ascii="Quicksand" w:hAnsi="Quicksand"/>
            <w:noProof/>
            <w:webHidden/>
            <w:sz w:val="32"/>
            <w:szCs w:val="32"/>
          </w:rPr>
          <w:t>9</w:t>
        </w:r>
        <w:r w:rsidR="007712EB" w:rsidRPr="007712EB">
          <w:rPr>
            <w:rFonts w:ascii="Quicksand" w:hAnsi="Quicksand"/>
            <w:noProof/>
            <w:webHidden/>
            <w:sz w:val="32"/>
            <w:szCs w:val="32"/>
          </w:rPr>
          <w:fldChar w:fldCharType="end"/>
        </w:r>
      </w:hyperlink>
    </w:p>
    <w:p w14:paraId="137285DB" w14:textId="77777777" w:rsidR="007712EB" w:rsidRPr="007712EB" w:rsidRDefault="00E80639">
      <w:pPr>
        <w:pStyle w:val="11"/>
        <w:tabs>
          <w:tab w:val="right" w:leader="dot" w:pos="6470"/>
        </w:tabs>
        <w:rPr>
          <w:rFonts w:ascii="Quicksand" w:hAnsi="Quicksand" w:cstheme="minorBidi"/>
          <w:b w:val="0"/>
          <w:bCs w:val="0"/>
          <w:caps w:val="0"/>
          <w:noProof/>
          <w:sz w:val="32"/>
          <w:szCs w:val="32"/>
          <w:lang w:eastAsia="zh-CN"/>
        </w:rPr>
      </w:pPr>
      <w:hyperlink w:anchor="_Toc382507459" w:history="1">
        <w:r w:rsidR="007712EB" w:rsidRPr="007712EB">
          <w:rPr>
            <w:rStyle w:val="a6"/>
            <w:rFonts w:ascii="Quicksand" w:hAnsi="Quicksand"/>
            <w:caps w:val="0"/>
            <w:noProof/>
            <w:spacing w:val="-10"/>
            <w:sz w:val="32"/>
            <w:szCs w:val="32"/>
          </w:rPr>
          <w:t>Chapter Title</w:t>
        </w:r>
        <w:r w:rsidR="00C946B5">
          <w:rPr>
            <w:rStyle w:val="a6"/>
            <w:rFonts w:ascii="Quicksand" w:hAnsi="Quicksand"/>
            <w:caps w:val="0"/>
            <w:noProof/>
            <w:spacing w:val="-10"/>
            <w:sz w:val="32"/>
            <w:szCs w:val="32"/>
          </w:rPr>
          <w:t xml:space="preserve"> 3</w:t>
        </w:r>
        <w:r w:rsidR="007712EB" w:rsidRPr="007712EB">
          <w:rPr>
            <w:rFonts w:ascii="Quicksand" w:hAnsi="Quicksand"/>
            <w:caps w:val="0"/>
            <w:noProof/>
            <w:webHidden/>
            <w:sz w:val="32"/>
            <w:szCs w:val="32"/>
          </w:rPr>
          <w:tab/>
        </w:r>
        <w:r w:rsidR="007712EB" w:rsidRPr="007712EB">
          <w:rPr>
            <w:rFonts w:ascii="Quicksand" w:hAnsi="Quicksand"/>
            <w:noProof/>
            <w:webHidden/>
            <w:sz w:val="32"/>
            <w:szCs w:val="32"/>
          </w:rPr>
          <w:fldChar w:fldCharType="begin"/>
        </w:r>
        <w:r w:rsidR="007712EB" w:rsidRPr="007712EB">
          <w:rPr>
            <w:rFonts w:ascii="Quicksand" w:hAnsi="Quicksand"/>
            <w:noProof/>
            <w:webHidden/>
            <w:sz w:val="32"/>
            <w:szCs w:val="32"/>
          </w:rPr>
          <w:instrText xml:space="preserve"> PAGEREF _Toc382507459 \h </w:instrText>
        </w:r>
        <w:r w:rsidR="007712EB" w:rsidRPr="007712EB">
          <w:rPr>
            <w:rFonts w:ascii="Quicksand" w:hAnsi="Quicksand"/>
            <w:noProof/>
            <w:webHidden/>
            <w:sz w:val="32"/>
            <w:szCs w:val="32"/>
          </w:rPr>
        </w:r>
        <w:r w:rsidR="007712EB" w:rsidRPr="007712EB">
          <w:rPr>
            <w:rFonts w:ascii="Quicksand" w:hAnsi="Quicksand"/>
            <w:noProof/>
            <w:webHidden/>
            <w:sz w:val="32"/>
            <w:szCs w:val="32"/>
          </w:rPr>
          <w:fldChar w:fldCharType="separate"/>
        </w:r>
        <w:r w:rsidR="00C946B5">
          <w:rPr>
            <w:rFonts w:ascii="Quicksand" w:hAnsi="Quicksand"/>
            <w:noProof/>
            <w:webHidden/>
            <w:sz w:val="32"/>
            <w:szCs w:val="32"/>
          </w:rPr>
          <w:t>15</w:t>
        </w:r>
        <w:r w:rsidR="007712EB" w:rsidRPr="007712EB">
          <w:rPr>
            <w:rFonts w:ascii="Quicksand" w:hAnsi="Quicksand"/>
            <w:noProof/>
            <w:webHidden/>
            <w:sz w:val="32"/>
            <w:szCs w:val="32"/>
          </w:rPr>
          <w:fldChar w:fldCharType="end"/>
        </w:r>
      </w:hyperlink>
    </w:p>
    <w:p w14:paraId="2B85EC5D" w14:textId="77777777" w:rsidR="007712EB" w:rsidRPr="007712EB" w:rsidRDefault="00E80639">
      <w:pPr>
        <w:pStyle w:val="11"/>
        <w:tabs>
          <w:tab w:val="right" w:leader="dot" w:pos="6470"/>
        </w:tabs>
        <w:rPr>
          <w:rFonts w:ascii="Quicksand" w:hAnsi="Quicksand" w:cstheme="minorBidi"/>
          <w:b w:val="0"/>
          <w:bCs w:val="0"/>
          <w:caps w:val="0"/>
          <w:noProof/>
          <w:sz w:val="32"/>
          <w:szCs w:val="32"/>
          <w:lang w:eastAsia="zh-CN"/>
        </w:rPr>
      </w:pPr>
      <w:hyperlink w:anchor="_Toc382507461" w:history="1">
        <w:r w:rsidR="007712EB" w:rsidRPr="007712EB">
          <w:rPr>
            <w:rStyle w:val="a6"/>
            <w:rFonts w:ascii="Quicksand" w:hAnsi="Quicksand"/>
            <w:caps w:val="0"/>
            <w:noProof/>
            <w:spacing w:val="-10"/>
            <w:sz w:val="32"/>
            <w:szCs w:val="32"/>
          </w:rPr>
          <w:t>Chapter Title</w:t>
        </w:r>
        <w:r w:rsidR="00C946B5">
          <w:rPr>
            <w:rStyle w:val="a6"/>
            <w:rFonts w:ascii="Quicksand" w:hAnsi="Quicksand"/>
            <w:caps w:val="0"/>
            <w:noProof/>
            <w:spacing w:val="-10"/>
            <w:sz w:val="32"/>
            <w:szCs w:val="32"/>
          </w:rPr>
          <w:t xml:space="preserve"> 4</w:t>
        </w:r>
        <w:r w:rsidR="007712EB" w:rsidRPr="007712EB">
          <w:rPr>
            <w:rFonts w:ascii="Quicksand" w:hAnsi="Quicksand"/>
            <w:caps w:val="0"/>
            <w:noProof/>
            <w:webHidden/>
            <w:sz w:val="32"/>
            <w:szCs w:val="32"/>
          </w:rPr>
          <w:tab/>
        </w:r>
        <w:r w:rsidR="007712EB" w:rsidRPr="007712EB">
          <w:rPr>
            <w:rFonts w:ascii="Quicksand" w:hAnsi="Quicksand"/>
            <w:noProof/>
            <w:webHidden/>
            <w:sz w:val="32"/>
            <w:szCs w:val="32"/>
          </w:rPr>
          <w:fldChar w:fldCharType="begin"/>
        </w:r>
        <w:r w:rsidR="007712EB" w:rsidRPr="007712EB">
          <w:rPr>
            <w:rFonts w:ascii="Quicksand" w:hAnsi="Quicksand"/>
            <w:noProof/>
            <w:webHidden/>
            <w:sz w:val="32"/>
            <w:szCs w:val="32"/>
          </w:rPr>
          <w:instrText xml:space="preserve"> PAGEREF _Toc382507461 \h </w:instrText>
        </w:r>
        <w:r w:rsidR="007712EB" w:rsidRPr="007712EB">
          <w:rPr>
            <w:rFonts w:ascii="Quicksand" w:hAnsi="Quicksand"/>
            <w:noProof/>
            <w:webHidden/>
            <w:sz w:val="32"/>
            <w:szCs w:val="32"/>
          </w:rPr>
        </w:r>
        <w:r w:rsidR="007712EB" w:rsidRPr="007712EB">
          <w:rPr>
            <w:rFonts w:ascii="Quicksand" w:hAnsi="Quicksand"/>
            <w:noProof/>
            <w:webHidden/>
            <w:sz w:val="32"/>
            <w:szCs w:val="32"/>
          </w:rPr>
          <w:fldChar w:fldCharType="separate"/>
        </w:r>
        <w:r w:rsidR="00C946B5">
          <w:rPr>
            <w:rFonts w:ascii="Quicksand" w:hAnsi="Quicksand"/>
            <w:noProof/>
            <w:webHidden/>
            <w:sz w:val="32"/>
            <w:szCs w:val="32"/>
          </w:rPr>
          <w:t>22</w:t>
        </w:r>
        <w:r w:rsidR="007712EB" w:rsidRPr="007712EB">
          <w:rPr>
            <w:rFonts w:ascii="Quicksand" w:hAnsi="Quicksand"/>
            <w:noProof/>
            <w:webHidden/>
            <w:sz w:val="32"/>
            <w:szCs w:val="32"/>
          </w:rPr>
          <w:fldChar w:fldCharType="end"/>
        </w:r>
      </w:hyperlink>
    </w:p>
    <w:p w14:paraId="4BC98267" w14:textId="77777777" w:rsidR="007712EB" w:rsidRPr="007712EB" w:rsidRDefault="00E80639">
      <w:pPr>
        <w:pStyle w:val="11"/>
        <w:tabs>
          <w:tab w:val="right" w:leader="dot" w:pos="6470"/>
        </w:tabs>
        <w:rPr>
          <w:rFonts w:ascii="Quicksand" w:hAnsi="Quicksand" w:cstheme="minorBidi"/>
          <w:b w:val="0"/>
          <w:bCs w:val="0"/>
          <w:caps w:val="0"/>
          <w:noProof/>
          <w:sz w:val="32"/>
          <w:szCs w:val="32"/>
          <w:lang w:eastAsia="zh-CN"/>
        </w:rPr>
      </w:pPr>
      <w:hyperlink w:anchor="_Toc382507463" w:history="1">
        <w:r w:rsidR="007712EB" w:rsidRPr="007712EB">
          <w:rPr>
            <w:rStyle w:val="a6"/>
            <w:rFonts w:ascii="Quicksand" w:hAnsi="Quicksand"/>
            <w:caps w:val="0"/>
            <w:noProof/>
            <w:spacing w:val="-10"/>
            <w:sz w:val="32"/>
            <w:szCs w:val="32"/>
          </w:rPr>
          <w:t>Chapter Title</w:t>
        </w:r>
        <w:r w:rsidR="00C946B5">
          <w:rPr>
            <w:rStyle w:val="a6"/>
            <w:rFonts w:ascii="Quicksand" w:hAnsi="Quicksand"/>
            <w:caps w:val="0"/>
            <w:noProof/>
            <w:spacing w:val="-10"/>
            <w:sz w:val="32"/>
            <w:szCs w:val="32"/>
          </w:rPr>
          <w:t xml:space="preserve"> 5</w:t>
        </w:r>
        <w:r w:rsidR="007712EB" w:rsidRPr="007712EB">
          <w:rPr>
            <w:rFonts w:ascii="Quicksand" w:hAnsi="Quicksand"/>
            <w:caps w:val="0"/>
            <w:noProof/>
            <w:webHidden/>
            <w:sz w:val="32"/>
            <w:szCs w:val="32"/>
          </w:rPr>
          <w:tab/>
        </w:r>
        <w:r w:rsidR="007712EB" w:rsidRPr="007712EB">
          <w:rPr>
            <w:rFonts w:ascii="Quicksand" w:hAnsi="Quicksand"/>
            <w:noProof/>
            <w:webHidden/>
            <w:sz w:val="32"/>
            <w:szCs w:val="32"/>
          </w:rPr>
          <w:fldChar w:fldCharType="begin"/>
        </w:r>
        <w:r w:rsidR="007712EB" w:rsidRPr="007712EB">
          <w:rPr>
            <w:rFonts w:ascii="Quicksand" w:hAnsi="Quicksand"/>
            <w:noProof/>
            <w:webHidden/>
            <w:sz w:val="32"/>
            <w:szCs w:val="32"/>
          </w:rPr>
          <w:instrText xml:space="preserve"> PAGEREF _Toc382507463 \h </w:instrText>
        </w:r>
        <w:r w:rsidR="007712EB" w:rsidRPr="007712EB">
          <w:rPr>
            <w:rFonts w:ascii="Quicksand" w:hAnsi="Quicksand"/>
            <w:noProof/>
            <w:webHidden/>
            <w:sz w:val="32"/>
            <w:szCs w:val="32"/>
          </w:rPr>
        </w:r>
        <w:r w:rsidR="007712EB" w:rsidRPr="007712EB">
          <w:rPr>
            <w:rFonts w:ascii="Quicksand" w:hAnsi="Quicksand"/>
            <w:noProof/>
            <w:webHidden/>
            <w:sz w:val="32"/>
            <w:szCs w:val="32"/>
          </w:rPr>
          <w:fldChar w:fldCharType="separate"/>
        </w:r>
        <w:r w:rsidR="00C946B5">
          <w:rPr>
            <w:rFonts w:ascii="Quicksand" w:hAnsi="Quicksand"/>
            <w:noProof/>
            <w:webHidden/>
            <w:sz w:val="32"/>
            <w:szCs w:val="32"/>
          </w:rPr>
          <w:t>28</w:t>
        </w:r>
        <w:r w:rsidR="007712EB" w:rsidRPr="007712EB">
          <w:rPr>
            <w:rFonts w:ascii="Quicksand" w:hAnsi="Quicksand"/>
            <w:noProof/>
            <w:webHidden/>
            <w:sz w:val="32"/>
            <w:szCs w:val="32"/>
          </w:rPr>
          <w:fldChar w:fldCharType="end"/>
        </w:r>
      </w:hyperlink>
    </w:p>
    <w:p w14:paraId="0C9C825C" w14:textId="77777777" w:rsidR="007712EB" w:rsidRPr="007712EB" w:rsidRDefault="00E80639">
      <w:pPr>
        <w:pStyle w:val="11"/>
        <w:tabs>
          <w:tab w:val="right" w:leader="dot" w:pos="6470"/>
        </w:tabs>
        <w:rPr>
          <w:rFonts w:ascii="Quicksand" w:hAnsi="Quicksand" w:cstheme="minorBidi"/>
          <w:b w:val="0"/>
          <w:bCs w:val="0"/>
          <w:caps w:val="0"/>
          <w:noProof/>
          <w:sz w:val="32"/>
          <w:szCs w:val="32"/>
          <w:lang w:eastAsia="zh-CN"/>
        </w:rPr>
      </w:pPr>
      <w:hyperlink w:anchor="_Toc382507465" w:history="1">
        <w:r w:rsidR="007712EB" w:rsidRPr="007712EB">
          <w:rPr>
            <w:rStyle w:val="a6"/>
            <w:rFonts w:ascii="Quicksand" w:hAnsi="Quicksand"/>
            <w:caps w:val="0"/>
            <w:noProof/>
            <w:spacing w:val="-10"/>
            <w:sz w:val="32"/>
            <w:szCs w:val="32"/>
          </w:rPr>
          <w:t>Chapter Title</w:t>
        </w:r>
        <w:r w:rsidR="00C946B5">
          <w:rPr>
            <w:rStyle w:val="a6"/>
            <w:rFonts w:ascii="Quicksand" w:hAnsi="Quicksand"/>
            <w:caps w:val="0"/>
            <w:noProof/>
            <w:spacing w:val="-10"/>
            <w:sz w:val="32"/>
            <w:szCs w:val="32"/>
          </w:rPr>
          <w:t xml:space="preserve"> 6</w:t>
        </w:r>
        <w:r w:rsidR="007712EB" w:rsidRPr="007712EB">
          <w:rPr>
            <w:rFonts w:ascii="Quicksand" w:hAnsi="Quicksand"/>
            <w:caps w:val="0"/>
            <w:noProof/>
            <w:webHidden/>
            <w:sz w:val="32"/>
            <w:szCs w:val="32"/>
          </w:rPr>
          <w:tab/>
        </w:r>
        <w:r w:rsidR="007712EB" w:rsidRPr="007712EB">
          <w:rPr>
            <w:rFonts w:ascii="Quicksand" w:hAnsi="Quicksand"/>
            <w:noProof/>
            <w:webHidden/>
            <w:sz w:val="32"/>
            <w:szCs w:val="32"/>
          </w:rPr>
          <w:fldChar w:fldCharType="begin"/>
        </w:r>
        <w:r w:rsidR="007712EB" w:rsidRPr="007712EB">
          <w:rPr>
            <w:rFonts w:ascii="Quicksand" w:hAnsi="Quicksand"/>
            <w:noProof/>
            <w:webHidden/>
            <w:sz w:val="32"/>
            <w:szCs w:val="32"/>
          </w:rPr>
          <w:instrText xml:space="preserve"> PAGEREF _Toc382507465 \h </w:instrText>
        </w:r>
        <w:r w:rsidR="007712EB" w:rsidRPr="007712EB">
          <w:rPr>
            <w:rFonts w:ascii="Quicksand" w:hAnsi="Quicksand"/>
            <w:noProof/>
            <w:webHidden/>
            <w:sz w:val="32"/>
            <w:szCs w:val="32"/>
          </w:rPr>
        </w:r>
        <w:r w:rsidR="007712EB" w:rsidRPr="007712EB">
          <w:rPr>
            <w:rFonts w:ascii="Quicksand" w:hAnsi="Quicksand"/>
            <w:noProof/>
            <w:webHidden/>
            <w:sz w:val="32"/>
            <w:szCs w:val="32"/>
          </w:rPr>
          <w:fldChar w:fldCharType="separate"/>
        </w:r>
        <w:r w:rsidR="00C946B5">
          <w:rPr>
            <w:rFonts w:ascii="Quicksand" w:hAnsi="Quicksand"/>
            <w:noProof/>
            <w:webHidden/>
            <w:sz w:val="32"/>
            <w:szCs w:val="32"/>
          </w:rPr>
          <w:t>35</w:t>
        </w:r>
        <w:r w:rsidR="007712EB" w:rsidRPr="007712EB">
          <w:rPr>
            <w:rFonts w:ascii="Quicksand" w:hAnsi="Quicksand"/>
            <w:noProof/>
            <w:webHidden/>
            <w:sz w:val="32"/>
            <w:szCs w:val="32"/>
          </w:rPr>
          <w:fldChar w:fldCharType="end"/>
        </w:r>
      </w:hyperlink>
    </w:p>
    <w:p w14:paraId="6B41CE33" w14:textId="77777777" w:rsidR="007712EB" w:rsidRPr="007712EB" w:rsidRDefault="00E80639">
      <w:pPr>
        <w:pStyle w:val="11"/>
        <w:tabs>
          <w:tab w:val="right" w:leader="dot" w:pos="6470"/>
        </w:tabs>
        <w:rPr>
          <w:rFonts w:ascii="Quicksand" w:hAnsi="Quicksand" w:cstheme="minorBidi"/>
          <w:b w:val="0"/>
          <w:bCs w:val="0"/>
          <w:caps w:val="0"/>
          <w:noProof/>
          <w:sz w:val="32"/>
          <w:szCs w:val="32"/>
          <w:lang w:eastAsia="zh-CN"/>
        </w:rPr>
      </w:pPr>
      <w:hyperlink w:anchor="_Toc382507467" w:history="1">
        <w:r w:rsidR="007712EB" w:rsidRPr="007712EB">
          <w:rPr>
            <w:rStyle w:val="a6"/>
            <w:rFonts w:ascii="Quicksand" w:hAnsi="Quicksand"/>
            <w:caps w:val="0"/>
            <w:noProof/>
            <w:spacing w:val="-10"/>
            <w:sz w:val="32"/>
            <w:szCs w:val="32"/>
          </w:rPr>
          <w:t>About The Author</w:t>
        </w:r>
        <w:r w:rsidR="007712EB" w:rsidRPr="007712EB">
          <w:rPr>
            <w:rFonts w:ascii="Quicksand" w:hAnsi="Quicksand"/>
            <w:caps w:val="0"/>
            <w:noProof/>
            <w:webHidden/>
            <w:sz w:val="32"/>
            <w:szCs w:val="32"/>
          </w:rPr>
          <w:tab/>
        </w:r>
        <w:r w:rsidR="007712EB" w:rsidRPr="007712EB">
          <w:rPr>
            <w:rFonts w:ascii="Quicksand" w:hAnsi="Quicksand"/>
            <w:noProof/>
            <w:webHidden/>
            <w:sz w:val="32"/>
            <w:szCs w:val="32"/>
          </w:rPr>
          <w:fldChar w:fldCharType="begin"/>
        </w:r>
        <w:r w:rsidR="007712EB" w:rsidRPr="007712EB">
          <w:rPr>
            <w:rFonts w:ascii="Quicksand" w:hAnsi="Quicksand"/>
            <w:noProof/>
            <w:webHidden/>
            <w:sz w:val="32"/>
            <w:szCs w:val="32"/>
          </w:rPr>
          <w:instrText xml:space="preserve"> PAGEREF _Toc382507467 \h </w:instrText>
        </w:r>
        <w:r w:rsidR="007712EB" w:rsidRPr="007712EB">
          <w:rPr>
            <w:rFonts w:ascii="Quicksand" w:hAnsi="Quicksand"/>
            <w:noProof/>
            <w:webHidden/>
            <w:sz w:val="32"/>
            <w:szCs w:val="32"/>
          </w:rPr>
        </w:r>
        <w:r w:rsidR="007712EB" w:rsidRPr="007712EB">
          <w:rPr>
            <w:rFonts w:ascii="Quicksand" w:hAnsi="Quicksand"/>
            <w:noProof/>
            <w:webHidden/>
            <w:sz w:val="32"/>
            <w:szCs w:val="32"/>
          </w:rPr>
          <w:fldChar w:fldCharType="separate"/>
        </w:r>
        <w:r w:rsidR="00C946B5">
          <w:rPr>
            <w:rFonts w:ascii="Quicksand" w:hAnsi="Quicksand"/>
            <w:noProof/>
            <w:webHidden/>
            <w:sz w:val="32"/>
            <w:szCs w:val="32"/>
          </w:rPr>
          <w:t>43</w:t>
        </w:r>
        <w:r w:rsidR="007712EB" w:rsidRPr="007712EB">
          <w:rPr>
            <w:rFonts w:ascii="Quicksand" w:hAnsi="Quicksand"/>
            <w:noProof/>
            <w:webHidden/>
            <w:sz w:val="32"/>
            <w:szCs w:val="32"/>
          </w:rPr>
          <w:fldChar w:fldCharType="end"/>
        </w:r>
      </w:hyperlink>
    </w:p>
    <w:p w14:paraId="56905F01" w14:textId="77777777" w:rsidR="003C0F28" w:rsidRDefault="007712EB" w:rsidP="00B802F3">
      <w:pPr>
        <w:sectPr w:rsidR="003C0F28" w:rsidSect="003D4790">
          <w:headerReference w:type="even" r:id="rId15"/>
          <w:headerReference w:type="default" r:id="rId16"/>
          <w:footerReference w:type="even" r:id="rId17"/>
          <w:footerReference w:type="default" r:id="rId18"/>
          <w:headerReference w:type="first" r:id="rId19"/>
          <w:footerReference w:type="first" r:id="rId20"/>
          <w:type w:val="continuous"/>
          <w:pgSz w:w="11907" w:h="16839" w:code="9"/>
          <w:pgMar w:top="1440" w:right="864" w:bottom="1440" w:left="864" w:header="936" w:footer="864" w:gutter="432"/>
          <w:pgNumType w:fmt="lowerRoman"/>
          <w:cols w:space="720"/>
          <w:docGrid w:linePitch="360"/>
        </w:sectPr>
      </w:pPr>
      <w:r w:rsidRPr="007712EB">
        <w:rPr>
          <w:rFonts w:ascii="Quicksand" w:hAnsi="Quicksand"/>
          <w:sz w:val="32"/>
          <w:szCs w:val="32"/>
        </w:rPr>
        <w:fldChar w:fldCharType="end"/>
      </w:r>
    </w:p>
    <w:p w14:paraId="7B999987" w14:textId="77777777" w:rsidR="007712EB" w:rsidRDefault="007712EB" w:rsidP="007712EB">
      <w:pPr>
        <w:sectPr w:rsidR="007712EB" w:rsidSect="00130C77">
          <w:headerReference w:type="even" r:id="rId21"/>
          <w:headerReference w:type="default" r:id="rId22"/>
          <w:footerReference w:type="even" r:id="rId23"/>
          <w:footerReference w:type="default" r:id="rId24"/>
          <w:headerReference w:type="first" r:id="rId25"/>
          <w:footerReference w:type="first" r:id="rId26"/>
          <w:type w:val="continuous"/>
          <w:pgSz w:w="11907" w:h="16839" w:code="9"/>
          <w:pgMar w:top="936" w:right="864" w:bottom="792" w:left="864" w:header="432" w:footer="432" w:gutter="432"/>
          <w:pgNumType w:start="1"/>
          <w:cols w:space="720"/>
          <w:titlePg/>
          <w:docGrid w:linePitch="360"/>
        </w:sectPr>
      </w:pPr>
    </w:p>
    <w:p w14:paraId="749F26BE" w14:textId="77777777" w:rsidR="001A49BF" w:rsidRDefault="001A49BF">
      <w:pPr>
        <w:widowControl/>
        <w:spacing w:line="240" w:lineRule="auto"/>
        <w:jc w:val="left"/>
        <w:rPr>
          <w:rFonts w:ascii="Quicksand Book" w:eastAsia="Arial Unicode MS" w:hAnsi="Quicksand Book" w:cs="Times New Roman"/>
          <w:color w:val="A6A6A6"/>
          <w:kern w:val="74"/>
          <w:sz w:val="96"/>
          <w:szCs w:val="96"/>
          <w:lang w:val="en-AU"/>
        </w:rPr>
      </w:pPr>
      <w:bookmarkStart w:id="2" w:name="_Toc382507454"/>
      <w:r>
        <w:rPr>
          <w:rFonts w:ascii="Quicksand Book" w:hAnsi="Quicksand Book"/>
          <w:color w:val="A6A6A6"/>
          <w:sz w:val="96"/>
          <w:szCs w:val="96"/>
        </w:rPr>
        <w:lastRenderedPageBreak/>
        <w:br w:type="page"/>
      </w:r>
    </w:p>
    <w:bookmarkStart w:id="3" w:name="_Toc417337293"/>
    <w:p w14:paraId="4EA3CD06" w14:textId="2CA2979D" w:rsidR="007712EB" w:rsidRPr="00ED0DF8" w:rsidRDefault="005F6161" w:rsidP="007712EB">
      <w:pPr>
        <w:pStyle w:val="1"/>
        <w:rPr>
          <w:rFonts w:ascii="Quicksand Book" w:hAnsi="Quicksand Book"/>
          <w:color w:val="A6A6A6"/>
          <w:spacing w:val="0"/>
          <w:sz w:val="96"/>
          <w:szCs w:val="96"/>
        </w:rPr>
      </w:pPr>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668480" behindDoc="0" locked="0" layoutInCell="1" allowOverlap="1" wp14:anchorId="275E6C4A" wp14:editId="4AEB96E5">
                <wp:simplePos x="0" y="0"/>
                <wp:positionH relativeFrom="column">
                  <wp:posOffset>4607560</wp:posOffset>
                </wp:positionH>
                <wp:positionV relativeFrom="paragraph">
                  <wp:posOffset>-7814945</wp:posOffset>
                </wp:positionV>
                <wp:extent cx="1231900" cy="9255760"/>
                <wp:effectExtent l="0" t="0" r="6350" b="2540"/>
                <wp:wrapNone/>
                <wp:docPr id="62"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id="Rectangle 20" o:spid="_x0000_s1026" style="position:absolute;left:0;text-align:left;margin-left:362.8pt;margin-top:-615.35pt;width:97pt;height:728.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" fillcolor="#d8d8d8" stroked="f"/>
            </w:pict>
          </mc:Fallback>
        </mc:AlternateContent>
      </w:r>
      <w:r>
        <w:rPr>
          <w:noProof/>
          <w:lang w:val="en-US" w:eastAsia="zh-CN"/>
        </w:rPr>
        <mc:AlternateContent>
          <mc:Choice Requires="wps">
            <w:drawing>
              <wp:anchor distT="0" distB="0" distL="114300" distR="114300" simplePos="0" relativeHeight="251670528" behindDoc="0" locked="0" layoutInCell="1" allowOverlap="1" wp14:anchorId="31DB3815" wp14:editId="4B08A18A">
                <wp:simplePos x="0" y="0"/>
                <wp:positionH relativeFrom="column">
                  <wp:posOffset>4874733</wp:posOffset>
                </wp:positionH>
                <wp:positionV relativeFrom="paragraph">
                  <wp:posOffset>154940</wp:posOffset>
                </wp:positionV>
                <wp:extent cx="736600" cy="1206500"/>
                <wp:effectExtent l="0" t="0" r="0" b="0"/>
                <wp:wrapNone/>
                <wp:docPr id="61"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95A224" w14:textId="77777777" w:rsidR="00E80639" w:rsidRPr="0087277C" w:rsidRDefault="00E80639" w:rsidP="007712EB">
                            <w:pPr>
                              <w:pStyle w:val="af"/>
                              <w:pBdr>
                                <w:top w:val="none" w:sz="0" w:space="0" w:color="auto"/>
                              </w:pBdr>
                              <w:spacing w:line="240" w:lineRule="auto"/>
                              <w:jc w:val="center"/>
                              <w:rPr>
                                <w:rFonts w:ascii="Anton" w:hAnsi="Anton"/>
                                <w:b w:val="0"/>
                                <w:color w:val="404040"/>
                                <w:sz w:val="120"/>
                                <w:szCs w:val="120"/>
                              </w:rPr>
                            </w:pPr>
                            <w:r>
                              <w:rPr>
                                <w:rStyle w:val="a5"/>
                                <w:rFonts w:ascii="Anton" w:hAnsi="Anton"/>
                                <w:color w:val="404040"/>
                                <w:sz w:val="120"/>
                                <w:szCs w:val="120"/>
                              </w:rPr>
                              <w:t>1</w:t>
                            </w:r>
                          </w:p>
                          <w:p w14:paraId="117A0BE2" w14:textId="77777777" w:rsidR="00E80639" w:rsidRPr="00215486" w:rsidRDefault="00E80639" w:rsidP="007712E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 o:spid="_x0000_s1026" type="#_x0000_t202" style="position:absolute;left:0;text-align:left;margin-left:383.85pt;margin-top:12.2pt;width:58pt;height: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" filled="f" stroked="f">
                <v:textbox>
                  <w:txbxContent>
                    <w:p w14:paraId="1295A224" w14:textId="77777777" w:rsidR="00E80639" w:rsidRPr="0087277C" w:rsidRDefault="00E80639" w:rsidP="007712EB">
                      <w:pPr>
                        <w:pStyle w:val="af"/>
                        <w:pBdr>
                          <w:top w:val="none" w:sz="0" w:space="0" w:color="auto"/>
                        </w:pBdr>
                        <w:spacing w:line="240" w:lineRule="auto"/>
                        <w:jc w:val="center"/>
                        <w:rPr>
                          <w:rFonts w:ascii="Anton" w:hAnsi="Anton"/>
                          <w:b w:val="0"/>
                          <w:color w:val="404040"/>
                          <w:sz w:val="120"/>
                          <w:szCs w:val="120"/>
                        </w:rPr>
                      </w:pPr>
                      <w:r>
                        <w:rPr>
                          <w:rStyle w:val="a5"/>
                          <w:rFonts w:ascii="Anton" w:hAnsi="Anton"/>
                          <w:color w:val="404040"/>
                          <w:sz w:val="120"/>
                          <w:szCs w:val="120"/>
                        </w:rPr>
                        <w:t>1</w:t>
                      </w:r>
                    </w:p>
                    <w:p w14:paraId="117A0BE2" w14:textId="77777777" w:rsidR="00E80639" w:rsidRPr="00215486" w:rsidRDefault="00E80639" w:rsidP="007712EB"/>
                  </w:txbxContent>
                </v:textbox>
              </v:shape>
            </w:pict>
          </mc:Fallback>
        </mc:AlternateContent>
      </w:r>
      <w:bookmarkEnd w:id="2"/>
      <w:bookmarkEnd w:id="3"/>
    </w:p>
    <w:bookmarkStart w:id="4" w:name="_Toc382507455"/>
    <w:bookmarkStart w:id="5" w:name="_Toc417337294"/>
    <w:p w14:paraId="7CFD381E" w14:textId="77777777" w:rsidR="007712EB" w:rsidRPr="0087277C" w:rsidRDefault="00B928CE" w:rsidP="007712EB">
      <w:pPr>
        <w:pStyle w:val="1"/>
        <w:spacing w:after="0" w:line="360" w:lineRule="auto"/>
        <w:jc w:val="left"/>
        <w:rPr>
          <w:rFonts w:ascii="Quicksand Book" w:hAnsi="Quicksand Book"/>
          <w:color w:val="7F7F7F"/>
          <w:spacing w:val="-10"/>
        </w:rPr>
      </w:pPr>
      <w:r>
        <w:rPr>
          <w:rFonts w:ascii="Quicksand Book" w:hAnsi="Quicksand Book"/>
          <w:noProof/>
          <w:color w:val="7F7F7F"/>
          <w:spacing w:val="-10"/>
          <w:lang w:val="en-US" w:eastAsia="zh-CN"/>
        </w:rPr>
        <mc:AlternateContent>
          <mc:Choice Requires="wps">
            <w:drawing>
              <wp:anchor distT="0" distB="0" distL="114300" distR="114300" simplePos="0" relativeHeight="251669504" behindDoc="0" locked="0" layoutInCell="1" allowOverlap="1" wp14:anchorId="3BDDB34F" wp14:editId="1944313A">
                <wp:simplePos x="0" y="0"/>
                <wp:positionH relativeFrom="column">
                  <wp:posOffset>17012</wp:posOffset>
                </wp:positionH>
                <wp:positionV relativeFrom="paragraph">
                  <wp:posOffset>430619</wp:posOffset>
                </wp:positionV>
                <wp:extent cx="5825165" cy="5434"/>
                <wp:effectExtent l="0" t="0" r="23495" b="33020"/>
                <wp:wrapNone/>
                <wp:docPr id="6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type id="_x0000_t32" coordsize="21600,21600" o:spt="32" o:oned="t" path="m,l21600,21600e" filled="f">
                <v:path arrowok="t" fillok="f" o:connecttype="none"/>
                <o:lock v:ext="edit" shapetype="t"/>
              </v:shapetype>
              <v:shape id="AutoShape 21" o:spid="_x0000_s1026" type="#_x0000_t32" style="position:absolute;left:0;text-align:left;margin-left:1.35pt;margin-top:33.9pt;width:458.65pt;height:.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" strokecolor="#7f7f7f"/>
            </w:pict>
          </mc:Fallback>
        </mc:AlternateContent>
      </w:r>
      <w:r w:rsidR="000A40B4">
        <w:rPr>
          <w:rFonts w:ascii="Quicksand Book" w:hAnsi="Quicksand Book"/>
          <w:color w:val="7F7F7F"/>
          <w:spacing w:val="-10"/>
        </w:rPr>
        <w:t>Recommendation</w:t>
      </w:r>
      <w:bookmarkEnd w:id="4"/>
      <w:bookmarkEnd w:id="5"/>
    </w:p>
    <w:p w14:paraId="195EC80B" w14:textId="77777777" w:rsidR="007712EB" w:rsidRDefault="007712EB" w:rsidP="007712EB">
      <w:pPr>
        <w:pStyle w:val="BodyText2"/>
      </w:pPr>
    </w:p>
    <w:p w14:paraId="642D0C42" w14:textId="77777777" w:rsidR="007712EB" w:rsidRPr="00E91396" w:rsidRDefault="007712EB" w:rsidP="007712EB">
      <w:pPr>
        <w:pStyle w:val="BodyText2"/>
      </w:pPr>
    </w:p>
    <w:p w14:paraId="2F3C3E02" w14:textId="77777777" w:rsidR="000A40B4" w:rsidRPr="007C495B" w:rsidRDefault="000A40B4" w:rsidP="000F405F">
      <w:pPr>
        <w:pStyle w:val="normal2"/>
        <w:jc w:val="left"/>
      </w:pPr>
      <w:r w:rsidRPr="007C495B">
        <w:t>In our lives, we pay very little attention to things that work. Everything we interact with hides a fractal of complexity—hundreds of smaller components, all of which serve a vital role, each disappearing into its destined form and function. Every day, millions of</w:t>
      </w:r>
      <w:ins w:id="6" w:author="sam" w:date="2013-11-22T22:36:00Z">
        <w:r w:rsidRPr="007C495B">
          <w:t xml:space="preserve"> </w:t>
        </w:r>
      </w:ins>
      <w:r w:rsidRPr="007C495B">
        <w:t>people take to the streets with phones in their</w:t>
      </w:r>
      <w:r>
        <w:t xml:space="preserve"> </w:t>
      </w:r>
      <w:r w:rsidRPr="007C495B">
        <w:t>hands, and every day hardware, firmware, and software blend into one contiguous mass of games, photographs, phone calls, and text messages.</w:t>
      </w:r>
    </w:p>
    <w:p w14:paraId="35239A22" w14:textId="77777777" w:rsidR="000A40B4" w:rsidRPr="007C495B" w:rsidRDefault="000A40B4" w:rsidP="000A40B4">
      <w:pPr>
        <w:pStyle w:val="normal2"/>
        <w:jc w:val="left"/>
      </w:pPr>
      <w:r w:rsidRPr="007C495B">
        <w:t>It holds, then, that each component retains leverage</w:t>
      </w:r>
      <w:r>
        <w:t xml:space="preserve"> </w:t>
      </w:r>
      <w:r w:rsidRPr="007C495B">
        <w:t>over the others. Hardware owns firmware, firmware</w:t>
      </w:r>
      <w:r>
        <w:t xml:space="preserve"> </w:t>
      </w:r>
      <w:r w:rsidRPr="007C495B">
        <w:t>loads and reins in software, and software in turn directs hardware. If you could take control of one of them, could you influence a device to enact</w:t>
      </w:r>
      <w:r>
        <w:t xml:space="preserve"> </w:t>
      </w:r>
      <w:r w:rsidRPr="007C495B">
        <w:t>your own desires?</w:t>
      </w:r>
    </w:p>
    <w:p w14:paraId="31DCE82A" w14:textId="77777777" w:rsidR="000A40B4" w:rsidRPr="007C495B" w:rsidRDefault="000A40B4" w:rsidP="000A40B4">
      <w:pPr>
        <w:pStyle w:val="normal2"/>
        <w:jc w:val="left"/>
      </w:pPr>
      <w:r w:rsidRPr="007C495B">
        <w:t>iOS App Reverse Engineering provides a unique view inside the software running on iOS™, the operating system that powers the Apple iPhone® and iPad®. Within, you will learn what makes up application code and how each component fits into the software ecosystem at large. You will explore the hidden second life your phone leads, wherein it is a full-fledged computer and software development platform and there is no practical limit to its functionality.</w:t>
      </w:r>
    </w:p>
    <w:p w14:paraId="02C3569F" w14:textId="77777777" w:rsidR="000A40B4" w:rsidRPr="007C495B" w:rsidRDefault="000A40B4" w:rsidP="000A40B4">
      <w:pPr>
        <w:pStyle w:val="normal2"/>
        <w:jc w:val="left"/>
      </w:pPr>
      <w:r w:rsidRPr="007C495B">
        <w:t>So, young developer, break free of restricted software and find out exactly what makes your phone tick!</w:t>
      </w:r>
    </w:p>
    <w:p w14:paraId="1ADED08E" w14:textId="77777777" w:rsidR="000A40B4" w:rsidRPr="007C495B" w:rsidRDefault="000A40B4" w:rsidP="000A40B4">
      <w:pPr>
        <w:pStyle w:val="normal2"/>
        <w:jc w:val="right"/>
      </w:pPr>
      <w:r w:rsidRPr="007C495B">
        <w:t>Dustin L. Howett</w:t>
      </w:r>
    </w:p>
    <w:p w14:paraId="70F3934E" w14:textId="77777777" w:rsidR="000A40B4" w:rsidRPr="007C495B" w:rsidRDefault="000A40B4" w:rsidP="000A40B4">
      <w:pPr>
        <w:pStyle w:val="normal2"/>
        <w:jc w:val="right"/>
      </w:pPr>
      <w:r w:rsidRPr="007C495B">
        <w:t>iPhone Tweak Developer</w:t>
      </w:r>
    </w:p>
    <w:p w14:paraId="4B66FF43" w14:textId="77777777" w:rsidR="00156443" w:rsidRPr="003E5A50" w:rsidRDefault="00156443" w:rsidP="0029276A">
      <w:pPr>
        <w:pStyle w:val="normal2"/>
      </w:pPr>
    </w:p>
    <w:p w14:paraId="495B84C8" w14:textId="7EF31F7D" w:rsidR="005F6161" w:rsidRDefault="005F6161">
      <w:pPr>
        <w:widowControl/>
        <w:spacing w:line="240" w:lineRule="auto"/>
        <w:jc w:val="left"/>
      </w:pPr>
      <w:r>
        <w:br w:type="page"/>
      </w:r>
    </w:p>
    <w:p w14:paraId="500BE7E9" w14:textId="77777777" w:rsidR="00156443" w:rsidRDefault="00156443" w:rsidP="00B802F3">
      <w:pPr>
        <w:sectPr w:rsidR="00156443" w:rsidSect="00130C77">
          <w:headerReference w:type="even" r:id="rId27"/>
          <w:headerReference w:type="default" r:id="rId28"/>
          <w:footerReference w:type="even" r:id="rId29"/>
          <w:footerReference w:type="default" r:id="rId30"/>
          <w:headerReference w:type="first" r:id="rId31"/>
          <w:footerReference w:type="first" r:id="rId32"/>
          <w:type w:val="continuous"/>
          <w:pgSz w:w="11907" w:h="16839" w:code="9"/>
          <w:pgMar w:top="936" w:right="864" w:bottom="792" w:left="864" w:header="432" w:footer="432" w:gutter="432"/>
          <w:pgNumType w:start="1"/>
          <w:cols w:space="720"/>
          <w:titlePg/>
          <w:docGrid w:linePitch="360"/>
        </w:sectPr>
      </w:pPr>
    </w:p>
    <w:bookmarkStart w:id="7" w:name="_Toc417337295"/>
    <w:p w14:paraId="62F3E39C" w14:textId="77777777" w:rsidR="005F6161" w:rsidRPr="00ED0DF8" w:rsidRDefault="005F6161" w:rsidP="005F6161">
      <w:pPr>
        <w:pStyle w:val="1"/>
        <w:rPr>
          <w:rFonts w:ascii="Quicksand Book" w:hAnsi="Quicksand Book"/>
          <w:color w:val="A6A6A6"/>
          <w:spacing w:val="0"/>
          <w:sz w:val="96"/>
          <w:szCs w:val="96"/>
        </w:rPr>
      </w:pPr>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683840" behindDoc="0" locked="0" layoutInCell="1" allowOverlap="1" wp14:anchorId="77D99F27" wp14:editId="72BB87BC">
                <wp:simplePos x="0" y="0"/>
                <wp:positionH relativeFrom="column">
                  <wp:posOffset>4607560</wp:posOffset>
                </wp:positionH>
                <wp:positionV relativeFrom="paragraph">
                  <wp:posOffset>-7814945</wp:posOffset>
                </wp:positionV>
                <wp:extent cx="1231900" cy="9255760"/>
                <wp:effectExtent l="0" t="0" r="6350" b="2540"/>
                <wp:wrapNone/>
                <wp:docPr id="1073741836"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id="Rectangle 20" o:spid="_x0000_s1026" style="position:absolute;left:0;text-align:left;margin-left:362.8pt;margin-top:-615.35pt;width:97pt;height:728.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MXV26mFAgAABgUAAA4AAAAAAAAAAAAAAAAALgIAAGRycy9lMm9Eb2MueG1sUEsBAi0AFAAG&#10;AAgAAAAhAMajoivjAAAADQEAAA8AAAAAAAAAAAAAAAAA3wQAAGRycy9kb3ducmV2LnhtbFBLBQYA&#10;AAAABAAEAPMAAADvBQAAAAA=&#10;" fillcolor="#d8d8d8" stroked="f"/>
            </w:pict>
          </mc:Fallback>
        </mc:AlternateContent>
      </w:r>
      <w:r>
        <w:rPr>
          <w:noProof/>
          <w:lang w:val="en-US" w:eastAsia="zh-CN"/>
        </w:rPr>
        <mc:AlternateContent>
          <mc:Choice Requires="wps">
            <w:drawing>
              <wp:anchor distT="0" distB="0" distL="114300" distR="114300" simplePos="0" relativeHeight="251685888" behindDoc="0" locked="0" layoutInCell="1" allowOverlap="1" wp14:anchorId="1F533F25" wp14:editId="57AA2E0E">
                <wp:simplePos x="0" y="0"/>
                <wp:positionH relativeFrom="column">
                  <wp:posOffset>4874733</wp:posOffset>
                </wp:positionH>
                <wp:positionV relativeFrom="paragraph">
                  <wp:posOffset>154940</wp:posOffset>
                </wp:positionV>
                <wp:extent cx="736600" cy="1206500"/>
                <wp:effectExtent l="0" t="0" r="0" b="0"/>
                <wp:wrapNone/>
                <wp:docPr id="107374183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B16BAF" w14:textId="77777777" w:rsidR="00E80639" w:rsidRPr="0087277C" w:rsidRDefault="00E80639" w:rsidP="005F6161">
                            <w:pPr>
                              <w:pStyle w:val="af"/>
                              <w:pBdr>
                                <w:top w:val="none" w:sz="0" w:space="0" w:color="auto"/>
                              </w:pBdr>
                              <w:spacing w:line="240" w:lineRule="auto"/>
                              <w:jc w:val="center"/>
                              <w:rPr>
                                <w:rFonts w:ascii="Anton" w:hAnsi="Anton"/>
                                <w:b w:val="0"/>
                                <w:color w:val="404040"/>
                                <w:sz w:val="120"/>
                                <w:szCs w:val="120"/>
                              </w:rPr>
                            </w:pPr>
                            <w:r>
                              <w:rPr>
                                <w:rStyle w:val="a5"/>
                                <w:rFonts w:ascii="Anton" w:hAnsi="Anton"/>
                                <w:color w:val="404040"/>
                                <w:sz w:val="120"/>
                                <w:szCs w:val="120"/>
                              </w:rPr>
                              <w:t>1</w:t>
                            </w:r>
                          </w:p>
                          <w:p w14:paraId="5B7CEF44" w14:textId="77777777" w:rsidR="00E80639" w:rsidRPr="00215486" w:rsidRDefault="00E80639" w:rsidP="005F616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7" type="#_x0000_t202" style="position:absolute;left:0;text-align:left;margin-left:383.85pt;margin-top:12.2pt;width:58pt;height: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" filled="f" stroked="f">
                <v:textbox>
                  <w:txbxContent>
                    <w:p w14:paraId="32B16BAF" w14:textId="77777777" w:rsidR="00E80639" w:rsidRPr="0087277C" w:rsidRDefault="00E80639" w:rsidP="005F6161">
                      <w:pPr>
                        <w:pStyle w:val="af"/>
                        <w:pBdr>
                          <w:top w:val="none" w:sz="0" w:space="0" w:color="auto"/>
                        </w:pBdr>
                        <w:spacing w:line="240" w:lineRule="auto"/>
                        <w:jc w:val="center"/>
                        <w:rPr>
                          <w:rFonts w:ascii="Anton" w:hAnsi="Anton"/>
                          <w:b w:val="0"/>
                          <w:color w:val="404040"/>
                          <w:sz w:val="120"/>
                          <w:szCs w:val="120"/>
                        </w:rPr>
                      </w:pPr>
                      <w:r>
                        <w:rPr>
                          <w:rStyle w:val="a5"/>
                          <w:rFonts w:ascii="Anton" w:hAnsi="Anton"/>
                          <w:color w:val="404040"/>
                          <w:sz w:val="120"/>
                          <w:szCs w:val="120"/>
                        </w:rPr>
                        <w:t>1</w:t>
                      </w:r>
                    </w:p>
                    <w:p w14:paraId="5B7CEF44" w14:textId="77777777" w:rsidR="00E80639" w:rsidRPr="00215486" w:rsidRDefault="00E80639" w:rsidP="005F6161"/>
                  </w:txbxContent>
                </v:textbox>
              </v:shape>
            </w:pict>
          </mc:Fallback>
        </mc:AlternateContent>
      </w:r>
      <w:bookmarkEnd w:id="7"/>
    </w:p>
    <w:bookmarkStart w:id="8" w:name="_Toc417337296"/>
    <w:p w14:paraId="416FC4B1" w14:textId="1E4F97B9" w:rsidR="005F6161" w:rsidRPr="0087277C" w:rsidRDefault="005F6161" w:rsidP="005F6161">
      <w:pPr>
        <w:pStyle w:val="1"/>
        <w:spacing w:after="0" w:line="360" w:lineRule="auto"/>
        <w:jc w:val="left"/>
        <w:rPr>
          <w:rFonts w:ascii="Quicksand Book" w:hAnsi="Quicksand Book"/>
          <w:color w:val="7F7F7F"/>
          <w:spacing w:val="-10"/>
        </w:rPr>
      </w:pPr>
      <w:r>
        <w:rPr>
          <w:rFonts w:ascii="Quicksand Book" w:hAnsi="Quicksand Book"/>
          <w:noProof/>
          <w:color w:val="7F7F7F"/>
          <w:spacing w:val="-10"/>
          <w:lang w:val="en-US" w:eastAsia="zh-CN"/>
        </w:rPr>
        <mc:AlternateContent>
          <mc:Choice Requires="wps">
            <w:drawing>
              <wp:anchor distT="0" distB="0" distL="114300" distR="114300" simplePos="0" relativeHeight="251684864" behindDoc="0" locked="0" layoutInCell="1" allowOverlap="1" wp14:anchorId="36B5B118" wp14:editId="7357AFAC">
                <wp:simplePos x="0" y="0"/>
                <wp:positionH relativeFrom="column">
                  <wp:posOffset>17012</wp:posOffset>
                </wp:positionH>
                <wp:positionV relativeFrom="paragraph">
                  <wp:posOffset>430619</wp:posOffset>
                </wp:positionV>
                <wp:extent cx="5825165" cy="5434"/>
                <wp:effectExtent l="0" t="0" r="23495" b="33020"/>
                <wp:wrapNone/>
                <wp:docPr id="1073741838"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 id="AutoShape 21" o:spid="_x0000_s1026" type="#_x0000_t32" style="position:absolute;left:0;text-align:left;margin-left:1.35pt;margin-top:33.9pt;width:458.65pt;height:.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BkQH8aLQIAAEgEAAAOAAAAAAAAAAAAAAAAAC4CAABkcnMv&#10;ZTJvRG9jLnhtbFBLAQItABQABgAIAAAAIQD3eTsK3AAAAAcBAAAPAAAAAAAAAAAAAAAAAIcEAABk&#10;cnMvZG93bnJldi54bWxQSwUGAAAAAAQABADzAAAAkAUAAAAA&#10;" strokecolor="#7f7f7f"/>
            </w:pict>
          </mc:Fallback>
        </mc:AlternateContent>
      </w:r>
      <w:r>
        <w:rPr>
          <w:rFonts w:ascii="Quicksand Book" w:hAnsi="Quicksand Book" w:hint="eastAsia"/>
          <w:color w:val="7F7F7F"/>
          <w:spacing w:val="-10"/>
          <w:lang w:eastAsia="zh-CN"/>
        </w:rPr>
        <w:t>Preface</w:t>
      </w:r>
      <w:bookmarkEnd w:id="8"/>
    </w:p>
    <w:p w14:paraId="6FF2C902" w14:textId="77777777" w:rsidR="00E91396" w:rsidRDefault="00E91396" w:rsidP="00E91396">
      <w:pPr>
        <w:pStyle w:val="BodyText2"/>
      </w:pPr>
    </w:p>
    <w:p w14:paraId="50164172" w14:textId="77777777" w:rsidR="00F47EAA" w:rsidRPr="00E91396" w:rsidRDefault="00F47EAA" w:rsidP="00E91396">
      <w:pPr>
        <w:pStyle w:val="BodyText2"/>
      </w:pPr>
    </w:p>
    <w:p w14:paraId="00D985AA" w14:textId="04F68FE4" w:rsidR="000A40B4" w:rsidRDefault="000A40B4" w:rsidP="000F405F">
      <w:pPr>
        <w:pStyle w:val="normal2"/>
        <w:jc w:val="left"/>
      </w:pPr>
      <w:r>
        <w:t>I</w:t>
      </w:r>
      <w:r w:rsidR="00511121" w:rsidRPr="00511121">
        <w:t>’</w:t>
      </w:r>
      <w:r>
        <w:t>m a man who loves travelling by myself. On every vacation in university, I spend about 7 to 10 days as a backpacker, travelling around China. Since it</w:t>
      </w:r>
      <w:r w:rsidR="00511121" w:rsidRPr="00511121">
        <w:t>’</w:t>
      </w:r>
      <w:r>
        <w:t xml:space="preserve">s a self-guiding tour, no guide will come to help me arrange anything. As a result, before travelling, my friends and I have to prepare everything by ourselves, such as scheduling, confirming the routes and buying tickets. We also need to put deep thought into our plans, and think about its dangers. </w:t>
      </w:r>
    </w:p>
    <w:p w14:paraId="33E976AB" w14:textId="5D46FF31" w:rsidR="000A40B4" w:rsidRDefault="000A40B4" w:rsidP="000A40B4">
      <w:pPr>
        <w:pStyle w:val="normal2"/>
        <w:jc w:val="left"/>
      </w:pPr>
      <w:r>
        <w:t>It</w:t>
      </w:r>
      <w:r w:rsidR="00511121" w:rsidRPr="00511121">
        <w:t>’</w:t>
      </w:r>
      <w:r>
        <w:t>s a commonly held belief that travelling, especially backpacking, is a great way to expand one</w:t>
      </w:r>
      <w:r w:rsidR="00511121" w:rsidRPr="00511121">
        <w:t>’</w:t>
      </w:r>
      <w:r>
        <w:t>s horizons. What I see during my trips can make me more knowledgeable about the world around me. More importantly, before start travelling, I need to get everything prepared for this journey. My mind has arrived at the destination, even if my body is still at the starting point. This way of thinking is good for cultivating a holistic outlook as well as making us think about problems from a wider, longer term perspective.</w:t>
      </w:r>
    </w:p>
    <w:p w14:paraId="1E7A4289" w14:textId="5827303B" w:rsidR="000A40B4" w:rsidRDefault="000A40B4" w:rsidP="000A40B4">
      <w:pPr>
        <w:pStyle w:val="normal2"/>
        <w:jc w:val="left"/>
      </w:pPr>
      <w:r>
        <w:t>Before pursuing my master degree in 2009, I thought deeply about what I wanted to study. My major was computer science. From the beginning of undergraduate year, most of my classmates engaged in the study of Windows. As a student who wasn</w:t>
      </w:r>
      <w:r w:rsidR="00511121" w:rsidRPr="00511121">
        <w:t>’</w:t>
      </w:r>
      <w:r>
        <w:t>t good at programming, there were two alternatives for me to choose - one was to continue the study of Windows, and the other was to explore something else. If I chose the former, there were at least two benefits for me. Firstly, there were lots of documents for reference. The second one was that there were numerous people engaging in the study of Windows. When I met problems, I could consult and discuss with them. However, from the other side, there were also some disadvantages. More references possibly led to less creativity, and the more people engaged in studying Windows, the more competitive pressure I would feel.</w:t>
      </w:r>
    </w:p>
    <w:p w14:paraId="53573A87" w14:textId="77777777" w:rsidR="000A40B4" w:rsidRDefault="000A40B4" w:rsidP="000A40B4">
      <w:pPr>
        <w:pStyle w:val="normal2"/>
        <w:jc w:val="left"/>
      </w:pPr>
      <w:r>
        <w:t>In a nutshell, if I engaged in Windows related work, I could start my career very easily. However, there was no guarantee that I could be outstanding among the researchers. If I chose to do something else, it might be very difficult. But as long as I persist with my goal, I could make something different.</w:t>
      </w:r>
    </w:p>
    <w:p w14:paraId="546D2A71" w14:textId="23FC97DB" w:rsidR="000A40B4" w:rsidRDefault="000A40B4" w:rsidP="000A40B4">
      <w:pPr>
        <w:pStyle w:val="normal2"/>
        <w:jc w:val="left"/>
      </w:pPr>
      <w:r>
        <w:t xml:space="preserve">Fortunately, my mentor had the same idea. He recommended me to work on mobile development. At that time, there were very few people engaging in this area in China and I had no idea about smart phones. My mobile phone was an out of date Philips phone, so that it was very hard for me to start to develop applications. Despite the difficulties, I trusted my mentor and myself. Not only because I had only chosen him after careful research and recommendations by my senior fellow students, but also that we shared the same opinions. So I started to search mobile development related information. After learning a few concepts about </w:t>
      </w:r>
      <w:r>
        <w:lastRenderedPageBreak/>
        <w:t>smart phones and mobile Internet, I faintly found that this industry was conductive to the theory that computers and Internet would become smaller, faster and more tightly related with people</w:t>
      </w:r>
      <w:r w:rsidR="00511121" w:rsidRPr="00511121">
        <w:t>’</w:t>
      </w:r>
      <w:r>
        <w:t>s lives. Many things could be done in this area. So I chose to engage in studying iOS.</w:t>
      </w:r>
    </w:p>
    <w:p w14:paraId="7B0207AA" w14:textId="3A5A0629" w:rsidR="000A40B4" w:rsidRDefault="000A40B4" w:rsidP="000A40B4">
      <w:pPr>
        <w:pStyle w:val="normal2"/>
        <w:jc w:val="left"/>
      </w:pPr>
      <w:r>
        <w:t xml:space="preserve">Everything was hard in the beginning. There were lots of differences between iOS and Windows. For example, iOS was an UNIX-like operating system, which was a complete, but closed, ecosystem. Its main programming language Objective-C, and jailbreak, were all strange fields lacking of information at that point. So I learned by myself, week by week, in a hackintosh. And this lasted for almost a year. During this period of time, I read the book </w:t>
      </w:r>
      <w:r w:rsidR="00511121" w:rsidRPr="00511121">
        <w:t>“</w:t>
      </w:r>
      <w:r>
        <w:t>Learn Objective-C on the Mac</w:t>
      </w:r>
      <w:r w:rsidR="00511121" w:rsidRPr="00511121">
        <w:t>”</w:t>
      </w:r>
      <w:r>
        <w:t xml:space="preserve">, input the code on the book into Xcode and checked the result by running the simulator. However, the code and the UI were hard to be associated with each other. Besides, I searched those half-UNIX concepts like backgrounding on Google and tried to understand them, but they were really hard to understand. When my classmates published their papers, I even wondered what I was doing during these several months. When they went out and play, I had to read code alone in the dormitory. When they had fallen asleep, I had to keep on working in the lab. Although these things made me feel lonely, they benefitted me a lot. I learnt a lot and became more informative during this period. As well, it made me become confident. The more knowledge I got, the less lonely I felt. </w:t>
      </w:r>
      <w:r w:rsidRPr="000A40B4">
        <w:t>A man can be excellent when he can bear the loneliness. What you pay will finally return and enrich yourself.</w:t>
      </w:r>
      <w:r>
        <w:t xml:space="preserve"> After one-year of practice, in March 2011, the obscure code suddenly became understandable. The meaning of every word and the relationship of every sentence became clearer. All fragmented knowledge appeared to be organized in my head and the logic of the whole system became </w:t>
      </w:r>
      <w:r w:rsidRPr="002D0B38">
        <w:t>explicit</w:t>
      </w:r>
      <w:r>
        <w:t xml:space="preserve">. </w:t>
      </w:r>
    </w:p>
    <w:p w14:paraId="17ED0410" w14:textId="258723E3" w:rsidR="000A40B4" w:rsidRDefault="000A40B4" w:rsidP="000A40B4">
      <w:pPr>
        <w:pStyle w:val="normal2"/>
        <w:jc w:val="left"/>
      </w:pPr>
      <w:r>
        <w:t>So I sped up my research. In April 2011, I finished the prototype of my master thesis and got high praise from my mentor who didn</w:t>
      </w:r>
      <w:r w:rsidR="00511121" w:rsidRPr="00511121">
        <w:t>’</w:t>
      </w:r>
      <w:r>
        <w:t>t keep high expectation on my iOS research. Since then, I changed from a person who felt good to a man who was really good, which signified my pass of entry level of iOS research.</w:t>
      </w:r>
    </w:p>
    <w:p w14:paraId="7AC1A4AA" w14:textId="4669C103" w:rsidR="000A40B4" w:rsidRDefault="000A40B4" w:rsidP="000A40B4">
      <w:pPr>
        <w:pStyle w:val="normal2"/>
        <w:jc w:val="left"/>
      </w:pPr>
      <w:r>
        <w:t>In the past few years, I made friends with the author of Theos, DHowett, consulted questions with the father of Activator, rpetrich and quarreled with the admin of TheBigBoss repo, Optimo. They were the people who solved most of my problems along the way. During the development of SMSNinja, I met Hang Wu, (the second author of this book). As research continues, I met a group of people who was doing excellent things but keeping low profile and finally I realized I</w:t>
      </w:r>
      <w:r w:rsidR="00511121" w:rsidRPr="00511121">
        <w:t>’</w:t>
      </w:r>
      <w:r>
        <w:t>m not alone—We stand alone together.</w:t>
      </w:r>
    </w:p>
    <w:p w14:paraId="71D6F934" w14:textId="74B2C8A4" w:rsidR="000A40B4" w:rsidRDefault="000A40B4" w:rsidP="000A40B4">
      <w:pPr>
        <w:pStyle w:val="normal2"/>
        <w:jc w:val="left"/>
      </w:pPr>
      <w:r>
        <w:t>Taking a look back at the past five years, I</w:t>
      </w:r>
      <w:r w:rsidR="00511121" w:rsidRPr="00511121">
        <w:t>’</w:t>
      </w:r>
      <w:r>
        <w:t>m glad that I made the right choice. It</w:t>
      </w:r>
      <w:r w:rsidR="00511121" w:rsidRPr="00511121">
        <w:t>’</w:t>
      </w:r>
      <w:r>
        <w:t>s hard to imagine that you can publish a book related to Windows with only 5-years of research. However, this dream comes true with iOS. The fierce competition among Apple, Microsoft and Google and the feedback from market both prove that this industry will definitely play a leading role in the next 10 years. I feel very lucky that I can be a witness and participate in it. So, don</w:t>
      </w:r>
      <w:r w:rsidR="00511121" w:rsidRPr="00511121">
        <w:t>’</w:t>
      </w:r>
      <w:r>
        <w:t>t hesitate, come and join us, right now!</w:t>
      </w:r>
    </w:p>
    <w:p w14:paraId="5F232C03" w14:textId="053BCA53" w:rsidR="000A40B4" w:rsidRDefault="000A40B4" w:rsidP="000A40B4">
      <w:pPr>
        <w:pStyle w:val="normal2"/>
        <w:jc w:val="left"/>
      </w:pPr>
      <w:r>
        <w:t xml:space="preserve">When received the invitation from Hang Wu to write this book, I was a bit hesitant. Due to the large quantity of populations, there were fierce competitions in all walks of life. I summarized all accumulated knowledge from countless failures and if I shared all of them in details, would it result in more competitors? Would my advantages be handed over to others? But throughout the history of jailbreaking, from Cydia and CydiaSubstrate to Theos, all these </w:t>
      </w:r>
      <w:r>
        <w:lastRenderedPageBreak/>
        <w:t xml:space="preserve">pieces of software were open source and impressed me a lot. It was because these excellent engineers shared their </w:t>
      </w:r>
      <w:r w:rsidR="00511121" w:rsidRPr="00511121">
        <w:t>“</w:t>
      </w:r>
      <w:r>
        <w:t>advantages</w:t>
      </w:r>
      <w:r w:rsidR="00511121" w:rsidRPr="00511121">
        <w:t>”</w:t>
      </w:r>
      <w:r>
        <w:t xml:space="preserve"> that we could absorb knowledge from and then gradually grew better. </w:t>
      </w:r>
      <w:r w:rsidR="00511121" w:rsidRPr="00511121">
        <w:t>‘</w:t>
      </w:r>
      <w:r>
        <w:t>TweakWeek</w:t>
      </w:r>
      <w:r w:rsidR="00511121" w:rsidRPr="00511121">
        <w:t>’</w:t>
      </w:r>
      <w:r>
        <w:t xml:space="preserve"> led by rpetrich and </w:t>
      </w:r>
      <w:r w:rsidR="00511121" w:rsidRPr="00511121">
        <w:t>‘</w:t>
      </w:r>
      <w:r>
        <w:t>OpenJailbreak</w:t>
      </w:r>
      <w:r w:rsidR="00511121" w:rsidRPr="00511121">
        <w:t>’</w:t>
      </w:r>
      <w:r>
        <w:t xml:space="preserve"> led by posixninja also shared their valuable core source code so that more fans could participate in building up the ecosystem of iOS jailbreak. They were the top developers in this area and their advantages didn</w:t>
      </w:r>
      <w:r w:rsidR="00511121" w:rsidRPr="00511121">
        <w:t>’</w:t>
      </w:r>
      <w:r>
        <w:t>t get reduced with sharing. I was a learner who benefitted a lot from this sharing chain. Moreover, I intended to continue my research. If I didn</w:t>
      </w:r>
      <w:r w:rsidR="00511121" w:rsidRPr="00511121">
        <w:t>’</w:t>
      </w:r>
      <w:r>
        <w:t>t stop, my advantage would stay and the only competitor was myself. I believed sharing would help a lot of developers who were stuck at the entry level where I used to be. And sharing could also combine all wisdom together to make science and technology serve people better. Meanwhile, I could make more friends in this community. From this point of view, writing this book can be regarded as a long term thought, just like what I did as a backpacker.</w:t>
      </w:r>
    </w:p>
    <w:p w14:paraId="635C4D1F" w14:textId="77777777" w:rsidR="000A40B4" w:rsidRDefault="000A40B4" w:rsidP="000A40B4">
      <w:pPr>
        <w:pStyle w:val="normal2"/>
        <w:jc w:val="left"/>
      </w:pPr>
      <w:r>
        <w:t>Ok, What I said above is too serious for the preface. Let me say something about this book. The content of the book is suitable for the majority of iOS developers who are not satisfied with developing Apps. There are even more practical examples and details in this book than my master thesis. And if you want to follow up, please focus on our official website http://bbs.iosre.com and our IRC channel #Theos on irc.saurik.com. Together, let us build the jailbreak community!</w:t>
      </w:r>
    </w:p>
    <w:p w14:paraId="67079CE3" w14:textId="25CCC89E" w:rsidR="000A40B4" w:rsidRDefault="000A40B4" w:rsidP="000A40B4">
      <w:pPr>
        <w:pStyle w:val="normal2"/>
        <w:jc w:val="left"/>
      </w:pPr>
      <w:r>
        <w:t>Here, I want to say thank you to my mother. Without her support, I cannot focus on my research and study. Thanks to my grandpa for the enlightenment of my English studying, having good command of the English language is essential for communicating internationally. Thanks to my mentor for his guidance that helped me grew fast during the three-year master career. Thanks to DHowett, rpetrich, Optimo and those who gave me much help as well as sharp criticism. They helped me grew fast and made me realized that I still had a lot to do. Thanks to Codyd51, DHowett, Haifisch, Nexuist, Nitron, Tyilo, uroboro and yrp for suggestions and review of this book. Also, I would like to say thank you to my future girlfriend. It is the absence of you that makes me focus on my research. So, I will share half of this book</w:t>
      </w:r>
      <w:r w:rsidR="00511121" w:rsidRPr="00511121">
        <w:t>’</w:t>
      </w:r>
      <w:r>
        <w:t>s remuneration with you :)</w:t>
      </w:r>
    </w:p>
    <w:p w14:paraId="2A1AAF9F" w14:textId="77777777" w:rsidR="000A40B4" w:rsidRDefault="000A40B4" w:rsidP="000A40B4">
      <w:pPr>
        <w:pStyle w:val="normal2"/>
        <w:jc w:val="left"/>
      </w:pPr>
      <w:r>
        <w:t xml:space="preserve">Career, family, friendship, love are life-long pursuit of ordinary people. However, we cannot get them all, and have to give up some of them. If I unintentionally offend someone here by </w:t>
      </w:r>
      <w:r w:rsidRPr="00ED4FD1">
        <w:t xml:space="preserve">pursuing </w:t>
      </w:r>
      <w:r>
        <w:t>and giving up something, I would like to sincerely apologize for my behaviors and thank you for your forgiveness.</w:t>
      </w:r>
    </w:p>
    <w:p w14:paraId="5CD0239A" w14:textId="77777777" w:rsidR="000A40B4" w:rsidRDefault="000A40B4" w:rsidP="000A40B4">
      <w:pPr>
        <w:pStyle w:val="normal2"/>
        <w:jc w:val="left"/>
      </w:pPr>
      <w:r>
        <w:t xml:space="preserve">At last, I want to share a poem that I like very much. Despite </w:t>
      </w:r>
      <w:r w:rsidRPr="00C46B56">
        <w:t>regrets</w:t>
      </w:r>
      <w:r>
        <w:t>, life is amazing.</w:t>
      </w:r>
    </w:p>
    <w:p w14:paraId="37F2B7AB" w14:textId="77777777" w:rsidR="000A40B4" w:rsidRDefault="000A40B4" w:rsidP="000A40B4">
      <w:pPr>
        <w:pStyle w:val="normal2"/>
        <w:jc w:val="left"/>
        <w:rPr>
          <w:lang w:eastAsia="zh-CN"/>
        </w:rPr>
      </w:pPr>
    </w:p>
    <w:p w14:paraId="358C05AC" w14:textId="77777777" w:rsidR="00AF47DA" w:rsidRDefault="00AF47DA" w:rsidP="000A40B4">
      <w:pPr>
        <w:pStyle w:val="normal2"/>
        <w:jc w:val="left"/>
        <w:rPr>
          <w:lang w:eastAsia="zh-CN"/>
        </w:rPr>
      </w:pPr>
    </w:p>
    <w:p w14:paraId="57C26675" w14:textId="77777777" w:rsidR="00AF47DA" w:rsidRDefault="00AF47DA" w:rsidP="000A40B4">
      <w:pPr>
        <w:pStyle w:val="normal2"/>
        <w:jc w:val="left"/>
        <w:rPr>
          <w:lang w:eastAsia="zh-CN"/>
        </w:rPr>
      </w:pPr>
    </w:p>
    <w:p w14:paraId="57E18193" w14:textId="77777777" w:rsidR="00AF47DA" w:rsidRDefault="00AF47DA" w:rsidP="000A40B4">
      <w:pPr>
        <w:pStyle w:val="normal2"/>
        <w:jc w:val="left"/>
        <w:rPr>
          <w:lang w:eastAsia="zh-CN"/>
        </w:rPr>
      </w:pPr>
    </w:p>
    <w:p w14:paraId="757CE419" w14:textId="77777777" w:rsidR="000A40B4" w:rsidRDefault="000A40B4" w:rsidP="000A40B4">
      <w:pPr>
        <w:pStyle w:val="normal2"/>
        <w:ind w:firstLine="0"/>
        <w:jc w:val="center"/>
      </w:pPr>
      <w:r>
        <w:t>The Road Not Taken</w:t>
      </w:r>
    </w:p>
    <w:p w14:paraId="53479023" w14:textId="77777777" w:rsidR="000A40B4" w:rsidRPr="000A40B4" w:rsidRDefault="000A40B4" w:rsidP="000A40B4">
      <w:pPr>
        <w:pStyle w:val="normal2"/>
        <w:ind w:firstLine="0"/>
        <w:jc w:val="center"/>
        <w:rPr>
          <w:sz w:val="16"/>
          <w:szCs w:val="16"/>
        </w:rPr>
      </w:pPr>
      <w:r w:rsidRPr="000A40B4">
        <w:rPr>
          <w:sz w:val="16"/>
          <w:szCs w:val="16"/>
        </w:rPr>
        <w:t>Robert Frost, 1874 – 1963</w:t>
      </w:r>
    </w:p>
    <w:p w14:paraId="7B716EB2" w14:textId="77777777" w:rsidR="000A40B4" w:rsidRDefault="000A40B4" w:rsidP="000A40B4">
      <w:pPr>
        <w:pStyle w:val="normal2"/>
        <w:ind w:firstLine="0"/>
        <w:jc w:val="center"/>
      </w:pPr>
    </w:p>
    <w:p w14:paraId="49B096A7" w14:textId="77777777" w:rsidR="000A40B4" w:rsidRDefault="000A40B4" w:rsidP="000A40B4">
      <w:pPr>
        <w:pStyle w:val="normal2"/>
        <w:ind w:firstLine="0"/>
        <w:jc w:val="center"/>
      </w:pPr>
      <w:r>
        <w:t>Two roads diverged in a yellow wood,</w:t>
      </w:r>
    </w:p>
    <w:p w14:paraId="16906567" w14:textId="77777777" w:rsidR="000A40B4" w:rsidRDefault="000A40B4" w:rsidP="000A40B4">
      <w:pPr>
        <w:pStyle w:val="normal2"/>
        <w:ind w:firstLine="0"/>
        <w:jc w:val="center"/>
      </w:pPr>
      <w:r>
        <w:t>And sorry I could not travel both</w:t>
      </w:r>
    </w:p>
    <w:p w14:paraId="3C8EE700" w14:textId="77777777" w:rsidR="000A40B4" w:rsidRDefault="000A40B4" w:rsidP="000A40B4">
      <w:pPr>
        <w:pStyle w:val="normal2"/>
        <w:ind w:firstLine="0"/>
        <w:jc w:val="center"/>
      </w:pPr>
      <w:r>
        <w:lastRenderedPageBreak/>
        <w:t>And be one traveler, long I stood</w:t>
      </w:r>
    </w:p>
    <w:p w14:paraId="5140C8E2" w14:textId="77777777" w:rsidR="000A40B4" w:rsidRDefault="000A40B4" w:rsidP="000A40B4">
      <w:pPr>
        <w:pStyle w:val="normal2"/>
        <w:ind w:firstLine="0"/>
        <w:jc w:val="center"/>
      </w:pPr>
      <w:r>
        <w:t>And looked down one as far as I could</w:t>
      </w:r>
    </w:p>
    <w:p w14:paraId="3D6776CB" w14:textId="77777777" w:rsidR="000A40B4" w:rsidRDefault="000A40B4" w:rsidP="000A40B4">
      <w:pPr>
        <w:pStyle w:val="normal2"/>
        <w:ind w:firstLine="0"/>
        <w:jc w:val="center"/>
      </w:pPr>
      <w:r>
        <w:t>To where it bent in the undergrowth;</w:t>
      </w:r>
    </w:p>
    <w:p w14:paraId="45452AC7" w14:textId="77777777" w:rsidR="000A40B4" w:rsidRDefault="000A40B4" w:rsidP="000A40B4">
      <w:pPr>
        <w:pStyle w:val="normal2"/>
        <w:ind w:firstLine="0"/>
        <w:jc w:val="center"/>
      </w:pPr>
    </w:p>
    <w:p w14:paraId="0986F6C1" w14:textId="77777777" w:rsidR="000A40B4" w:rsidRDefault="000A40B4" w:rsidP="000A40B4">
      <w:pPr>
        <w:pStyle w:val="normal2"/>
        <w:ind w:firstLine="0"/>
        <w:jc w:val="center"/>
      </w:pPr>
      <w:r>
        <w:t>Then took the other, as just as fair,</w:t>
      </w:r>
    </w:p>
    <w:p w14:paraId="19B4F127" w14:textId="77777777" w:rsidR="000A40B4" w:rsidRDefault="000A40B4" w:rsidP="000A40B4">
      <w:pPr>
        <w:pStyle w:val="normal2"/>
        <w:ind w:firstLine="0"/>
        <w:jc w:val="center"/>
      </w:pPr>
      <w:r>
        <w:t>And having perhaps the better claim,</w:t>
      </w:r>
    </w:p>
    <w:p w14:paraId="4D9430FF" w14:textId="77777777" w:rsidR="000A40B4" w:rsidRDefault="000A40B4" w:rsidP="000A40B4">
      <w:pPr>
        <w:pStyle w:val="normal2"/>
        <w:ind w:firstLine="0"/>
        <w:jc w:val="center"/>
      </w:pPr>
      <w:r>
        <w:t>Because it was grassy and wanted wear;</w:t>
      </w:r>
    </w:p>
    <w:p w14:paraId="49287995" w14:textId="77777777" w:rsidR="000A40B4" w:rsidRDefault="000A40B4" w:rsidP="000A40B4">
      <w:pPr>
        <w:pStyle w:val="normal2"/>
        <w:ind w:firstLine="0"/>
        <w:jc w:val="center"/>
      </w:pPr>
      <w:r>
        <w:t>Though as for that the passing there</w:t>
      </w:r>
    </w:p>
    <w:p w14:paraId="30CD25E4" w14:textId="77777777" w:rsidR="000A40B4" w:rsidRDefault="000A40B4" w:rsidP="000A40B4">
      <w:pPr>
        <w:pStyle w:val="normal2"/>
        <w:ind w:firstLine="0"/>
        <w:jc w:val="center"/>
      </w:pPr>
      <w:r>
        <w:t>Had worn them really about the same,</w:t>
      </w:r>
    </w:p>
    <w:p w14:paraId="493370B9" w14:textId="77777777" w:rsidR="000A40B4" w:rsidRDefault="000A40B4" w:rsidP="000A40B4">
      <w:pPr>
        <w:pStyle w:val="normal2"/>
        <w:ind w:firstLine="0"/>
        <w:jc w:val="center"/>
      </w:pPr>
    </w:p>
    <w:p w14:paraId="55783B54" w14:textId="77777777" w:rsidR="000A40B4" w:rsidRDefault="000A40B4" w:rsidP="000A40B4">
      <w:pPr>
        <w:pStyle w:val="normal2"/>
        <w:ind w:firstLine="0"/>
        <w:jc w:val="center"/>
      </w:pPr>
      <w:r>
        <w:t>And both that morning equally lay</w:t>
      </w:r>
    </w:p>
    <w:p w14:paraId="0088E25B" w14:textId="77777777" w:rsidR="000A40B4" w:rsidRDefault="000A40B4" w:rsidP="000A40B4">
      <w:pPr>
        <w:pStyle w:val="normal2"/>
        <w:ind w:firstLine="0"/>
        <w:jc w:val="center"/>
      </w:pPr>
      <w:r>
        <w:t>In leaves no step had trodden black.</w:t>
      </w:r>
    </w:p>
    <w:p w14:paraId="1E60728F" w14:textId="77777777" w:rsidR="000A40B4" w:rsidRDefault="000A40B4" w:rsidP="000A40B4">
      <w:pPr>
        <w:pStyle w:val="normal2"/>
        <w:ind w:firstLine="0"/>
        <w:jc w:val="center"/>
      </w:pPr>
      <w:r>
        <w:t>Oh, I kept the first for another day!</w:t>
      </w:r>
    </w:p>
    <w:p w14:paraId="7517A5F3" w14:textId="77777777" w:rsidR="000A40B4" w:rsidRDefault="000A40B4" w:rsidP="000A40B4">
      <w:pPr>
        <w:pStyle w:val="normal2"/>
        <w:ind w:firstLine="0"/>
        <w:jc w:val="center"/>
      </w:pPr>
      <w:r>
        <w:t>Yet knowing how way leads on to way,</w:t>
      </w:r>
    </w:p>
    <w:p w14:paraId="274643FE" w14:textId="77777777" w:rsidR="000A40B4" w:rsidRDefault="000A40B4" w:rsidP="000A40B4">
      <w:pPr>
        <w:pStyle w:val="normal2"/>
        <w:ind w:firstLine="0"/>
        <w:jc w:val="center"/>
      </w:pPr>
      <w:r>
        <w:t>I doubted if I should ever come back.</w:t>
      </w:r>
    </w:p>
    <w:p w14:paraId="4DAB27F0" w14:textId="77777777" w:rsidR="000A40B4" w:rsidRDefault="000A40B4" w:rsidP="000A40B4">
      <w:pPr>
        <w:pStyle w:val="normal2"/>
        <w:ind w:firstLine="0"/>
        <w:jc w:val="center"/>
      </w:pPr>
    </w:p>
    <w:p w14:paraId="3A27F2A9" w14:textId="77777777" w:rsidR="000A40B4" w:rsidRDefault="000A40B4" w:rsidP="000A40B4">
      <w:pPr>
        <w:pStyle w:val="normal2"/>
        <w:ind w:firstLine="0"/>
        <w:jc w:val="center"/>
      </w:pPr>
      <w:r>
        <w:t>I shall be telling this with a sigh</w:t>
      </w:r>
    </w:p>
    <w:p w14:paraId="29951A62" w14:textId="77777777" w:rsidR="000A40B4" w:rsidRDefault="000A40B4" w:rsidP="000A40B4">
      <w:pPr>
        <w:pStyle w:val="normal2"/>
        <w:ind w:firstLine="0"/>
        <w:jc w:val="center"/>
      </w:pPr>
      <w:r>
        <w:t>Somewhere ages and ages hence:</w:t>
      </w:r>
    </w:p>
    <w:p w14:paraId="5821E509" w14:textId="77777777" w:rsidR="000A40B4" w:rsidRDefault="000A40B4" w:rsidP="000A40B4">
      <w:pPr>
        <w:pStyle w:val="normal2"/>
        <w:ind w:firstLine="0"/>
        <w:jc w:val="center"/>
      </w:pPr>
      <w:r>
        <w:t>Two roads diverged in a wood, and I--</w:t>
      </w:r>
    </w:p>
    <w:p w14:paraId="275C7665" w14:textId="77777777" w:rsidR="000A40B4" w:rsidRDefault="000A40B4" w:rsidP="000A40B4">
      <w:pPr>
        <w:pStyle w:val="normal2"/>
        <w:ind w:firstLine="0"/>
        <w:jc w:val="center"/>
      </w:pPr>
      <w:r>
        <w:t>I took the one less traveled by,</w:t>
      </w:r>
    </w:p>
    <w:p w14:paraId="2136B84A" w14:textId="77777777" w:rsidR="000A40B4" w:rsidRDefault="000A40B4" w:rsidP="000A40B4">
      <w:pPr>
        <w:pStyle w:val="normal2"/>
        <w:ind w:firstLine="0"/>
        <w:jc w:val="center"/>
      </w:pPr>
      <w:r>
        <w:t>And that has made all the difference.</w:t>
      </w:r>
    </w:p>
    <w:p w14:paraId="4B48C02E" w14:textId="77777777" w:rsidR="000A40B4" w:rsidRDefault="000A40B4" w:rsidP="000A40B4">
      <w:pPr>
        <w:pStyle w:val="normal2"/>
        <w:ind w:firstLine="0"/>
        <w:jc w:val="center"/>
      </w:pPr>
    </w:p>
    <w:p w14:paraId="4101819F" w14:textId="7949E0A4" w:rsidR="000A40B4" w:rsidRPr="00AF47DA" w:rsidRDefault="000A40B4" w:rsidP="000A40B4">
      <w:pPr>
        <w:pStyle w:val="normal2"/>
        <w:ind w:firstLine="0"/>
        <w:jc w:val="right"/>
      </w:pPr>
      <w:r w:rsidRPr="00AF47DA">
        <w:t>In memory of my Grandpa H</w:t>
      </w:r>
      <w:r w:rsidR="00130C77" w:rsidRPr="00AF47DA">
        <w:t>anmin Liu and Grandma Chaoyu Wu</w:t>
      </w:r>
    </w:p>
    <w:p w14:paraId="71D69397" w14:textId="77777777" w:rsidR="000A40B4" w:rsidRDefault="000A40B4" w:rsidP="000A40B4">
      <w:pPr>
        <w:pStyle w:val="normal2"/>
        <w:ind w:firstLine="0"/>
        <w:jc w:val="right"/>
      </w:pPr>
      <w:r>
        <w:t>snakeinny</w:t>
      </w:r>
    </w:p>
    <w:p w14:paraId="3782B4D1" w14:textId="28BB0AAF" w:rsidR="00156443" w:rsidRPr="009639ED" w:rsidRDefault="005F6161" w:rsidP="009639ED">
      <w:pPr>
        <w:widowControl/>
        <w:spacing w:line="240" w:lineRule="auto"/>
        <w:jc w:val="left"/>
        <w:rPr>
          <w:rFonts w:ascii="Dante MT Std" w:hAnsi="Dante MT Std"/>
          <w:sz w:val="26"/>
          <w:szCs w:val="26"/>
          <w:lang w:eastAsia="zh-CN"/>
        </w:rPr>
      </w:pPr>
      <w:r>
        <w:rPr>
          <w:rFonts w:ascii="Dante MT Std" w:hAnsi="Dante MT Std"/>
          <w:sz w:val="26"/>
          <w:szCs w:val="26"/>
        </w:rPr>
        <w:br w:type="page"/>
      </w:r>
      <w:bookmarkStart w:id="9" w:name="_Toc378010081"/>
    </w:p>
    <w:p w14:paraId="2C5F98AF" w14:textId="77777777" w:rsidR="00F47EAA" w:rsidRPr="00F47EAA" w:rsidRDefault="00F47EAA" w:rsidP="00F47EAA">
      <w:pPr>
        <w:pStyle w:val="normal2"/>
        <w:rPr>
          <w:lang w:val="en-US"/>
        </w:rPr>
        <w:sectPr w:rsidR="00F47EAA" w:rsidRPr="00F47EAA" w:rsidSect="00F579EE">
          <w:type w:val="continuous"/>
          <w:pgSz w:w="11907" w:h="16839" w:code="9"/>
          <w:pgMar w:top="936" w:right="864" w:bottom="792" w:left="864" w:header="432" w:footer="432" w:gutter="432"/>
          <w:cols w:space="720"/>
          <w:titlePg/>
          <w:docGrid w:linePitch="360"/>
        </w:sectPr>
      </w:pPr>
    </w:p>
    <w:bookmarkStart w:id="10" w:name="_Toc417337297"/>
    <w:bookmarkEnd w:id="9"/>
    <w:p w14:paraId="31003B77" w14:textId="77777777" w:rsidR="005F6161" w:rsidRPr="00ED0DF8" w:rsidRDefault="005F6161" w:rsidP="005F6161">
      <w:pPr>
        <w:pStyle w:val="1"/>
        <w:rPr>
          <w:rFonts w:ascii="Quicksand Book" w:hAnsi="Quicksand Book"/>
          <w:color w:val="A6A6A6"/>
          <w:spacing w:val="0"/>
          <w:sz w:val="96"/>
          <w:szCs w:val="96"/>
        </w:rPr>
      </w:pPr>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687936" behindDoc="0" locked="0" layoutInCell="1" allowOverlap="1" wp14:anchorId="2DA741CE" wp14:editId="049455FB">
                <wp:simplePos x="0" y="0"/>
                <wp:positionH relativeFrom="column">
                  <wp:posOffset>4607560</wp:posOffset>
                </wp:positionH>
                <wp:positionV relativeFrom="paragraph">
                  <wp:posOffset>-7814945</wp:posOffset>
                </wp:positionV>
                <wp:extent cx="1231900" cy="9255760"/>
                <wp:effectExtent l="0" t="0" r="6350" b="2540"/>
                <wp:wrapNone/>
                <wp:docPr id="1073741839"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id="Rectangle 20" o:spid="_x0000_s1026" style="position:absolute;left:0;text-align:left;margin-left:362.8pt;margin-top:-615.35pt;width:97pt;height:728.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HJXvQGFAgAABgUAAA4AAAAAAAAAAAAAAAAALgIAAGRycy9lMm9Eb2MueG1sUEsBAi0AFAAG&#10;AAgAAAAhAMajoivjAAAADQEAAA8AAAAAAAAAAAAAAAAA3wQAAGRycy9kb3ducmV2LnhtbFBLBQYA&#10;AAAABAAEAPMAAADvBQAAAAA=&#10;" fillcolor="#d8d8d8" stroked="f"/>
            </w:pict>
          </mc:Fallback>
        </mc:AlternateContent>
      </w:r>
      <w:r>
        <w:rPr>
          <w:noProof/>
          <w:lang w:val="en-US" w:eastAsia="zh-CN"/>
        </w:rPr>
        <mc:AlternateContent>
          <mc:Choice Requires="wps">
            <w:drawing>
              <wp:anchor distT="0" distB="0" distL="114300" distR="114300" simplePos="0" relativeHeight="251689984" behindDoc="0" locked="0" layoutInCell="1" allowOverlap="1" wp14:anchorId="49B31F00" wp14:editId="77B93244">
                <wp:simplePos x="0" y="0"/>
                <wp:positionH relativeFrom="column">
                  <wp:posOffset>4874733</wp:posOffset>
                </wp:positionH>
                <wp:positionV relativeFrom="paragraph">
                  <wp:posOffset>154940</wp:posOffset>
                </wp:positionV>
                <wp:extent cx="736600" cy="1206500"/>
                <wp:effectExtent l="0" t="0" r="0" b="0"/>
                <wp:wrapNone/>
                <wp:docPr id="1073741840"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C4AFA" w14:textId="77777777" w:rsidR="00E80639" w:rsidRPr="0087277C" w:rsidRDefault="00E80639" w:rsidP="005F6161">
                            <w:pPr>
                              <w:pStyle w:val="af"/>
                              <w:pBdr>
                                <w:top w:val="none" w:sz="0" w:space="0" w:color="auto"/>
                              </w:pBdr>
                              <w:spacing w:line="240" w:lineRule="auto"/>
                              <w:jc w:val="center"/>
                              <w:rPr>
                                <w:rFonts w:ascii="Anton" w:hAnsi="Anton"/>
                                <w:b w:val="0"/>
                                <w:color w:val="404040"/>
                                <w:sz w:val="120"/>
                                <w:szCs w:val="120"/>
                              </w:rPr>
                            </w:pPr>
                            <w:r>
                              <w:rPr>
                                <w:rStyle w:val="a5"/>
                                <w:rFonts w:ascii="Anton" w:hAnsi="Anton"/>
                                <w:color w:val="404040"/>
                                <w:sz w:val="120"/>
                                <w:szCs w:val="120"/>
                              </w:rPr>
                              <w:t>1</w:t>
                            </w:r>
                          </w:p>
                          <w:p w14:paraId="3155508F" w14:textId="77777777" w:rsidR="00E80639" w:rsidRPr="00215486" w:rsidRDefault="00E80639" w:rsidP="005F616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8" type="#_x0000_t202" style="position:absolute;left:0;text-align:left;margin-left:383.85pt;margin-top:12.2pt;width:58pt;height: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" filled="f" stroked="f">
                <v:textbox>
                  <w:txbxContent>
                    <w:p w14:paraId="6E7C4AFA" w14:textId="77777777" w:rsidR="00E80639" w:rsidRPr="0087277C" w:rsidRDefault="00E80639" w:rsidP="005F6161">
                      <w:pPr>
                        <w:pStyle w:val="af"/>
                        <w:pBdr>
                          <w:top w:val="none" w:sz="0" w:space="0" w:color="auto"/>
                        </w:pBdr>
                        <w:spacing w:line="240" w:lineRule="auto"/>
                        <w:jc w:val="center"/>
                        <w:rPr>
                          <w:rFonts w:ascii="Anton" w:hAnsi="Anton"/>
                          <w:b w:val="0"/>
                          <w:color w:val="404040"/>
                          <w:sz w:val="120"/>
                          <w:szCs w:val="120"/>
                        </w:rPr>
                      </w:pPr>
                      <w:r>
                        <w:rPr>
                          <w:rStyle w:val="a5"/>
                          <w:rFonts w:ascii="Anton" w:hAnsi="Anton"/>
                          <w:color w:val="404040"/>
                          <w:sz w:val="120"/>
                          <w:szCs w:val="120"/>
                        </w:rPr>
                        <w:t>1</w:t>
                      </w:r>
                    </w:p>
                    <w:p w14:paraId="3155508F" w14:textId="77777777" w:rsidR="00E80639" w:rsidRPr="00215486" w:rsidRDefault="00E80639" w:rsidP="005F6161"/>
                  </w:txbxContent>
                </v:textbox>
              </v:shape>
            </w:pict>
          </mc:Fallback>
        </mc:AlternateContent>
      </w:r>
      <w:bookmarkEnd w:id="10"/>
    </w:p>
    <w:bookmarkStart w:id="11" w:name="_Toc417337298"/>
    <w:p w14:paraId="70F622F0" w14:textId="1537356B" w:rsidR="005F6161" w:rsidRPr="0087277C" w:rsidRDefault="005F6161" w:rsidP="005F6161">
      <w:pPr>
        <w:pStyle w:val="1"/>
        <w:spacing w:after="0" w:line="360" w:lineRule="auto"/>
        <w:jc w:val="left"/>
        <w:rPr>
          <w:rFonts w:ascii="Quicksand Book" w:hAnsi="Quicksand Book"/>
          <w:color w:val="7F7F7F"/>
          <w:spacing w:val="-10"/>
        </w:rPr>
      </w:pPr>
      <w:r>
        <w:rPr>
          <w:rFonts w:ascii="Quicksand Book" w:hAnsi="Quicksand Book"/>
          <w:noProof/>
          <w:color w:val="7F7F7F"/>
          <w:spacing w:val="-10"/>
          <w:lang w:val="en-US" w:eastAsia="zh-CN"/>
        </w:rPr>
        <mc:AlternateContent>
          <mc:Choice Requires="wps">
            <w:drawing>
              <wp:anchor distT="0" distB="0" distL="114300" distR="114300" simplePos="0" relativeHeight="251688960" behindDoc="0" locked="0" layoutInCell="1" allowOverlap="1" wp14:anchorId="16CA50CB" wp14:editId="6A8A3969">
                <wp:simplePos x="0" y="0"/>
                <wp:positionH relativeFrom="column">
                  <wp:posOffset>17012</wp:posOffset>
                </wp:positionH>
                <wp:positionV relativeFrom="paragraph">
                  <wp:posOffset>430619</wp:posOffset>
                </wp:positionV>
                <wp:extent cx="5825165" cy="5434"/>
                <wp:effectExtent l="0" t="0" r="23495" b="33020"/>
                <wp:wrapNone/>
                <wp:docPr id="1073741841"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 id="AutoShape 21" o:spid="_x0000_s1026" type="#_x0000_t32" style="position:absolute;left:0;text-align:left;margin-left:1.35pt;margin-top:33.9pt;width:458.65pt;height:.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B2Lj4kLQIAAEgEAAAOAAAAAAAAAAAAAAAAAC4CAABkcnMv&#10;ZTJvRG9jLnhtbFBLAQItABQABgAIAAAAIQD3eTsK3AAAAAcBAAAPAAAAAAAAAAAAAAAAAIcEAABk&#10;cnMvZG93bnJldi54bWxQSwUGAAAAAAQABADzAAAAkAUAAAAA&#10;" strokecolor="#7f7f7f"/>
            </w:pict>
          </mc:Fallback>
        </mc:AlternateContent>
      </w:r>
      <w:r>
        <w:rPr>
          <w:rFonts w:ascii="Quicksand Book" w:hAnsi="Quicksand Book" w:hint="eastAsia"/>
          <w:color w:val="7F7F7F"/>
          <w:spacing w:val="-10"/>
          <w:lang w:eastAsia="zh-CN"/>
        </w:rPr>
        <w:t>Foreword</w:t>
      </w:r>
      <w:bookmarkEnd w:id="11"/>
    </w:p>
    <w:p w14:paraId="1361728F" w14:textId="77777777" w:rsidR="00F47EAA" w:rsidRDefault="00F47EAA" w:rsidP="00F47EAA">
      <w:pPr>
        <w:pStyle w:val="BodyText2"/>
      </w:pPr>
    </w:p>
    <w:p w14:paraId="1C74A6A0" w14:textId="77777777" w:rsidR="00F47EAA" w:rsidRPr="00E91396" w:rsidRDefault="00F47EAA" w:rsidP="00F47EAA">
      <w:pPr>
        <w:pStyle w:val="BodyText2"/>
      </w:pPr>
    </w:p>
    <w:p w14:paraId="42291753" w14:textId="77777777" w:rsidR="000A40B4" w:rsidRPr="002E14A3" w:rsidRDefault="000A40B4" w:rsidP="002E14A3">
      <w:pPr>
        <w:pStyle w:val="Ahead"/>
      </w:pPr>
      <w:r w:rsidRPr="002E14A3">
        <w:t>Why did I write this book?</w:t>
      </w:r>
    </w:p>
    <w:p w14:paraId="256DD656" w14:textId="17AC5F3E" w:rsidR="000A40B4" w:rsidRPr="002E14A3" w:rsidRDefault="000A40B4" w:rsidP="000F405F">
      <w:pPr>
        <w:ind w:firstLine="432"/>
        <w:jc w:val="left"/>
        <w:rPr>
          <w:rFonts w:ascii="Dante MT Std" w:hAnsi="Dante MT Std"/>
          <w:sz w:val="26"/>
          <w:szCs w:val="26"/>
        </w:rPr>
      </w:pPr>
      <w:r w:rsidRPr="002E14A3">
        <w:rPr>
          <w:rFonts w:ascii="Dante MT Std" w:hAnsi="Dante MT Std"/>
          <w:sz w:val="26"/>
          <w:szCs w:val="26"/>
        </w:rPr>
        <w:t>Two years ago, I changed my job from network equipment work to mobile development. It was the time that mobile development was booming in China. Many startups had sprung up and social networking Apps were very popular with investors. As long as you had a good idea, you could get venture capital at scale of millions, and high salary recruitment dazzles everyone.</w:t>
      </w:r>
    </w:p>
    <w:p w14:paraId="65BBF3F3" w14:textId="4ACE91C8"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At that time, I had already developed some difficult enterprise Apps and I wanted to try some cooler techniques rather than developing social Apps. I thought social Apps were too easy for me. By chance, I joined the company Security Manager, built the iOS team from scratch, and took the responsibility for developing iOS Apps, including App Store and Cydia versions.</w:t>
      </w:r>
    </w:p>
    <w:p w14:paraId="41408A70" w14:textId="7685E378"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In fact, the foundation of jailbreak development is iOS reverse engineering. However, I didn</w:t>
      </w:r>
      <w:r w:rsidR="00511121" w:rsidRPr="00511121">
        <w:rPr>
          <w:rFonts w:ascii="Dante MT Std" w:hAnsi="Dante MT Std"/>
          <w:sz w:val="26"/>
          <w:szCs w:val="26"/>
        </w:rPr>
        <w:t>’</w:t>
      </w:r>
      <w:r w:rsidRPr="002E14A3">
        <w:rPr>
          <w:rFonts w:ascii="Dante MT Std" w:hAnsi="Dante MT Std"/>
          <w:sz w:val="26"/>
          <w:szCs w:val="26"/>
        </w:rPr>
        <w:t>t have too much experience at that time. I was totally a newbie in this area. Fortunately, I could search and learn knowledge on Google. And for iOS developers, jailbreak development and reverse engineering were not completely separate. Although the information shared on the Internet was fragmented and sometimes duplicated, they could still be organized into a complete knowledge map as long as you paid much attention.</w:t>
      </w:r>
    </w:p>
    <w:p w14:paraId="315FCDA6" w14:textId="43D17D62"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However, studying alone makes people feel lonely, especially when you encounter a problem that no one else has encountered. Every time I had to solve problems by myself, I felt that it would be very happy if there were some skillful people that I could communicate with. Although I could email my questions to those experts like Ryan Petrich, I thought it might be some disturbance for them if my questions were very easy. So I always tried to dig into the problems and solve it by myself before I decided to ask them questions.</w:t>
      </w:r>
    </w:p>
    <w:p w14:paraId="016735F7" w14:textId="54114618"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This embarrassing period lasted for over half a year and it ended when I met another author of this book, snakeninny, in 2012. At that time, he was a master student who faced the pressure of graduation. However, he didn</w:t>
      </w:r>
      <w:r w:rsidR="00511121" w:rsidRPr="00511121">
        <w:rPr>
          <w:rFonts w:ascii="Dante MT Std" w:hAnsi="Dante MT Std"/>
          <w:sz w:val="26"/>
          <w:szCs w:val="26"/>
        </w:rPr>
        <w:t>’</w:t>
      </w:r>
      <w:r w:rsidRPr="002E14A3">
        <w:rPr>
          <w:rFonts w:ascii="Dante MT Std" w:hAnsi="Dante MT Std"/>
          <w:sz w:val="26"/>
          <w:szCs w:val="26"/>
        </w:rPr>
        <w:t>t write his master thesis. Instead, he focused on the underlying iOS research and made big progress. I once asked him why not choose to develop iOS Apps since there were already lots of people engaging in it and had made large amount of money. He answered to me that his ambition was to become the leading developer in the world.</w:t>
      </w:r>
    </w:p>
    <w:p w14:paraId="3363E758" w14:textId="3B0656F0"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 xml:space="preserve">Most of time we solved problems independently. Although we just occasionally discussed questions with each other on the Internet, we still made some valuable collaborations. Before we started to write this book, we once cracked MOMO by reverse engineering and made a tweak that could show position of girls on the map. Of course, we were good developers and we </w:t>
      </w:r>
      <w:r w:rsidRPr="002E14A3">
        <w:rPr>
          <w:rFonts w:ascii="Dante MT Std" w:hAnsi="Dante MT Std"/>
          <w:sz w:val="26"/>
          <w:szCs w:val="26"/>
        </w:rPr>
        <w:lastRenderedPageBreak/>
        <w:t>submitted this bug to MOMO and they soon fixed it. This time, we cooperate again, summarize our knowledge into this book and present it to you.</w:t>
      </w:r>
    </w:p>
    <w:p w14:paraId="42A81541" w14:textId="34ABD3AF"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During these years of research on jailbreak development and reverse engineering, the biggest payoff for me is that when I look at an iOS App, I always try to analyze it from underlying architecture and its performance. Both can directly reflect the skill level of its development team. Not only can these experiences be applied to jailbreak development, but also they are suitable for iOS App development. Of course, we must admit there are both positive and negative impacts on reverse engineering. However, we cannot deny the necessity of this area even if Apple doesn</w:t>
      </w:r>
      <w:r w:rsidR="00511121" w:rsidRPr="00511121">
        <w:rPr>
          <w:rFonts w:ascii="Dante MT Std" w:hAnsi="Dante MT Std"/>
          <w:sz w:val="26"/>
          <w:szCs w:val="26"/>
        </w:rPr>
        <w:t>’</w:t>
      </w:r>
      <w:r w:rsidRPr="002E14A3">
        <w:rPr>
          <w:rFonts w:ascii="Dante MT Std" w:hAnsi="Dante MT Std"/>
          <w:sz w:val="26"/>
          <w:szCs w:val="26"/>
        </w:rPr>
        <w:t>t advocate jailbreak development. If we blindly believe that the security issues exposed in this book don</w:t>
      </w:r>
      <w:r w:rsidR="00511121" w:rsidRPr="00511121">
        <w:rPr>
          <w:rFonts w:ascii="Dante MT Std" w:hAnsi="Dante MT Std"/>
          <w:sz w:val="26"/>
          <w:szCs w:val="26"/>
        </w:rPr>
        <w:t>’</w:t>
      </w:r>
      <w:r w:rsidRPr="002E14A3">
        <w:rPr>
          <w:rFonts w:ascii="Dante MT Std" w:hAnsi="Dante MT Std"/>
          <w:sz w:val="26"/>
          <w:szCs w:val="26"/>
        </w:rPr>
        <w:t>t actually exist, we</w:t>
      </w:r>
      <w:r w:rsidR="00511121" w:rsidRPr="00511121">
        <w:rPr>
          <w:rFonts w:ascii="Dante MT Std" w:hAnsi="Dante MT Std"/>
          <w:sz w:val="26"/>
          <w:szCs w:val="26"/>
        </w:rPr>
        <w:t>’</w:t>
      </w:r>
      <w:r w:rsidRPr="002E14A3">
        <w:rPr>
          <w:rFonts w:ascii="Dante MT Std" w:hAnsi="Dante MT Std"/>
          <w:sz w:val="26"/>
          <w:szCs w:val="26"/>
        </w:rPr>
        <w:t>re just deceiving ourselves.</w:t>
      </w:r>
    </w:p>
    <w:p w14:paraId="64A6D247" w14:textId="6B07E88C"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Every experienced developer understands that the more knowledge you know, the more likely you have to deal with underlying technologies. For example, what aspects does the Sandbox protection mechanism apply to? Is it a pity that we only study the mechanism of runtime theoretically?</w:t>
      </w:r>
    </w:p>
    <w:p w14:paraId="4F514BBA" w14:textId="63C8549B"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 xml:space="preserve">In the field of Android development, the underlying technologies are open source. However, for iOS, only the tip of the iceberg has been exposed. Although there are some books related to iOS security, such as </w:t>
      </w:r>
      <w:r w:rsidR="00511121" w:rsidRPr="00511121">
        <w:rPr>
          <w:rFonts w:ascii="Dante MT Std" w:hAnsi="Dante MT Std"/>
          <w:sz w:val="26"/>
          <w:szCs w:val="26"/>
        </w:rPr>
        <w:t>‘</w:t>
      </w:r>
      <w:r w:rsidRPr="002E14A3">
        <w:rPr>
          <w:rFonts w:ascii="Dante MT Std" w:hAnsi="Dante MT Std"/>
          <w:sz w:val="26"/>
          <w:szCs w:val="26"/>
        </w:rPr>
        <w:t>Hacking and Securing iOS Applications</w:t>
      </w:r>
      <w:r w:rsidRPr="002E14A3">
        <w:rPr>
          <w:rFonts w:ascii="Dante MT Std" w:eastAsia="Times New Roman" w:hAnsi="Dante MT Std"/>
          <w:sz w:val="26"/>
          <w:szCs w:val="26"/>
        </w:rPr>
        <w:t>’, ’i</w:t>
      </w:r>
      <w:r w:rsidRPr="002E14A3">
        <w:rPr>
          <w:rFonts w:ascii="Dante MT Std" w:hAnsi="Dante MT Std"/>
          <w:sz w:val="26"/>
          <w:szCs w:val="26"/>
        </w:rPr>
        <w:t>OS Hacker</w:t>
      </w:r>
      <w:r w:rsidR="00511121" w:rsidRPr="00511121">
        <w:rPr>
          <w:rFonts w:ascii="Dante MT Std" w:hAnsi="Dante MT Std"/>
          <w:sz w:val="26"/>
          <w:szCs w:val="26"/>
        </w:rPr>
        <w:t>’</w:t>
      </w:r>
      <w:r w:rsidRPr="002E14A3">
        <w:rPr>
          <w:rFonts w:ascii="Dante MT Std" w:hAnsi="Dante MT Std"/>
          <w:sz w:val="26"/>
          <w:szCs w:val="26"/>
        </w:rPr>
        <w:t>s Handbook</w:t>
      </w:r>
      <w:r w:rsidRPr="002E14A3">
        <w:rPr>
          <w:rFonts w:ascii="Dante MT Std" w:eastAsia="Times New Roman" w:hAnsi="Dante MT Std"/>
          <w:sz w:val="26"/>
          <w:szCs w:val="26"/>
        </w:rPr>
        <w:t>’</w:t>
      </w:r>
      <w:r w:rsidRPr="002E14A3">
        <w:rPr>
          <w:rFonts w:ascii="Dante MT Std" w:hAnsi="Dante MT Std"/>
          <w:sz w:val="26"/>
          <w:szCs w:val="26"/>
        </w:rPr>
        <w:t>, they are too hard for most developers to understand. Even those who have some experience, like us, have difficulties in reading these books.</w:t>
      </w:r>
    </w:p>
    <w:p w14:paraId="45DE16D1" w14:textId="3FA136E1"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Since books mentioned above are too hard for most people, why not write a book consists of more details and more practical examples? So concepts, tools, theories and practices organize the contents of this book comprehensively and systematically. We illustrate our experience and knowledge from easy to hard accompanying with figures and examples, helping readers explore the internals of Apps step by step. We do not try to analyze code snippets in depth like other tech blogs. Also, we don</w:t>
      </w:r>
      <w:r w:rsidR="00511121" w:rsidRPr="00511121">
        <w:rPr>
          <w:rFonts w:ascii="Dante MT Std" w:hAnsi="Dante MT Std"/>
          <w:sz w:val="26"/>
          <w:szCs w:val="26"/>
        </w:rPr>
        <w:t>’</w:t>
      </w:r>
      <w:r w:rsidRPr="002E14A3">
        <w:rPr>
          <w:rFonts w:ascii="Dante MT Std" w:hAnsi="Dante MT Std"/>
          <w:sz w:val="26"/>
          <w:szCs w:val="26"/>
        </w:rPr>
        <w:t xml:space="preserve">t want to puzzle ourselves with how many similar solutions can we use to fix the same problem. What we want to do is to provide readers with a complete system of knowledge and a methodology of iOS reverse engineering. We believe that readers will gain a lot from this book. </w:t>
      </w:r>
    </w:p>
    <w:p w14:paraId="418334EA" w14:textId="26A68DBA" w:rsidR="000A40B4" w:rsidRDefault="000A40B4" w:rsidP="002E14A3">
      <w:pPr>
        <w:ind w:firstLine="432"/>
        <w:jc w:val="left"/>
        <w:rPr>
          <w:lang w:eastAsia="zh-CN"/>
        </w:rPr>
      </w:pPr>
      <w:r w:rsidRPr="002E14A3">
        <w:rPr>
          <w:rFonts w:ascii="Dante MT Std" w:hAnsi="Dante MT Std"/>
          <w:sz w:val="26"/>
          <w:szCs w:val="26"/>
        </w:rPr>
        <w:t>Recently, more and more programming experts are joining the jailbreak development community. Although they keep low profile, their works, such as jailbreak tools, App assistants and Cydia tweaks, have great influence on the development of iOS. Their technique level is far beyond mine. But I</w:t>
      </w:r>
      <w:r w:rsidR="00511121" w:rsidRPr="00511121">
        <w:rPr>
          <w:rFonts w:ascii="Dante MT Std" w:hAnsi="Dante MT Std"/>
          <w:sz w:val="26"/>
          <w:szCs w:val="26"/>
        </w:rPr>
        <w:t>’</w:t>
      </w:r>
      <w:r w:rsidRPr="002E14A3">
        <w:rPr>
          <w:rFonts w:ascii="Dante MT Std" w:hAnsi="Dante MT Std"/>
          <w:sz w:val="26"/>
          <w:szCs w:val="26"/>
        </w:rPr>
        <w:t>m more eager to share knowledge in the hope of helping others.</w:t>
      </w:r>
    </w:p>
    <w:p w14:paraId="6191C627" w14:textId="77777777" w:rsidR="000A40B4" w:rsidRPr="002E14A3" w:rsidRDefault="000A40B4" w:rsidP="002E14A3">
      <w:pPr>
        <w:pStyle w:val="Ahead"/>
      </w:pPr>
      <w:r w:rsidRPr="002E14A3">
        <w:t>Who are our target readers?</w:t>
      </w:r>
    </w:p>
    <w:p w14:paraId="306BBB82" w14:textId="77777777" w:rsidR="000A40B4" w:rsidRPr="002E14A3" w:rsidRDefault="000A40B4" w:rsidP="000F405F">
      <w:pPr>
        <w:ind w:firstLine="432"/>
        <w:jc w:val="left"/>
        <w:rPr>
          <w:rFonts w:ascii="Dante MT Std" w:hAnsi="Dante MT Std"/>
          <w:sz w:val="26"/>
          <w:szCs w:val="26"/>
        </w:rPr>
      </w:pPr>
      <w:r w:rsidRPr="002E14A3">
        <w:rPr>
          <w:rFonts w:ascii="Dante MT Std" w:hAnsi="Dante MT Std"/>
          <w:sz w:val="26"/>
          <w:szCs w:val="26"/>
        </w:rPr>
        <w:t>People of the following kinds may find this book useful.</w:t>
      </w:r>
    </w:p>
    <w:p w14:paraId="30052EF0" w14:textId="0537E20B" w:rsidR="000A40B4" w:rsidRPr="002E14A3" w:rsidRDefault="000A40B4" w:rsidP="005A4D88">
      <w:pPr>
        <w:pStyle w:val="listbulletfirst"/>
        <w:numPr>
          <w:ilvl w:val="0"/>
          <w:numId w:val="5"/>
        </w:numPr>
        <w:jc w:val="left"/>
      </w:pPr>
      <w:r w:rsidRPr="002E14A3">
        <w:t>iOS enthusiasts.</w:t>
      </w:r>
    </w:p>
    <w:p w14:paraId="51E67651" w14:textId="4BE77199" w:rsidR="000A40B4" w:rsidRPr="002E14A3" w:rsidRDefault="000A40B4" w:rsidP="005A4D88">
      <w:pPr>
        <w:pStyle w:val="listbulletfirst"/>
        <w:numPr>
          <w:ilvl w:val="0"/>
          <w:numId w:val="5"/>
        </w:numPr>
        <w:jc w:val="left"/>
      </w:pPr>
      <w:r w:rsidRPr="002E14A3">
        <w:t>Senior iOS developers, who have good command of App development and have the desire to understand iOS better.</w:t>
      </w:r>
    </w:p>
    <w:p w14:paraId="1155E60F" w14:textId="08FDDDDE" w:rsidR="000A40B4" w:rsidRPr="002E14A3" w:rsidRDefault="000A40B4" w:rsidP="005A4D88">
      <w:pPr>
        <w:pStyle w:val="listbulletfirst"/>
        <w:numPr>
          <w:ilvl w:val="0"/>
          <w:numId w:val="5"/>
        </w:numPr>
        <w:jc w:val="left"/>
      </w:pPr>
      <w:r w:rsidRPr="002E14A3">
        <w:t>Architects. During the process of reverse engineering, they can learn architectures of those excellent Apps so that they can improve their ability of architecture design.</w:t>
      </w:r>
    </w:p>
    <w:p w14:paraId="27677EC1" w14:textId="043EAEB6" w:rsidR="000A40B4" w:rsidRPr="002E14A3" w:rsidRDefault="000A40B4" w:rsidP="005A4D88">
      <w:pPr>
        <w:pStyle w:val="listbulletfirst"/>
        <w:numPr>
          <w:ilvl w:val="0"/>
          <w:numId w:val="5"/>
        </w:numPr>
        <w:jc w:val="left"/>
      </w:pPr>
      <w:r w:rsidRPr="002E14A3">
        <w:lastRenderedPageBreak/>
        <w:t>Reverse engineers in other systems who</w:t>
      </w:r>
      <w:r w:rsidR="00511121" w:rsidRPr="00511121">
        <w:t>’</w:t>
      </w:r>
      <w:r w:rsidRPr="002E14A3">
        <w:t>re also interested in iOS.</w:t>
      </w:r>
    </w:p>
    <w:p w14:paraId="0420C121" w14:textId="77777777" w:rsidR="000A40B4" w:rsidRPr="002E14A3" w:rsidRDefault="000A40B4" w:rsidP="002E14A3">
      <w:pPr>
        <w:pStyle w:val="Ahead"/>
      </w:pPr>
      <w:r w:rsidRPr="002E14A3">
        <w:t>How to read this book?</w:t>
      </w:r>
    </w:p>
    <w:p w14:paraId="779DD259" w14:textId="77777777" w:rsidR="000A40B4" w:rsidRPr="002E14A3" w:rsidRDefault="000A40B4" w:rsidP="000F405F">
      <w:pPr>
        <w:ind w:firstLine="432"/>
        <w:jc w:val="left"/>
        <w:rPr>
          <w:rFonts w:ascii="Dante MT Std" w:hAnsi="Dante MT Std"/>
          <w:sz w:val="26"/>
          <w:szCs w:val="26"/>
        </w:rPr>
      </w:pPr>
      <w:r w:rsidRPr="002E14A3">
        <w:rPr>
          <w:rFonts w:ascii="Dante MT Std" w:hAnsi="Dante MT Std"/>
          <w:sz w:val="26"/>
          <w:szCs w:val="26"/>
        </w:rPr>
        <w:t xml:space="preserve">There are four parts in this book. They are concepts, tools, theories and practices, respectively. The first three parts will introduce the background, knowledge and its associated tools as well as theories. The fourth part will consists of four examples so that readers will have a deeper understanding of previous knowledge in a practical way. </w:t>
      </w:r>
    </w:p>
    <w:p w14:paraId="755CC846" w14:textId="63B919A4"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If the reader doesn</w:t>
      </w:r>
      <w:r w:rsidR="00511121" w:rsidRPr="00511121">
        <w:rPr>
          <w:rFonts w:ascii="Dante MT Std" w:hAnsi="Dante MT Std"/>
          <w:sz w:val="26"/>
          <w:szCs w:val="26"/>
        </w:rPr>
        <w:t>’</w:t>
      </w:r>
      <w:r w:rsidRPr="002E14A3">
        <w:rPr>
          <w:rFonts w:ascii="Dante MT Std" w:hAnsi="Dante MT Std"/>
          <w:sz w:val="26"/>
          <w:szCs w:val="26"/>
        </w:rPr>
        <w:t>t have experience in iOS reverse engineering, we recommend you to start from the first part rather than start from the fourth part directly. Although it can be very cool visually, hacking is tasteless if you don</w:t>
      </w:r>
      <w:r w:rsidR="00511121" w:rsidRPr="00511121">
        <w:rPr>
          <w:rFonts w:ascii="Dante MT Std" w:hAnsi="Dante MT Std"/>
          <w:sz w:val="26"/>
          <w:szCs w:val="26"/>
        </w:rPr>
        <w:t>’</w:t>
      </w:r>
      <w:r w:rsidRPr="002E14A3">
        <w:rPr>
          <w:rFonts w:ascii="Dante MT Std" w:hAnsi="Dante MT Std"/>
          <w:sz w:val="26"/>
          <w:szCs w:val="26"/>
        </w:rPr>
        <w:t>t know how everything is working underneath.</w:t>
      </w:r>
    </w:p>
    <w:p w14:paraId="4D8000CE" w14:textId="77777777" w:rsidR="000A40B4" w:rsidRPr="002E14A3" w:rsidRDefault="000A40B4" w:rsidP="002E14A3">
      <w:pPr>
        <w:pStyle w:val="Ahead"/>
      </w:pPr>
      <w:r w:rsidRPr="002E14A3">
        <w:t>Errata and Support</w:t>
      </w:r>
    </w:p>
    <w:p w14:paraId="42ABB381" w14:textId="77777777" w:rsidR="000A40B4" w:rsidRPr="002E14A3" w:rsidRDefault="000A40B4" w:rsidP="000F405F">
      <w:pPr>
        <w:ind w:firstLine="432"/>
        <w:jc w:val="left"/>
        <w:rPr>
          <w:rFonts w:ascii="Dante MT Std" w:hAnsi="Dante MT Std"/>
          <w:sz w:val="26"/>
          <w:szCs w:val="26"/>
        </w:rPr>
      </w:pPr>
      <w:r w:rsidRPr="002E14A3">
        <w:rPr>
          <w:rFonts w:ascii="Dante MT Std" w:hAnsi="Dante MT Std"/>
          <w:sz w:val="26"/>
          <w:szCs w:val="26"/>
        </w:rPr>
        <w:t>Due to our limited skills and writing schedule, it is inevitable that there are some errors or inaccuracies in the book. We plea for your correction and criticism. Also, readers can visit our official forum (http://bbs.iosre.com) and you will find iOS reverse engineers all over the world on it. Your questions will definitely get satisfied answers.</w:t>
      </w:r>
    </w:p>
    <w:p w14:paraId="50123F71" w14:textId="77777777"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Of course, if you have any good idea or suggestion, you can get in touch with us via the forum too. We are looking forward to hearing from you and your feedback.</w:t>
      </w:r>
    </w:p>
    <w:p w14:paraId="3AD460FD" w14:textId="77777777" w:rsidR="000A40B4" w:rsidRPr="002E14A3" w:rsidRDefault="000A40B4" w:rsidP="002E14A3">
      <w:pPr>
        <w:pStyle w:val="Ahead"/>
      </w:pPr>
      <w:r w:rsidRPr="002E14A3">
        <w:t>Acknowledgements</w:t>
      </w:r>
    </w:p>
    <w:p w14:paraId="0099A27B" w14:textId="77777777" w:rsidR="000A40B4" w:rsidRPr="002E14A3" w:rsidRDefault="000A40B4" w:rsidP="000F405F">
      <w:pPr>
        <w:ind w:firstLine="432"/>
        <w:jc w:val="left"/>
        <w:rPr>
          <w:rFonts w:ascii="Dante MT Std" w:hAnsi="Dante MT Std"/>
          <w:sz w:val="26"/>
          <w:szCs w:val="26"/>
        </w:rPr>
      </w:pPr>
      <w:r w:rsidRPr="002E14A3">
        <w:rPr>
          <w:rFonts w:ascii="Dante MT Std" w:hAnsi="Dante MT Std"/>
          <w:sz w:val="26"/>
          <w:szCs w:val="26"/>
        </w:rPr>
        <w:t>In the first place, I want to say thank you to evad3rs</w:t>
      </w:r>
      <w:r w:rsidRPr="002E14A3">
        <w:rPr>
          <w:rFonts w:ascii="Dante MT Std" w:hAnsi="Dante MT Std"/>
          <w:sz w:val="26"/>
          <w:szCs w:val="26"/>
        </w:rPr>
        <w:t>､</w:t>
      </w:r>
      <w:r w:rsidRPr="002E14A3">
        <w:rPr>
          <w:rFonts w:ascii="Dante MT Std" w:hAnsi="Dante MT Std"/>
          <w:sz w:val="26"/>
          <w:szCs w:val="26"/>
        </w:rPr>
        <w:t>PanguTeam</w:t>
      </w:r>
      <w:r w:rsidRPr="002E14A3">
        <w:rPr>
          <w:rFonts w:ascii="Dante MT Std" w:hAnsi="Dante MT Std"/>
          <w:sz w:val="26"/>
          <w:szCs w:val="26"/>
        </w:rPr>
        <w:t>､</w:t>
      </w:r>
      <w:r w:rsidRPr="002E14A3">
        <w:rPr>
          <w:rFonts w:ascii="Dante MT Std" w:hAnsi="Dante MT Std"/>
          <w:sz w:val="26"/>
          <w:szCs w:val="26"/>
        </w:rPr>
        <w:t>TaiG</w:t>
      </w:r>
      <w:r w:rsidRPr="002E14A3">
        <w:rPr>
          <w:rFonts w:ascii="Dante MT Std" w:hAnsi="Dante MT Std"/>
          <w:sz w:val="26"/>
          <w:szCs w:val="26"/>
        </w:rPr>
        <w:t>､</w:t>
      </w:r>
      <w:r w:rsidRPr="002E14A3">
        <w:rPr>
          <w:rFonts w:ascii="Dante MT Std" w:hAnsi="Dante MT Std"/>
          <w:sz w:val="26"/>
          <w:szCs w:val="26"/>
        </w:rPr>
        <w:t xml:space="preserve">saurik and other top teams and experts. </w:t>
      </w:r>
    </w:p>
    <w:p w14:paraId="204A2668" w14:textId="5E778FEA"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Also thanks to Dustin Howett. His Theos is a powerful tool that helped me to step into iOS reverse engineering.</w:t>
      </w:r>
    </w:p>
    <w:p w14:paraId="1CC90A80" w14:textId="2BD8EC4F"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 xml:space="preserve">Thanks to Security Manager for providing me with such nice atmosphere for studying reverse engineering. Although I have left this company, I do wish it could grow better. </w:t>
      </w:r>
    </w:p>
    <w:p w14:paraId="2F1FABB5" w14:textId="3BEE668B"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 xml:space="preserve">Thanks to everyone who offers helps to me. Thanks for your support and encouragement. </w:t>
      </w:r>
    </w:p>
    <w:p w14:paraId="6D0B076F" w14:textId="77777777" w:rsidR="000A40B4" w:rsidRDefault="000A40B4" w:rsidP="002E14A3">
      <w:pPr>
        <w:ind w:firstLine="432"/>
        <w:jc w:val="left"/>
        <w:rPr>
          <w:rFonts w:ascii="Dante MT Std" w:hAnsi="Dante MT Std"/>
          <w:sz w:val="26"/>
          <w:szCs w:val="26"/>
        </w:rPr>
      </w:pPr>
      <w:r w:rsidRPr="002E14A3">
        <w:rPr>
          <w:rFonts w:ascii="Dante MT Std" w:hAnsi="Dante MT Std"/>
          <w:sz w:val="26"/>
          <w:szCs w:val="26"/>
        </w:rPr>
        <w:t>This book is dedicated to my dearest family, and many friends who love iOS development.</w:t>
      </w:r>
    </w:p>
    <w:p w14:paraId="776E105A" w14:textId="77777777" w:rsidR="002E14A3" w:rsidRPr="002E14A3" w:rsidRDefault="002E14A3" w:rsidP="002E14A3">
      <w:pPr>
        <w:rPr>
          <w:rFonts w:ascii="Dante MT Std" w:hAnsi="Dante MT Std"/>
          <w:sz w:val="26"/>
          <w:szCs w:val="26"/>
        </w:rPr>
      </w:pPr>
    </w:p>
    <w:p w14:paraId="511E5B54" w14:textId="1A58FCF3" w:rsidR="000A40B4" w:rsidRPr="002E14A3" w:rsidRDefault="002E14A3" w:rsidP="002E14A3">
      <w:pPr>
        <w:jc w:val="right"/>
        <w:rPr>
          <w:rFonts w:ascii="Dante MT Std" w:hAnsi="Dante MT Std"/>
          <w:sz w:val="26"/>
          <w:szCs w:val="26"/>
        </w:rPr>
      </w:pPr>
      <w:r>
        <w:rPr>
          <w:rFonts w:ascii="Dante MT Std" w:hAnsi="Dante MT Std"/>
          <w:sz w:val="26"/>
          <w:szCs w:val="26"/>
        </w:rPr>
        <w:t>hangcom</w:t>
      </w:r>
    </w:p>
    <w:p w14:paraId="60685827" w14:textId="77777777" w:rsidR="00CC43FA" w:rsidRDefault="00CC43FA">
      <w:pPr>
        <w:widowControl/>
        <w:spacing w:line="240" w:lineRule="auto"/>
        <w:jc w:val="left"/>
        <w:rPr>
          <w:rFonts w:ascii="Quicksand Book" w:eastAsia="Arial Unicode MS" w:hAnsi="Quicksand Book" w:cs="Times New Roman"/>
          <w:color w:val="A6A6A6"/>
          <w:kern w:val="74"/>
          <w:sz w:val="96"/>
          <w:szCs w:val="96"/>
          <w:lang w:val="en-AU"/>
        </w:rPr>
      </w:pPr>
      <w:bookmarkStart w:id="12" w:name="_Toc417337299"/>
      <w:r>
        <w:rPr>
          <w:rFonts w:ascii="Quicksand Book" w:hAnsi="Quicksand Book"/>
          <w:color w:val="A6A6A6"/>
          <w:sz w:val="96"/>
          <w:szCs w:val="96"/>
        </w:rPr>
        <w:br w:type="page"/>
      </w:r>
    </w:p>
    <w:p w14:paraId="79342B5B" w14:textId="05E29485" w:rsidR="005F6161" w:rsidRPr="00ED0DF8" w:rsidRDefault="005F6161" w:rsidP="005F6161">
      <w:pPr>
        <w:pStyle w:val="1"/>
        <w:rPr>
          <w:rFonts w:ascii="Quicksand Book" w:hAnsi="Quicksand Book"/>
          <w:color w:val="A6A6A6"/>
          <w:spacing w:val="0"/>
          <w:sz w:val="96"/>
          <w:szCs w:val="96"/>
        </w:rPr>
      </w:pPr>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692032" behindDoc="0" locked="0" layoutInCell="1" allowOverlap="1" wp14:anchorId="28B0ECDA" wp14:editId="267B1D98">
                <wp:simplePos x="0" y="0"/>
                <wp:positionH relativeFrom="column">
                  <wp:posOffset>4607560</wp:posOffset>
                </wp:positionH>
                <wp:positionV relativeFrom="paragraph">
                  <wp:posOffset>-7814945</wp:posOffset>
                </wp:positionV>
                <wp:extent cx="1231900" cy="9255760"/>
                <wp:effectExtent l="0" t="0" r="6350" b="2540"/>
                <wp:wrapNone/>
                <wp:docPr id="1073741842"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id="Rectangle 20" o:spid="_x0000_s1026" style="position:absolute;left:0;text-align:left;margin-left:362.8pt;margin-top:-615.35pt;width:97pt;height:728.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F5oUyaFAgAABgUAAA4AAAAAAAAAAAAAAAAALgIAAGRycy9lMm9Eb2MueG1sUEsBAi0AFAAG&#10;AAgAAAAhAMajoivjAAAADQEAAA8AAAAAAAAAAAAAAAAA3wQAAGRycy9kb3ducmV2LnhtbFBLBQYA&#10;AAAABAAEAPMAAADvBQAAAAA=&#10;" fillcolor="#d8d8d8" stroked="f"/>
            </w:pict>
          </mc:Fallback>
        </mc:AlternateContent>
      </w:r>
      <w:r>
        <w:rPr>
          <w:noProof/>
          <w:lang w:val="en-US" w:eastAsia="zh-CN"/>
        </w:rPr>
        <mc:AlternateContent>
          <mc:Choice Requires="wps">
            <w:drawing>
              <wp:anchor distT="0" distB="0" distL="114300" distR="114300" simplePos="0" relativeHeight="251694080" behindDoc="0" locked="0" layoutInCell="1" allowOverlap="1" wp14:anchorId="5C2B251C" wp14:editId="7E3B9BA7">
                <wp:simplePos x="0" y="0"/>
                <wp:positionH relativeFrom="column">
                  <wp:posOffset>4874733</wp:posOffset>
                </wp:positionH>
                <wp:positionV relativeFrom="paragraph">
                  <wp:posOffset>154940</wp:posOffset>
                </wp:positionV>
                <wp:extent cx="736600" cy="1206500"/>
                <wp:effectExtent l="0" t="0" r="0" b="0"/>
                <wp:wrapNone/>
                <wp:docPr id="1073741843"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99DE8" w14:textId="20E366E2" w:rsidR="00E80639" w:rsidRPr="0087277C" w:rsidRDefault="00E80639" w:rsidP="005F6161">
                            <w:pPr>
                              <w:pStyle w:val="af"/>
                              <w:pBdr>
                                <w:top w:val="none" w:sz="0" w:space="0" w:color="auto"/>
                              </w:pBdr>
                              <w:spacing w:line="240" w:lineRule="auto"/>
                              <w:jc w:val="center"/>
                              <w:rPr>
                                <w:rFonts w:ascii="Anton" w:hAnsi="Anton"/>
                                <w:b w:val="0"/>
                                <w:color w:val="404040"/>
                                <w:sz w:val="120"/>
                                <w:szCs w:val="120"/>
                                <w:lang w:eastAsia="zh-CN"/>
                              </w:rPr>
                            </w:pPr>
                            <w:r>
                              <w:rPr>
                                <w:rStyle w:val="a5"/>
                                <w:rFonts w:ascii="Anton" w:hAnsi="Anton" w:hint="eastAsia"/>
                                <w:color w:val="404040"/>
                                <w:sz w:val="120"/>
                                <w:szCs w:val="120"/>
                                <w:lang w:eastAsia="zh-CN"/>
                              </w:rPr>
                              <w:t>I</w:t>
                            </w:r>
                          </w:p>
                          <w:p w14:paraId="1DEBC6BE" w14:textId="77777777" w:rsidR="00E80639" w:rsidRPr="00215486" w:rsidRDefault="00E80639" w:rsidP="005F616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9" type="#_x0000_t202" style="position:absolute;left:0;text-align:left;margin-left:383.85pt;margin-top:12.2pt;width:58pt;height: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" filled="f" stroked="f">
                <v:textbox>
                  <w:txbxContent>
                    <w:p w14:paraId="5AB99DE8" w14:textId="20E366E2" w:rsidR="00E80639" w:rsidRPr="0087277C" w:rsidRDefault="00E80639" w:rsidP="005F6161">
                      <w:pPr>
                        <w:pStyle w:val="af"/>
                        <w:pBdr>
                          <w:top w:val="none" w:sz="0" w:space="0" w:color="auto"/>
                        </w:pBdr>
                        <w:spacing w:line="240" w:lineRule="auto"/>
                        <w:jc w:val="center"/>
                        <w:rPr>
                          <w:rFonts w:ascii="Anton" w:hAnsi="Anton"/>
                          <w:b w:val="0"/>
                          <w:color w:val="404040"/>
                          <w:sz w:val="120"/>
                          <w:szCs w:val="120"/>
                          <w:lang w:eastAsia="zh-CN"/>
                        </w:rPr>
                      </w:pPr>
                      <w:r>
                        <w:rPr>
                          <w:rStyle w:val="a5"/>
                          <w:rFonts w:ascii="Anton" w:hAnsi="Anton" w:hint="eastAsia"/>
                          <w:color w:val="404040"/>
                          <w:sz w:val="120"/>
                          <w:szCs w:val="120"/>
                          <w:lang w:eastAsia="zh-CN"/>
                        </w:rPr>
                        <w:t>I</w:t>
                      </w:r>
                    </w:p>
                    <w:p w14:paraId="1DEBC6BE" w14:textId="77777777" w:rsidR="00E80639" w:rsidRPr="00215486" w:rsidRDefault="00E80639" w:rsidP="005F6161"/>
                  </w:txbxContent>
                </v:textbox>
              </v:shape>
            </w:pict>
          </mc:Fallback>
        </mc:AlternateContent>
      </w:r>
      <w:bookmarkEnd w:id="12"/>
    </w:p>
    <w:bookmarkStart w:id="13" w:name="_Toc417337300"/>
    <w:p w14:paraId="61703512" w14:textId="3D65ECD4" w:rsidR="005F6161" w:rsidRPr="0087277C" w:rsidRDefault="005F6161" w:rsidP="005F6161">
      <w:pPr>
        <w:pStyle w:val="1"/>
        <w:spacing w:after="0" w:line="360" w:lineRule="auto"/>
        <w:jc w:val="left"/>
        <w:rPr>
          <w:rFonts w:ascii="Quicksand Book" w:hAnsi="Quicksand Book"/>
          <w:color w:val="7F7F7F"/>
          <w:spacing w:val="-10"/>
        </w:rPr>
      </w:pPr>
      <w:r>
        <w:rPr>
          <w:rFonts w:ascii="Quicksand Book" w:hAnsi="Quicksand Book"/>
          <w:noProof/>
          <w:color w:val="7F7F7F"/>
          <w:spacing w:val="-10"/>
          <w:lang w:val="en-US" w:eastAsia="zh-CN"/>
        </w:rPr>
        <mc:AlternateContent>
          <mc:Choice Requires="wps">
            <w:drawing>
              <wp:anchor distT="0" distB="0" distL="114300" distR="114300" simplePos="0" relativeHeight="251693056" behindDoc="0" locked="0" layoutInCell="1" allowOverlap="1" wp14:anchorId="4FCF58DE" wp14:editId="60911895">
                <wp:simplePos x="0" y="0"/>
                <wp:positionH relativeFrom="column">
                  <wp:posOffset>17012</wp:posOffset>
                </wp:positionH>
                <wp:positionV relativeFrom="paragraph">
                  <wp:posOffset>430619</wp:posOffset>
                </wp:positionV>
                <wp:extent cx="5825165" cy="5434"/>
                <wp:effectExtent l="0" t="0" r="23495" b="33020"/>
                <wp:wrapNone/>
                <wp:docPr id="1073741844"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 id="AutoShape 21" o:spid="_x0000_s1026" type="#_x0000_t32" style="position:absolute;left:0;text-align:left;margin-left:1.35pt;margin-top:33.9pt;width:458.65pt;height:.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CT6ElwLQIAAEgEAAAOAAAAAAAAAAAAAAAAAC4CAABkcnMv&#10;ZTJvRG9jLnhtbFBLAQItABQABgAIAAAAIQD3eTsK3AAAAAcBAAAPAAAAAAAAAAAAAAAAAIcEAABk&#10;cnMvZG93bnJldi54bWxQSwUGAAAAAAQABADzAAAAkAUAAAAA&#10;" strokecolor="#7f7f7f"/>
            </w:pict>
          </mc:Fallback>
        </mc:AlternateContent>
      </w:r>
      <w:r w:rsidR="00BD0BC1">
        <w:rPr>
          <w:rFonts w:ascii="Quicksand Book" w:hAnsi="Quicksand Book" w:hint="eastAsia"/>
          <w:color w:val="7F7F7F"/>
          <w:spacing w:val="-10"/>
          <w:lang w:eastAsia="zh-CN"/>
        </w:rPr>
        <w:t>Concepts</w:t>
      </w:r>
      <w:bookmarkEnd w:id="13"/>
    </w:p>
    <w:p w14:paraId="131D5B07" w14:textId="77777777" w:rsidR="005C2D98" w:rsidRDefault="005C2D98" w:rsidP="005C2D98">
      <w:pPr>
        <w:pStyle w:val="BodyText2"/>
      </w:pPr>
    </w:p>
    <w:p w14:paraId="6839D071" w14:textId="77777777" w:rsidR="005C2D98" w:rsidRPr="00E91396" w:rsidRDefault="005C2D98" w:rsidP="005C2D98">
      <w:pPr>
        <w:pStyle w:val="BodyText2"/>
      </w:pPr>
    </w:p>
    <w:p w14:paraId="374D192A" w14:textId="77777777" w:rsidR="0066164F" w:rsidRPr="000F405F" w:rsidRDefault="0066164F" w:rsidP="000F405F">
      <w:pPr>
        <w:ind w:firstLine="432"/>
        <w:jc w:val="left"/>
        <w:rPr>
          <w:rFonts w:ascii="Dante MT Std" w:hAnsi="Dante MT Std"/>
          <w:sz w:val="26"/>
          <w:szCs w:val="26"/>
        </w:rPr>
      </w:pPr>
      <w:r w:rsidRPr="000F405F">
        <w:rPr>
          <w:rFonts w:ascii="Dante MT Std" w:hAnsi="Dante MT Std"/>
          <w:sz w:val="26"/>
          <w:szCs w:val="26"/>
        </w:rPr>
        <w:t>Software reverse engineering refers to the process of deducing the implementation and design details of a program or a system by analyzing the functions, structures or behaviors of it. When we are very interested in a certain software feature while not having the access to the source code, we can try to analyze it by reverse engineering.</w:t>
      </w:r>
    </w:p>
    <w:p w14:paraId="23CB4317" w14:textId="77777777" w:rsidR="0066164F" w:rsidRPr="0066164F" w:rsidRDefault="0066164F" w:rsidP="0066164F">
      <w:pPr>
        <w:ind w:firstLine="432"/>
        <w:jc w:val="left"/>
        <w:rPr>
          <w:rFonts w:ascii="Dante MT Std" w:hAnsi="Dante MT Std"/>
          <w:sz w:val="26"/>
          <w:szCs w:val="26"/>
        </w:rPr>
      </w:pPr>
      <w:r w:rsidRPr="0066164F">
        <w:rPr>
          <w:rFonts w:ascii="Dante MT Std" w:hAnsi="Dante MT Std"/>
          <w:sz w:val="26"/>
          <w:szCs w:val="26"/>
        </w:rPr>
        <w:t>For iOS developers, Apps on iOS are one of the most complex but fantastic virtual items as far as we know. They are elaborate, meticulous and creative. As developers, when you see an exquisite App, not only will you be amazed by its implementation, but also you will be curious about what kind of techniques are used in this App and what we can learn from it.</w:t>
      </w:r>
    </w:p>
    <w:p w14:paraId="105F7206" w14:textId="60A3C063" w:rsidR="00156443" w:rsidRDefault="00156443" w:rsidP="0029276A">
      <w:pPr>
        <w:pStyle w:val="normal2"/>
      </w:pPr>
    </w:p>
    <w:p w14:paraId="38A5FAAA" w14:textId="77777777" w:rsidR="00156443" w:rsidRDefault="00156443" w:rsidP="0029276A">
      <w:pPr>
        <w:pStyle w:val="normal2"/>
      </w:pPr>
    </w:p>
    <w:p w14:paraId="528E2539" w14:textId="77777777" w:rsidR="00AF140C" w:rsidRDefault="00AF140C" w:rsidP="00B802F3">
      <w:pPr>
        <w:sectPr w:rsidR="00AF140C" w:rsidSect="00130C77">
          <w:headerReference w:type="even" r:id="rId33"/>
          <w:headerReference w:type="default" r:id="rId34"/>
          <w:footerReference w:type="even" r:id="rId35"/>
          <w:footerReference w:type="default" r:id="rId36"/>
          <w:headerReference w:type="first" r:id="rId37"/>
          <w:footerReference w:type="first" r:id="rId38"/>
          <w:type w:val="continuous"/>
          <w:pgSz w:w="11907" w:h="16839" w:code="9"/>
          <w:pgMar w:top="936" w:right="864" w:bottom="792" w:left="864" w:header="432" w:footer="432" w:gutter="432"/>
          <w:cols w:space="720"/>
          <w:titlePg/>
          <w:docGrid w:linePitch="360"/>
        </w:sectPr>
      </w:pPr>
    </w:p>
    <w:p w14:paraId="5C754C92" w14:textId="77777777" w:rsidR="00BD0BC1" w:rsidRDefault="00BD0BC1">
      <w:pPr>
        <w:widowControl/>
        <w:spacing w:line="240" w:lineRule="auto"/>
        <w:jc w:val="left"/>
        <w:rPr>
          <w:rFonts w:ascii="Quicksand Book" w:eastAsia="Arial Unicode MS" w:hAnsi="Quicksand Book" w:cs="Times New Roman"/>
          <w:color w:val="A6A6A6"/>
          <w:kern w:val="74"/>
          <w:sz w:val="96"/>
          <w:szCs w:val="96"/>
          <w:lang w:val="en-AU"/>
        </w:rPr>
      </w:pPr>
      <w:r>
        <w:rPr>
          <w:rFonts w:ascii="Quicksand Book" w:hAnsi="Quicksand Book"/>
          <w:color w:val="A6A6A6"/>
          <w:sz w:val="96"/>
          <w:szCs w:val="96"/>
        </w:rPr>
        <w:lastRenderedPageBreak/>
        <w:br w:type="page"/>
      </w:r>
    </w:p>
    <w:bookmarkStart w:id="14" w:name="_Toc417337301"/>
    <w:p w14:paraId="439AEDFD" w14:textId="55A956D7" w:rsidR="00BD0BC1" w:rsidRPr="00ED0DF8" w:rsidRDefault="00BD0BC1" w:rsidP="00BD0BC1">
      <w:pPr>
        <w:pStyle w:val="1"/>
        <w:rPr>
          <w:rFonts w:ascii="Quicksand Book" w:hAnsi="Quicksand Book"/>
          <w:color w:val="A6A6A6"/>
          <w:spacing w:val="0"/>
          <w:sz w:val="96"/>
          <w:szCs w:val="96"/>
        </w:rPr>
      </w:pPr>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696128" behindDoc="0" locked="0" layoutInCell="1" allowOverlap="1" wp14:anchorId="4E9F5E1E" wp14:editId="52EA9524">
                <wp:simplePos x="0" y="0"/>
                <wp:positionH relativeFrom="column">
                  <wp:posOffset>4607560</wp:posOffset>
                </wp:positionH>
                <wp:positionV relativeFrom="paragraph">
                  <wp:posOffset>-7814945</wp:posOffset>
                </wp:positionV>
                <wp:extent cx="1231900" cy="9255760"/>
                <wp:effectExtent l="0" t="0" r="6350" b="2540"/>
                <wp:wrapNone/>
                <wp:docPr id="1073741845"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id="Rectangle 20" o:spid="_x0000_s1026" style="position:absolute;left:0;text-align:left;margin-left:362.8pt;margin-top:-615.35pt;width:97pt;height:728.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FIlxlmFAgAABgUAAA4AAAAAAAAAAAAAAAAALgIAAGRycy9lMm9Eb2MueG1sUEsBAi0AFAAG&#10;AAgAAAAhAMajoivjAAAADQEAAA8AAAAAAAAAAAAAAAAA3wQAAGRycy9kb3ducmV2LnhtbFBLBQYA&#10;AAAABAAEAPMAAADvBQAAAAA=&#10;" fillcolor="#d8d8d8" stroked="f"/>
            </w:pict>
          </mc:Fallback>
        </mc:AlternateContent>
      </w:r>
      <w:r>
        <w:rPr>
          <w:noProof/>
          <w:lang w:val="en-US" w:eastAsia="zh-CN"/>
        </w:rPr>
        <mc:AlternateContent>
          <mc:Choice Requires="wps">
            <w:drawing>
              <wp:anchor distT="0" distB="0" distL="114300" distR="114300" simplePos="0" relativeHeight="251698176" behindDoc="0" locked="0" layoutInCell="1" allowOverlap="1" wp14:anchorId="0C6863AB" wp14:editId="1BC44594">
                <wp:simplePos x="0" y="0"/>
                <wp:positionH relativeFrom="column">
                  <wp:posOffset>4874733</wp:posOffset>
                </wp:positionH>
                <wp:positionV relativeFrom="paragraph">
                  <wp:posOffset>154940</wp:posOffset>
                </wp:positionV>
                <wp:extent cx="736600" cy="1206500"/>
                <wp:effectExtent l="0" t="0" r="0" b="0"/>
                <wp:wrapNone/>
                <wp:docPr id="107374184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74F13B" w14:textId="77777777" w:rsidR="00E80639" w:rsidRPr="0087277C" w:rsidRDefault="00E80639" w:rsidP="00BD0BC1">
                            <w:pPr>
                              <w:pStyle w:val="af"/>
                              <w:pBdr>
                                <w:top w:val="none" w:sz="0" w:space="0" w:color="auto"/>
                              </w:pBdr>
                              <w:spacing w:line="240" w:lineRule="auto"/>
                              <w:jc w:val="center"/>
                              <w:rPr>
                                <w:rFonts w:ascii="Anton" w:hAnsi="Anton"/>
                                <w:b w:val="0"/>
                                <w:color w:val="404040"/>
                                <w:sz w:val="120"/>
                                <w:szCs w:val="120"/>
                              </w:rPr>
                            </w:pPr>
                            <w:r>
                              <w:rPr>
                                <w:rStyle w:val="a5"/>
                                <w:rFonts w:ascii="Anton" w:hAnsi="Anton"/>
                                <w:color w:val="404040"/>
                                <w:sz w:val="120"/>
                                <w:szCs w:val="120"/>
                              </w:rPr>
                              <w:t>1</w:t>
                            </w:r>
                          </w:p>
                          <w:p w14:paraId="19574265" w14:textId="77777777" w:rsidR="00E80639" w:rsidRPr="00215486" w:rsidRDefault="00E80639" w:rsidP="00BD0BC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0" type="#_x0000_t202" style="position:absolute;left:0;text-align:left;margin-left:383.85pt;margin-top:12.2pt;width:58pt;height: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" filled="f" stroked="f">
                <v:textbox>
                  <w:txbxContent>
                    <w:p w14:paraId="5874F13B" w14:textId="77777777" w:rsidR="00E80639" w:rsidRPr="0087277C" w:rsidRDefault="00E80639" w:rsidP="00BD0BC1">
                      <w:pPr>
                        <w:pStyle w:val="af"/>
                        <w:pBdr>
                          <w:top w:val="none" w:sz="0" w:space="0" w:color="auto"/>
                        </w:pBdr>
                        <w:spacing w:line="240" w:lineRule="auto"/>
                        <w:jc w:val="center"/>
                        <w:rPr>
                          <w:rFonts w:ascii="Anton" w:hAnsi="Anton"/>
                          <w:b w:val="0"/>
                          <w:color w:val="404040"/>
                          <w:sz w:val="120"/>
                          <w:szCs w:val="120"/>
                        </w:rPr>
                      </w:pPr>
                      <w:r>
                        <w:rPr>
                          <w:rStyle w:val="a5"/>
                          <w:rFonts w:ascii="Anton" w:hAnsi="Anton"/>
                          <w:color w:val="404040"/>
                          <w:sz w:val="120"/>
                          <w:szCs w:val="120"/>
                        </w:rPr>
                        <w:t>1</w:t>
                      </w:r>
                    </w:p>
                    <w:p w14:paraId="19574265" w14:textId="77777777" w:rsidR="00E80639" w:rsidRPr="00215486" w:rsidRDefault="00E80639" w:rsidP="00BD0BC1"/>
                  </w:txbxContent>
                </v:textbox>
              </v:shape>
            </w:pict>
          </mc:Fallback>
        </mc:AlternateContent>
      </w:r>
      <w:bookmarkEnd w:id="14"/>
    </w:p>
    <w:bookmarkStart w:id="15" w:name="_Toc417337302"/>
    <w:p w14:paraId="29A8DFD3" w14:textId="5317DDEB" w:rsidR="00BD0BC1" w:rsidRPr="00BD0BC1" w:rsidRDefault="00BD0BC1" w:rsidP="00BD0BC1">
      <w:pPr>
        <w:pStyle w:val="1"/>
        <w:spacing w:after="0" w:line="360" w:lineRule="auto"/>
        <w:jc w:val="left"/>
        <w:rPr>
          <w:rFonts w:ascii="Quicksand Book" w:hAnsi="Quicksand Book"/>
          <w:color w:val="7F7F7F"/>
          <w:spacing w:val="-10"/>
          <w:sz w:val="44"/>
          <w:szCs w:val="44"/>
        </w:rPr>
      </w:pPr>
      <w:r w:rsidRPr="00BD0BC1">
        <w:rPr>
          <w:rFonts w:ascii="Quicksand Book" w:hAnsi="Quicksand Book"/>
          <w:noProof/>
          <w:color w:val="7F7F7F"/>
          <w:spacing w:val="-10"/>
          <w:sz w:val="44"/>
          <w:szCs w:val="44"/>
          <w:lang w:val="en-US" w:eastAsia="zh-CN"/>
        </w:rPr>
        <mc:AlternateContent>
          <mc:Choice Requires="wps">
            <w:drawing>
              <wp:anchor distT="0" distB="0" distL="114300" distR="114300" simplePos="0" relativeHeight="251697152" behindDoc="0" locked="0" layoutInCell="1" allowOverlap="1" wp14:anchorId="53AE09EB" wp14:editId="56BF5D54">
                <wp:simplePos x="0" y="0"/>
                <wp:positionH relativeFrom="column">
                  <wp:posOffset>17012</wp:posOffset>
                </wp:positionH>
                <wp:positionV relativeFrom="paragraph">
                  <wp:posOffset>430619</wp:posOffset>
                </wp:positionV>
                <wp:extent cx="5825165" cy="5434"/>
                <wp:effectExtent l="0" t="0" r="23495" b="33020"/>
                <wp:wrapNone/>
                <wp:docPr id="1073741847"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 id="AutoShape 21" o:spid="_x0000_s1026" type="#_x0000_t32" style="position:absolute;left:0;text-align:left;margin-left:1.35pt;margin-top:33.9pt;width:458.65pt;height:.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AwVZtDLQIAAEgEAAAOAAAAAAAAAAAAAAAAAC4CAABkcnMv&#10;ZTJvRG9jLnhtbFBLAQItABQABgAIAAAAIQD3eTsK3AAAAAcBAAAPAAAAAAAAAAAAAAAAAIcEAABk&#10;cnMvZG93bnJldi54bWxQSwUGAAAAAAQABADzAAAAkAUAAAAA&#10;" strokecolor="#7f7f7f"/>
            </w:pict>
          </mc:Fallback>
        </mc:AlternateContent>
      </w:r>
      <w:r w:rsidRPr="00BD0BC1">
        <w:rPr>
          <w:rFonts w:ascii="Quicksand Book" w:hAnsi="Quicksand Book" w:hint="eastAsia"/>
          <w:color w:val="7F7F7F"/>
          <w:spacing w:val="-10"/>
          <w:sz w:val="44"/>
          <w:szCs w:val="44"/>
          <w:lang w:eastAsia="zh-CN"/>
        </w:rPr>
        <w:t>I</w:t>
      </w:r>
      <w:r w:rsidRPr="00BD0BC1">
        <w:rPr>
          <w:rFonts w:ascii="Quicksand Book" w:hAnsi="Quicksand Book"/>
          <w:color w:val="7F7F7F"/>
          <w:spacing w:val="-10"/>
          <w:sz w:val="44"/>
          <w:szCs w:val="44"/>
        </w:rPr>
        <w:t>n</w:t>
      </w:r>
      <w:r w:rsidRPr="00BD0BC1">
        <w:rPr>
          <w:rFonts w:ascii="Quicksand Book" w:hAnsi="Quicksand Book" w:hint="eastAsia"/>
          <w:color w:val="7F7F7F"/>
          <w:spacing w:val="-10"/>
          <w:sz w:val="44"/>
          <w:szCs w:val="44"/>
          <w:lang w:eastAsia="zh-CN"/>
        </w:rPr>
        <w:t>troduction to iOS reverse engineering</w:t>
      </w:r>
      <w:bookmarkEnd w:id="15"/>
    </w:p>
    <w:p w14:paraId="40B9C749" w14:textId="77777777" w:rsidR="0066164F" w:rsidRDefault="0066164F" w:rsidP="0066164F">
      <w:pPr>
        <w:pStyle w:val="BodyText2"/>
      </w:pPr>
    </w:p>
    <w:p w14:paraId="321F0B2B" w14:textId="77777777" w:rsidR="0066164F" w:rsidRPr="00E91396" w:rsidRDefault="0066164F" w:rsidP="0066164F">
      <w:pPr>
        <w:pStyle w:val="BodyText2"/>
      </w:pPr>
    </w:p>
    <w:p w14:paraId="7871B6FB" w14:textId="6C284B4A" w:rsidR="0066164F" w:rsidRPr="000F405F" w:rsidRDefault="0066164F" w:rsidP="000F405F">
      <w:pPr>
        <w:ind w:firstLine="432"/>
        <w:jc w:val="left"/>
        <w:rPr>
          <w:rFonts w:ascii="Dante MT Std" w:hAnsi="Dante MT Std"/>
          <w:sz w:val="26"/>
          <w:szCs w:val="26"/>
        </w:rPr>
      </w:pPr>
      <w:r w:rsidRPr="000F405F">
        <w:rPr>
          <w:rFonts w:ascii="Dante MT Std" w:hAnsi="Dante MT Std"/>
          <w:sz w:val="26"/>
          <w:szCs w:val="26"/>
        </w:rPr>
        <w:t>Although the recipe of Coca-Cola is highly confidential, some other companies can still copy its taste. Although we don</w:t>
      </w:r>
      <w:r w:rsidR="00511121" w:rsidRPr="00511121">
        <w:rPr>
          <w:rFonts w:ascii="Dante MT Std" w:hAnsi="Dante MT Std"/>
          <w:sz w:val="26"/>
          <w:szCs w:val="26"/>
        </w:rPr>
        <w:t>’</w:t>
      </w:r>
      <w:r w:rsidRPr="000F405F">
        <w:rPr>
          <w:rFonts w:ascii="Dante MT Std" w:hAnsi="Dante MT Std"/>
          <w:sz w:val="26"/>
          <w:szCs w:val="26"/>
        </w:rPr>
        <w:t>t have access to the source code of others</w:t>
      </w:r>
      <w:r w:rsidR="00511121" w:rsidRPr="00511121">
        <w:rPr>
          <w:rFonts w:ascii="Dante MT Std" w:hAnsi="Dante MT Std"/>
          <w:sz w:val="26"/>
          <w:szCs w:val="26"/>
        </w:rPr>
        <w:t>’</w:t>
      </w:r>
      <w:r w:rsidRPr="000F405F">
        <w:rPr>
          <w:rFonts w:ascii="Dante MT Std" w:hAnsi="Dante MT Std"/>
          <w:sz w:val="26"/>
          <w:szCs w:val="26"/>
        </w:rPr>
        <w:t xml:space="preserve"> Apps, we can dig into their details by reverse engineering. </w:t>
      </w:r>
    </w:p>
    <w:p w14:paraId="3D85A176" w14:textId="16DA67E2" w:rsidR="0066164F" w:rsidRPr="00504952" w:rsidRDefault="0066164F" w:rsidP="005A4D88">
      <w:pPr>
        <w:pStyle w:val="20"/>
        <w:numPr>
          <w:ilvl w:val="1"/>
          <w:numId w:val="6"/>
        </w:numPr>
      </w:pPr>
      <w:bookmarkStart w:id="16" w:name="_Toc417337303"/>
      <w:r w:rsidRPr="00504952">
        <w:t>Prerequisite of iOS reverse engineering</w:t>
      </w:r>
      <w:bookmarkEnd w:id="16"/>
    </w:p>
    <w:p w14:paraId="4A900375" w14:textId="265EDA30" w:rsidR="0066164F" w:rsidRPr="000F405F" w:rsidRDefault="0066164F" w:rsidP="000F405F">
      <w:pPr>
        <w:ind w:firstLine="432"/>
        <w:jc w:val="left"/>
        <w:rPr>
          <w:rFonts w:ascii="Dante MT Std" w:hAnsi="Dante MT Std"/>
          <w:sz w:val="26"/>
          <w:szCs w:val="26"/>
        </w:rPr>
      </w:pPr>
      <w:r w:rsidRPr="000F405F">
        <w:rPr>
          <w:rFonts w:ascii="Dante MT Std" w:hAnsi="Dante MT Std"/>
          <w:sz w:val="26"/>
          <w:szCs w:val="26"/>
        </w:rPr>
        <w:t>iOS reverse engineering refers to the process of reverse analysis at software-level. If you want to have strong skills on iOS reverse engineering, you</w:t>
      </w:r>
      <w:r w:rsidR="00511121" w:rsidRPr="00511121">
        <w:rPr>
          <w:rFonts w:ascii="Dante MT Std" w:hAnsi="Dante MT Std"/>
          <w:sz w:val="26"/>
          <w:szCs w:val="26"/>
        </w:rPr>
        <w:t>’</w:t>
      </w:r>
      <w:r w:rsidRPr="000F405F">
        <w:rPr>
          <w:rFonts w:ascii="Dante MT Std" w:hAnsi="Dante MT Std"/>
          <w:sz w:val="26"/>
          <w:szCs w:val="26"/>
        </w:rPr>
        <w:t>d better be familiar with the hardware constitution of iOS and how iOS works. Also, you should have rich experiences in developing iOS Apps. If you can infer the project scale of an App after using it for a while, its related technologies, its MVC pattern, and which open source projects or frameworks it references, you can announce that you have a good ability on reverse engineering.</w:t>
      </w:r>
    </w:p>
    <w:p w14:paraId="11E1864F" w14:textId="37BD465B" w:rsidR="0066164F" w:rsidRPr="00504952" w:rsidRDefault="0066164F" w:rsidP="00504952">
      <w:pPr>
        <w:ind w:firstLine="432"/>
        <w:jc w:val="left"/>
        <w:rPr>
          <w:rFonts w:ascii="Dante MT Std" w:hAnsi="Dante MT Std"/>
          <w:sz w:val="26"/>
          <w:szCs w:val="26"/>
        </w:rPr>
      </w:pPr>
      <w:r w:rsidRPr="00504952">
        <w:rPr>
          <w:rFonts w:ascii="Dante MT Std" w:hAnsi="Dante MT Std"/>
          <w:sz w:val="26"/>
          <w:szCs w:val="26"/>
        </w:rPr>
        <w:t>Sounds demanding? Aha, a bit. However, all above prerequisites are not fully necessary. As long as you can keep a strong curiosity and perseverance in iOS reverse engineering, you can also become a good iOS reverse engineer. The reason is that during the process of reverse engineering, your curiosity will drive you to study those classical Apps. And it is inevitable that you will encounter some problems that you can</w:t>
      </w:r>
      <w:r w:rsidR="00511121" w:rsidRPr="00511121">
        <w:rPr>
          <w:rFonts w:ascii="Dante MT Std" w:hAnsi="Dante MT Std"/>
          <w:sz w:val="26"/>
          <w:szCs w:val="26"/>
        </w:rPr>
        <w:t>’</w:t>
      </w:r>
      <w:r w:rsidRPr="00504952">
        <w:rPr>
          <w:rFonts w:ascii="Dante MT Std" w:hAnsi="Dante MT Std"/>
          <w:sz w:val="26"/>
          <w:szCs w:val="26"/>
        </w:rPr>
        <w:t>t answer them immediately. As a result, it takes your perseverance to support you to overcome the difficulties one by one. Trust me, you will surely get your ability improved and feel the beauty of reverse engineering after putting lots of efforts on programming, debugging and analyzing the logic of software.</w:t>
      </w:r>
    </w:p>
    <w:p w14:paraId="13EA4045" w14:textId="77777777" w:rsidR="0066164F" w:rsidRDefault="0066164F" w:rsidP="005A4D88">
      <w:pPr>
        <w:pStyle w:val="20"/>
        <w:numPr>
          <w:ilvl w:val="1"/>
          <w:numId w:val="6"/>
        </w:numPr>
      </w:pPr>
      <w:bookmarkStart w:id="17" w:name="_Toc417337304"/>
      <w:r>
        <w:t>What does iOS reverse engineering do</w:t>
      </w:r>
      <w:bookmarkEnd w:id="17"/>
    </w:p>
    <w:p w14:paraId="1CB05A0E" w14:textId="7777777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Metaphorically speaking, we can regard iOS reverse engineering as a spear, which can break the seemingly safe protection of Apps. It is interesting and ridiculous to note that many companies that develop Apps are not aware of the existence of this spear and think their Apps are unbreakable.</w:t>
      </w:r>
    </w:p>
    <w:p w14:paraId="347B8D66" w14:textId="77777777" w:rsidR="0066164F" w:rsidRPr="00130C77" w:rsidRDefault="0066164F" w:rsidP="00130C77">
      <w:pPr>
        <w:ind w:firstLine="432"/>
        <w:jc w:val="left"/>
        <w:rPr>
          <w:rFonts w:ascii="Dante MT Std" w:hAnsi="Dante MT Std"/>
          <w:sz w:val="26"/>
          <w:szCs w:val="26"/>
        </w:rPr>
      </w:pPr>
      <w:r w:rsidRPr="00130C77">
        <w:rPr>
          <w:rFonts w:ascii="Dante MT Std" w:hAnsi="Dante MT Std"/>
          <w:sz w:val="26"/>
          <w:szCs w:val="26"/>
        </w:rPr>
        <w:t xml:space="preserve">For IM Apps like WeChat or WhatsApp, the core of this kind of Apps is the information they exchange. For software of bank, payment or e-commerce, the core is the monetary transaction data and customer information. All these core data have to be securely protected. So developers have to protect their Apps by combining anti-debugging, data encryption and code obfuscation together. The aim is to increase the difficulty of reverse engineering and prevent </w:t>
      </w:r>
      <w:r w:rsidRPr="00130C77">
        <w:rPr>
          <w:rFonts w:ascii="Dante MT Std" w:hAnsi="Dante MT Std"/>
          <w:sz w:val="26"/>
          <w:szCs w:val="26"/>
        </w:rPr>
        <w:lastRenderedPageBreak/>
        <w:t>similar security issues from affecting user experience.</w:t>
      </w:r>
    </w:p>
    <w:p w14:paraId="02EC5262" w14:textId="77777777" w:rsidR="0066164F" w:rsidRPr="00130C77" w:rsidRDefault="0066164F" w:rsidP="00130C77">
      <w:pPr>
        <w:ind w:firstLine="432"/>
        <w:jc w:val="left"/>
        <w:rPr>
          <w:rFonts w:ascii="Dante MT Std" w:hAnsi="Dante MT Std"/>
          <w:sz w:val="26"/>
          <w:szCs w:val="26"/>
        </w:rPr>
      </w:pPr>
      <w:r w:rsidRPr="00130C77">
        <w:rPr>
          <w:rFonts w:ascii="Dante MT Std" w:hAnsi="Dante MT Std"/>
          <w:sz w:val="26"/>
          <w:szCs w:val="26"/>
        </w:rPr>
        <w:t>However, the technologies currently being used to protect Apps are not in the same dimension with those being used in iOS reverse engineering. For general App protections, they look like fortified castles. By applying the MVC architecture of Apps inside the castle with thick walls outside, we may feel that they are insurmountable, as shown in figure 1-1.</w:t>
      </w:r>
    </w:p>
    <w:p w14:paraId="3F21224A" w14:textId="77777777" w:rsidR="0066164F" w:rsidRDefault="0066164F" w:rsidP="0066164F">
      <w:pPr>
        <w:keepNext/>
        <w:jc w:val="center"/>
      </w:pPr>
      <w:r>
        <w:rPr>
          <w:noProof/>
          <w:lang w:eastAsia="zh-CN"/>
        </w:rPr>
        <w:drawing>
          <wp:inline distT="0" distB="0" distL="0" distR="0" wp14:anchorId="48D681C6" wp14:editId="683D696F">
            <wp:extent cx="5669280" cy="3193695"/>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1-1.png"/>
                    <pic:cNvPicPr/>
                  </pic:nvPicPr>
                  <pic:blipFill>
                    <a:blip r:embed="rId39">
                      <a:extLst/>
                    </a:blip>
                    <a:stretch>
                      <a:fillRect/>
                    </a:stretch>
                  </pic:blipFill>
                  <pic:spPr>
                    <a:xfrm>
                      <a:off x="0" y="0"/>
                      <a:ext cx="5669280" cy="3193695"/>
                    </a:xfrm>
                    <a:prstGeom prst="rect">
                      <a:avLst/>
                    </a:prstGeom>
                    <a:ln w="12700" cap="flat">
                      <a:noFill/>
                      <a:miter lim="400000"/>
                    </a:ln>
                    <a:effectLst/>
                  </pic:spPr>
                </pic:pic>
              </a:graphicData>
            </a:graphic>
          </wp:inline>
        </w:drawing>
      </w:r>
    </w:p>
    <w:p w14:paraId="752D3C8F" w14:textId="19DCC99F" w:rsidR="0066164F" w:rsidRPr="007A23AE" w:rsidRDefault="0066164F" w:rsidP="00A7372A">
      <w:pPr>
        <w:pStyle w:val="aa"/>
        <w:ind w:left="0" w:firstLine="0"/>
        <w:jc w:val="center"/>
        <w:rPr>
          <w:i w:val="0"/>
          <w:sz w:val="24"/>
          <w:szCs w:val="24"/>
        </w:rPr>
      </w:pPr>
      <w:r w:rsidRPr="007A23AE">
        <w:rPr>
          <w:i w:val="0"/>
          <w:sz w:val="24"/>
          <w:szCs w:val="24"/>
        </w:rPr>
        <w:t>Figure 1-1 Strong fortress, taken from Assassin</w:t>
      </w:r>
      <w:r w:rsidR="00511121" w:rsidRPr="00511121">
        <w:rPr>
          <w:rFonts w:ascii="Dante MT Std" w:hAnsi="Dante MT Std"/>
          <w:i w:val="0"/>
          <w:sz w:val="24"/>
          <w:szCs w:val="24"/>
        </w:rPr>
        <w:t>’</w:t>
      </w:r>
      <w:r w:rsidRPr="007A23AE">
        <w:rPr>
          <w:i w:val="0"/>
          <w:sz w:val="24"/>
          <w:szCs w:val="24"/>
        </w:rPr>
        <w:t>s Creed</w:t>
      </w:r>
    </w:p>
    <w:p w14:paraId="63793C53" w14:textId="77777777" w:rsidR="0066164F" w:rsidRPr="00130C77" w:rsidRDefault="0066164F" w:rsidP="00130C77">
      <w:pPr>
        <w:ind w:firstLine="432"/>
        <w:jc w:val="left"/>
        <w:rPr>
          <w:rFonts w:ascii="Dante MT Std" w:hAnsi="Dante MT Std"/>
          <w:sz w:val="26"/>
          <w:szCs w:val="26"/>
        </w:rPr>
      </w:pPr>
      <w:r w:rsidRPr="00130C77">
        <w:rPr>
          <w:rFonts w:ascii="Dante MT Std" w:hAnsi="Dante MT Std"/>
          <w:sz w:val="26"/>
          <w:szCs w:val="26"/>
        </w:rPr>
        <w:t>But if we step onto another higher dimension and overlook into the castle where the App resides, you find that structure inside the castle is no longer a secret, as shown in figure 1-2.</w:t>
      </w:r>
    </w:p>
    <w:p w14:paraId="70D0027F" w14:textId="77777777" w:rsidR="00A7372A" w:rsidRDefault="0066164F" w:rsidP="00A7372A">
      <w:pPr>
        <w:keepNext/>
        <w:jc w:val="center"/>
      </w:pPr>
      <w:r>
        <w:rPr>
          <w:noProof/>
          <w:lang w:eastAsia="zh-CN"/>
        </w:rPr>
        <w:drawing>
          <wp:inline distT="0" distB="0" distL="0" distR="0" wp14:anchorId="1702C5BB" wp14:editId="620574BB">
            <wp:extent cx="5670000" cy="3193200"/>
            <wp:effectExtent l="0" t="0" r="6985" b="7620"/>
            <wp:docPr id="107374182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6" name="1-2.png"/>
                    <pic:cNvPicPr/>
                  </pic:nvPicPr>
                  <pic:blipFill rotWithShape="1">
                    <a:blip r:embed="rId40">
                      <a:extLst>
                        <a:ext uri="{28A0092B-C50C-407E-A947-70E740481C1C}">
                          <a14:useLocalDpi xmlns:a14="http://schemas.microsoft.com/office/drawing/2010/main" val="0"/>
                        </a:ext>
                      </a:extLst>
                    </a:blip>
                    <a:srcRect/>
                    <a:stretch/>
                  </pic:blipFill>
                  <pic:spPr>
                    <a:xfrm>
                      <a:off x="0" y="0"/>
                      <a:ext cx="5670000" cy="3193200"/>
                    </a:xfrm>
                    <a:prstGeom prst="rect">
                      <a:avLst/>
                    </a:prstGeom>
                    <a:ln w="12700" cap="flat">
                      <a:noFill/>
                      <a:miter lim="400000"/>
                    </a:ln>
                    <a:effectLst/>
                  </pic:spPr>
                </pic:pic>
              </a:graphicData>
            </a:graphic>
          </wp:inline>
        </w:drawing>
      </w:r>
    </w:p>
    <w:p w14:paraId="1404FF54" w14:textId="2A7CC251" w:rsidR="0066164F" w:rsidRPr="007A23AE" w:rsidRDefault="0066164F" w:rsidP="00A7372A">
      <w:pPr>
        <w:pStyle w:val="aa"/>
        <w:ind w:left="0" w:firstLine="0"/>
        <w:jc w:val="center"/>
        <w:rPr>
          <w:i w:val="0"/>
          <w:sz w:val="24"/>
          <w:szCs w:val="24"/>
        </w:rPr>
      </w:pPr>
      <w:r w:rsidRPr="007A23AE">
        <w:rPr>
          <w:i w:val="0"/>
          <w:sz w:val="24"/>
          <w:szCs w:val="24"/>
        </w:rPr>
        <w:t>Figure 1-2 Overlook the castle, taken from Assassin</w:t>
      </w:r>
      <w:r w:rsidR="00511121" w:rsidRPr="00511121">
        <w:rPr>
          <w:rFonts w:ascii="Dante MT Std" w:hAnsi="Dante MT Std"/>
          <w:i w:val="0"/>
          <w:sz w:val="24"/>
          <w:szCs w:val="24"/>
        </w:rPr>
        <w:t>’</w:t>
      </w:r>
      <w:r w:rsidRPr="007A23AE">
        <w:rPr>
          <w:i w:val="0"/>
          <w:sz w:val="24"/>
          <w:szCs w:val="24"/>
        </w:rPr>
        <w:t>s Creed</w:t>
      </w:r>
    </w:p>
    <w:p w14:paraId="1EC3EC3F" w14:textId="77777777" w:rsidR="0066164F" w:rsidRPr="00130C77" w:rsidRDefault="0066164F" w:rsidP="00130C77">
      <w:pPr>
        <w:ind w:firstLine="432"/>
        <w:jc w:val="left"/>
        <w:rPr>
          <w:rFonts w:ascii="Dante MT Std" w:hAnsi="Dante MT Std"/>
          <w:sz w:val="26"/>
          <w:szCs w:val="26"/>
        </w:rPr>
      </w:pPr>
      <w:r w:rsidRPr="00130C77">
        <w:rPr>
          <w:rFonts w:ascii="Dante MT Std" w:hAnsi="Dante MT Std"/>
          <w:sz w:val="26"/>
          <w:szCs w:val="26"/>
        </w:rPr>
        <w:t xml:space="preserve">All Objective-C interfaces, all properties, all exported functions, all global variables, even all </w:t>
      </w:r>
      <w:r w:rsidRPr="00130C77">
        <w:rPr>
          <w:rFonts w:ascii="Dante MT Std" w:hAnsi="Dante MT Std"/>
          <w:sz w:val="26"/>
          <w:szCs w:val="26"/>
        </w:rPr>
        <w:lastRenderedPageBreak/>
        <w:t>logic are exposed in front of us, which means all protections have became useless. So if we are in this dimension, walls are no longer hindrances. What we should focus on is how can we find our targets inside the huge castle.</w:t>
      </w:r>
    </w:p>
    <w:p w14:paraId="5D4ADF3D" w14:textId="77777777" w:rsidR="0066164F" w:rsidRPr="00130C77" w:rsidRDefault="0066164F" w:rsidP="00130C77">
      <w:pPr>
        <w:ind w:firstLine="432"/>
        <w:jc w:val="left"/>
        <w:rPr>
          <w:rFonts w:ascii="Dante MT Std" w:hAnsi="Dante MT Std"/>
          <w:sz w:val="26"/>
          <w:szCs w:val="26"/>
        </w:rPr>
      </w:pPr>
      <w:r w:rsidRPr="00130C77">
        <w:rPr>
          <w:rFonts w:ascii="Dante MT Std" w:hAnsi="Dante MT Std"/>
          <w:sz w:val="26"/>
          <w:szCs w:val="26"/>
        </w:rPr>
        <w:t>At this point, by using reverse engineering techniques, you can enter the low dimension castle from any high dimension places without damaging walls of the castle, which is definitely tricky while not laborious. By monitoring and even changing the logic of Apps, you can learn the core information and design details easily.</w:t>
      </w:r>
    </w:p>
    <w:p w14:paraId="1C630366" w14:textId="58B7391F" w:rsidR="0066164F" w:rsidRPr="00130C77" w:rsidRDefault="0066164F" w:rsidP="00130C77">
      <w:pPr>
        <w:ind w:firstLine="432"/>
        <w:jc w:val="left"/>
        <w:rPr>
          <w:rFonts w:ascii="Dante MT Std" w:hAnsi="Dante MT Std"/>
          <w:sz w:val="26"/>
          <w:szCs w:val="26"/>
        </w:rPr>
      </w:pPr>
      <w:r w:rsidRPr="00130C77">
        <w:rPr>
          <w:rFonts w:ascii="Dante MT Std" w:hAnsi="Dante MT Std"/>
          <w:sz w:val="26"/>
          <w:szCs w:val="26"/>
        </w:rPr>
        <w:t>Sounds very incredible? But this is true. According to the experiences and achievements I</w:t>
      </w:r>
      <w:r w:rsidR="00511121" w:rsidRPr="00511121">
        <w:rPr>
          <w:rFonts w:ascii="Dante MT Std" w:hAnsi="Dante MT Std"/>
          <w:sz w:val="26"/>
          <w:szCs w:val="26"/>
        </w:rPr>
        <w:t>’</w:t>
      </w:r>
      <w:r w:rsidRPr="00130C77">
        <w:rPr>
          <w:rFonts w:ascii="Dante MT Std" w:hAnsi="Dante MT Std"/>
          <w:sz w:val="26"/>
          <w:szCs w:val="26"/>
        </w:rPr>
        <w:t>ve got from the study of iOS reverse engineering, I can say that reverse engineering can break the protection of most Apps, all their implementation and design details can be completely exposed.</w:t>
      </w:r>
    </w:p>
    <w:p w14:paraId="1D862A89" w14:textId="77777777" w:rsidR="0066164F" w:rsidRPr="00130C77" w:rsidRDefault="0066164F" w:rsidP="00130C77">
      <w:pPr>
        <w:ind w:firstLine="432"/>
        <w:jc w:val="left"/>
        <w:rPr>
          <w:rFonts w:ascii="Dante MT Std" w:hAnsi="Dante MT Std"/>
          <w:sz w:val="26"/>
          <w:szCs w:val="26"/>
        </w:rPr>
      </w:pPr>
      <w:r w:rsidRPr="00130C77">
        <w:rPr>
          <w:rFonts w:ascii="Dante MT Std" w:hAnsi="Dante MT Std"/>
          <w:sz w:val="26"/>
          <w:szCs w:val="26"/>
        </w:rPr>
        <w:t>The metaphor above is only my personal viewpoint. However, it vividly illustrates how powerful iOS reverse engineering is. In a nutshell, there are two major functions in iOS reverse engineering as below:</w:t>
      </w:r>
    </w:p>
    <w:p w14:paraId="3F1A9260" w14:textId="77777777" w:rsidR="0066164F" w:rsidRDefault="0066164F" w:rsidP="005A4D88">
      <w:pPr>
        <w:pStyle w:val="listbulletfirst"/>
        <w:numPr>
          <w:ilvl w:val="0"/>
          <w:numId w:val="5"/>
        </w:numPr>
        <w:jc w:val="left"/>
      </w:pPr>
      <w:r w:rsidRPr="00BD0BC1">
        <w:t>Analyze the target App and get the core information. This can be concluded as security related reverse engineering.</w:t>
      </w:r>
    </w:p>
    <w:p w14:paraId="796E4716" w14:textId="00C2F241" w:rsidR="0066164F" w:rsidRDefault="0066164F" w:rsidP="005A4D88">
      <w:pPr>
        <w:pStyle w:val="listbulletfirst"/>
        <w:numPr>
          <w:ilvl w:val="0"/>
          <w:numId w:val="5"/>
        </w:numPr>
        <w:jc w:val="left"/>
      </w:pPr>
      <w:r w:rsidRPr="00BD0BC1">
        <w:t>Learn from other Apps</w:t>
      </w:r>
      <w:r w:rsidR="00511121" w:rsidRPr="00511121">
        <w:t>’</w:t>
      </w:r>
      <w:r w:rsidRPr="00BD0BC1">
        <w:t xml:space="preserve"> features and then make use of them in our own Apps. This can be concluded as development related reverse engineering.</w:t>
      </w:r>
    </w:p>
    <w:p w14:paraId="16AA0B82" w14:textId="77777777" w:rsidR="0066164F" w:rsidRPr="00B02214" w:rsidRDefault="0066164F" w:rsidP="005A4D88">
      <w:pPr>
        <w:pStyle w:val="af7"/>
        <w:keepNext/>
        <w:keepLines/>
        <w:widowControl w:val="0"/>
        <w:numPr>
          <w:ilvl w:val="0"/>
          <w:numId w:val="8"/>
        </w:numPr>
        <w:pBdr>
          <w:top w:val="nil"/>
          <w:left w:val="nil"/>
          <w:bottom w:val="nil"/>
          <w:right w:val="nil"/>
          <w:between w:val="nil"/>
          <w:bar w:val="nil"/>
        </w:pBdr>
        <w:spacing w:before="260" w:after="260" w:line="416" w:lineRule="auto"/>
        <w:contextualSpacing w:val="0"/>
        <w:jc w:val="left"/>
        <w:outlineLvl w:val="2"/>
        <w:rPr>
          <w:ins w:id="18" w:author="snakeninny" w:date="2015-04-17T23:38:00Z"/>
          <w:rFonts w:ascii="黑体" w:eastAsia="黑体" w:hAnsi="黑体" w:cs="黑体"/>
          <w:vanish/>
          <w:sz w:val="30"/>
          <w:szCs w:val="30"/>
          <w:lang w:val="zh-TW" w:eastAsia="zh-TW"/>
        </w:rPr>
      </w:pPr>
      <w:bookmarkStart w:id="19" w:name="_Toc417337305"/>
      <w:bookmarkEnd w:id="19"/>
    </w:p>
    <w:p w14:paraId="14883F17" w14:textId="77777777" w:rsidR="0066164F" w:rsidRPr="00B02214" w:rsidRDefault="0066164F" w:rsidP="005A4D88">
      <w:pPr>
        <w:pStyle w:val="af7"/>
        <w:keepNext/>
        <w:keepLines/>
        <w:widowControl w:val="0"/>
        <w:numPr>
          <w:ilvl w:val="1"/>
          <w:numId w:val="8"/>
        </w:numPr>
        <w:pBdr>
          <w:top w:val="nil"/>
          <w:left w:val="nil"/>
          <w:bottom w:val="nil"/>
          <w:right w:val="nil"/>
          <w:between w:val="nil"/>
          <w:bar w:val="nil"/>
        </w:pBdr>
        <w:spacing w:before="260" w:after="260" w:line="416" w:lineRule="auto"/>
        <w:contextualSpacing w:val="0"/>
        <w:jc w:val="left"/>
        <w:outlineLvl w:val="2"/>
        <w:rPr>
          <w:ins w:id="20" w:author="snakeninny" w:date="2015-04-17T23:38:00Z"/>
          <w:rFonts w:ascii="黑体" w:eastAsia="黑体" w:hAnsi="黑体" w:cs="黑体"/>
          <w:vanish/>
          <w:sz w:val="30"/>
          <w:szCs w:val="30"/>
          <w:lang w:val="zh-TW" w:eastAsia="zh-TW"/>
        </w:rPr>
      </w:pPr>
      <w:bookmarkStart w:id="21" w:name="_Toc417337306"/>
      <w:bookmarkEnd w:id="21"/>
    </w:p>
    <w:p w14:paraId="49E9060F" w14:textId="77777777" w:rsidR="0066164F" w:rsidRPr="00B02214" w:rsidRDefault="0066164F" w:rsidP="005A4D88">
      <w:pPr>
        <w:pStyle w:val="af7"/>
        <w:keepNext/>
        <w:keepLines/>
        <w:widowControl w:val="0"/>
        <w:numPr>
          <w:ilvl w:val="1"/>
          <w:numId w:val="8"/>
        </w:numPr>
        <w:pBdr>
          <w:top w:val="nil"/>
          <w:left w:val="nil"/>
          <w:bottom w:val="nil"/>
          <w:right w:val="nil"/>
          <w:between w:val="nil"/>
          <w:bar w:val="nil"/>
        </w:pBdr>
        <w:spacing w:before="260" w:after="260" w:line="416" w:lineRule="auto"/>
        <w:contextualSpacing w:val="0"/>
        <w:jc w:val="left"/>
        <w:outlineLvl w:val="2"/>
        <w:rPr>
          <w:ins w:id="22" w:author="snakeninny" w:date="2015-04-17T23:38:00Z"/>
          <w:rFonts w:ascii="黑体" w:eastAsia="黑体" w:hAnsi="黑体" w:cs="黑体"/>
          <w:vanish/>
          <w:sz w:val="30"/>
          <w:szCs w:val="30"/>
          <w:lang w:val="zh-TW" w:eastAsia="zh-TW"/>
        </w:rPr>
      </w:pPr>
      <w:bookmarkStart w:id="23" w:name="_Toc417337307"/>
      <w:bookmarkEnd w:id="23"/>
    </w:p>
    <w:p w14:paraId="5C63A1EF" w14:textId="77777777" w:rsidR="00BD0BC1" w:rsidRPr="00BD0BC1" w:rsidRDefault="00BD0BC1" w:rsidP="005A4D88">
      <w:pPr>
        <w:pStyle w:val="af7"/>
        <w:keepNext/>
        <w:numPr>
          <w:ilvl w:val="0"/>
          <w:numId w:val="10"/>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24" w:name="_Toc417337308"/>
      <w:bookmarkEnd w:id="24"/>
    </w:p>
    <w:p w14:paraId="702B8821" w14:textId="77777777" w:rsidR="00BD0BC1" w:rsidRPr="00BD0BC1" w:rsidRDefault="00BD0BC1" w:rsidP="005A4D88">
      <w:pPr>
        <w:pStyle w:val="af7"/>
        <w:keepNext/>
        <w:numPr>
          <w:ilvl w:val="1"/>
          <w:numId w:val="10"/>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25" w:name="_Toc417337309"/>
      <w:bookmarkEnd w:id="25"/>
    </w:p>
    <w:p w14:paraId="4568FA96" w14:textId="77777777" w:rsidR="00BD0BC1" w:rsidRPr="00BD0BC1" w:rsidRDefault="00BD0BC1" w:rsidP="005A4D88">
      <w:pPr>
        <w:pStyle w:val="af7"/>
        <w:keepNext/>
        <w:numPr>
          <w:ilvl w:val="1"/>
          <w:numId w:val="10"/>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26" w:name="_Toc417337310"/>
      <w:bookmarkEnd w:id="26"/>
    </w:p>
    <w:p w14:paraId="0B9A49D7" w14:textId="51124835" w:rsidR="0066164F" w:rsidRPr="00BD0BC1" w:rsidRDefault="0066164F" w:rsidP="005A4D88">
      <w:pPr>
        <w:pStyle w:val="3"/>
        <w:numPr>
          <w:ilvl w:val="2"/>
          <w:numId w:val="10"/>
        </w:numPr>
      </w:pPr>
      <w:bookmarkStart w:id="27" w:name="_Toc417337311"/>
      <w:r w:rsidRPr="00BD0BC1">
        <w:t>Security related iOS reverse engineering</w:t>
      </w:r>
      <w:bookmarkEnd w:id="27"/>
    </w:p>
    <w:p w14:paraId="390F6F29" w14:textId="77777777"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Security related IT industry would generally make extensive use of reverse engineering. For example, reverse engineering plays the key roles in evaluating the security level of a financial App, finding solutions of killing viruses, and setting up a spam phone call firewall on iOS, etc.</w:t>
      </w:r>
    </w:p>
    <w:p w14:paraId="20283843" w14:textId="77777777" w:rsidR="0066164F" w:rsidRPr="00BD0BC1" w:rsidRDefault="0066164F" w:rsidP="005A4D88">
      <w:pPr>
        <w:pStyle w:val="4"/>
        <w:numPr>
          <w:ilvl w:val="3"/>
          <w:numId w:val="39"/>
        </w:numPr>
      </w:pPr>
      <w:r w:rsidRPr="00BD0BC1">
        <w:t>Evaluate security level</w:t>
      </w:r>
    </w:p>
    <w:p w14:paraId="420316F1" w14:textId="77777777"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Apps which are consist of sensitive features like financial transactions will encrypt the data at first and then save the encrypted data locally or transfer them via network. If developers do not have strong awareness of security, it is very possible for them to save or send the sensitive information such as bank accounts and passwords without encryption, which is definitely a great security risk.</w:t>
      </w:r>
    </w:p>
    <w:p w14:paraId="0B93E2A9" w14:textId="77777777"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If a company with high reputation wants to release an App. In order to make the App qualified with the reputation as well as the trust from customers, the company will hire a security organization to evaluate this App before releasing it. In most cases, the security organization does not have the access to the source code so that they cannot evaluate the security level via code review. Therefore the only way they can do is reverse engineering. They try to attack the App and then evaluate the security level based on the result.</w:t>
      </w:r>
    </w:p>
    <w:p w14:paraId="436B2F55" w14:textId="77777777" w:rsidR="0066164F" w:rsidRPr="000A5809" w:rsidRDefault="0066164F" w:rsidP="005A4D88">
      <w:pPr>
        <w:pStyle w:val="4"/>
        <w:numPr>
          <w:ilvl w:val="3"/>
          <w:numId w:val="39"/>
        </w:numPr>
      </w:pPr>
      <w:r w:rsidRPr="000A5809">
        <w:lastRenderedPageBreak/>
        <w:t>Reverse engineering malware</w:t>
      </w:r>
    </w:p>
    <w:p w14:paraId="0203A3BA" w14:textId="247DE3CF"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 xml:space="preserve">iOS is the operating system of smart devices, it has no essential difference with computer operating systems. From the first generation, iOS is capable of browsing the Internet. However, the Internet is the best medium of malware. Ikee, exposed in 2009, is the first virus in iOS. It can infect those jailbroken iOS devices which have installed ssh but have not changed the default password </w:t>
      </w:r>
      <w:r w:rsidR="00511121" w:rsidRPr="00511121">
        <w:rPr>
          <w:rFonts w:ascii="Dante MT Std" w:hAnsi="Dante MT Std"/>
          <w:sz w:val="26"/>
          <w:szCs w:val="26"/>
        </w:rPr>
        <w:t>“</w:t>
      </w:r>
      <w:r w:rsidRPr="00BD0BC1">
        <w:rPr>
          <w:rFonts w:ascii="Dante MT Std" w:hAnsi="Dante MT Std"/>
          <w:sz w:val="26"/>
          <w:szCs w:val="26"/>
        </w:rPr>
        <w:t>alpine</w:t>
      </w:r>
      <w:r w:rsidR="00511121" w:rsidRPr="00511121">
        <w:rPr>
          <w:rFonts w:ascii="Dante MT Std" w:hAnsi="Dante MT Std"/>
          <w:sz w:val="26"/>
          <w:szCs w:val="26"/>
        </w:rPr>
        <w:t>”</w:t>
      </w:r>
      <w:r w:rsidRPr="00BD0BC1">
        <w:rPr>
          <w:rFonts w:ascii="Dante MT Std" w:hAnsi="Dante MT Std"/>
          <w:sz w:val="26"/>
          <w:szCs w:val="26"/>
        </w:rPr>
        <w:t>. It can change the background image of the lockscreen to photo of a British singer. Another virus WireLurker appeared at the end of 2014, it can steal private information of users and spread on PC or Mac, bringing users disastrous harm.</w:t>
      </w:r>
    </w:p>
    <w:p w14:paraId="60ACD3DC" w14:textId="77777777"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For malware developers, by targeting system and software vulnerabilities through reverse engineering, they can penetrate into the target hosts, access to sensitive data and do whatever they want.</w:t>
      </w:r>
    </w:p>
    <w:p w14:paraId="61488F17" w14:textId="77777777"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For anti-virus software developers, they can analyze samples of viruses through reverse engineering, observe the behaviors of viruses and then try to kill them in the infected hosts as well as summarize the methods to protect against viruses.</w:t>
      </w:r>
    </w:p>
    <w:p w14:paraId="37A652FA" w14:textId="77777777" w:rsidR="0066164F" w:rsidRPr="000A5809" w:rsidRDefault="0066164F" w:rsidP="005A4D88">
      <w:pPr>
        <w:pStyle w:val="4"/>
        <w:numPr>
          <w:ilvl w:val="3"/>
          <w:numId w:val="39"/>
        </w:numPr>
      </w:pPr>
      <w:r w:rsidRPr="000A5809">
        <w:t>Detect software backdoors</w:t>
      </w:r>
    </w:p>
    <w:p w14:paraId="02CA10B3" w14:textId="77777777"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A big advantage of open source software is its good security. Tens of thousands of developers review the code and modify the bug of open source software. As a result, the possibilities that there are backdoors inside the code are minimized, and the security related bugs would be fixed before they are disclosed. For closed source software, reverse engineering is one of the most frequently used methods to detect the backdoors in software. For example, we often install different kinds of Apps on jailbroken iPhones through third-party App Stores. All these Apps are not officially examined and reviewed by Apple so there could be unrevealed risks. Even worse, some developers will put backdoors inside their Apps on the purpose of stealing something from users. So reverse engineering is often involved in the process of detecting that kind of behaviors.</w:t>
      </w:r>
    </w:p>
    <w:p w14:paraId="1CEF4845" w14:textId="77777777" w:rsidR="0066164F" w:rsidRPr="000A5809" w:rsidRDefault="0066164F" w:rsidP="005A4D88">
      <w:pPr>
        <w:pStyle w:val="4"/>
        <w:numPr>
          <w:ilvl w:val="3"/>
          <w:numId w:val="39"/>
        </w:numPr>
      </w:pPr>
      <w:r w:rsidRPr="000A5809">
        <w:t>Remove software restriction</w:t>
      </w:r>
    </w:p>
    <w:p w14:paraId="22B43D1D" w14:textId="6ECC0EBA"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 xml:space="preserve">Selling Apps on AppStore or Cydia is one primary economic source for App developers. In the software world, piracy and anti-piracy will coexist forever. Many developers have already added protection in their software to prevent piracy. However, just like the war between spear and shield will never stop, no matter how good the protection of an App is, there will definitely be one day that the App is cracked. The endless emergency of pirated software makes it an impossible task for developers to prevent piracy. For example, the most famous share repository </w:t>
      </w:r>
      <w:r w:rsidR="00511121" w:rsidRPr="00511121">
        <w:rPr>
          <w:rFonts w:ascii="Dante MT Std" w:hAnsi="Dante MT Std"/>
          <w:sz w:val="26"/>
          <w:szCs w:val="26"/>
        </w:rPr>
        <w:t>“</w:t>
      </w:r>
      <w:r w:rsidRPr="00BD0BC1">
        <w:rPr>
          <w:rFonts w:ascii="Dante MT Std" w:hAnsi="Dante MT Std"/>
          <w:sz w:val="26"/>
          <w:szCs w:val="26"/>
        </w:rPr>
        <w:t>xsellize</w:t>
      </w:r>
      <w:r w:rsidR="00511121" w:rsidRPr="00511121">
        <w:rPr>
          <w:rFonts w:ascii="Dante MT Std" w:hAnsi="Dante MT Std"/>
          <w:sz w:val="26"/>
          <w:szCs w:val="26"/>
        </w:rPr>
        <w:t>”</w:t>
      </w:r>
      <w:r w:rsidRPr="00BD0BC1">
        <w:rPr>
          <w:rFonts w:ascii="Dante MT Std" w:hAnsi="Dante MT Std"/>
          <w:sz w:val="26"/>
          <w:szCs w:val="26"/>
        </w:rPr>
        <w:t xml:space="preserve"> on Cydia is able to crack any App in just one day and it is notorious among the industry.</w:t>
      </w:r>
    </w:p>
    <w:p w14:paraId="779934EF" w14:textId="77777777" w:rsidR="0066164F" w:rsidRPr="000A5809" w:rsidRDefault="0066164F" w:rsidP="005A4D88">
      <w:pPr>
        <w:pStyle w:val="3"/>
        <w:numPr>
          <w:ilvl w:val="2"/>
          <w:numId w:val="10"/>
        </w:numPr>
      </w:pPr>
      <w:bookmarkStart w:id="28" w:name="_Toc417337312"/>
      <w:r w:rsidRPr="000A5809">
        <w:lastRenderedPageBreak/>
        <w:t>Development related iOS reverse engineering</w:t>
      </w:r>
      <w:bookmarkEnd w:id="28"/>
    </w:p>
    <w:p w14:paraId="4B90A5E4" w14:textId="77777777"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For iOS developers, reverse engineering is one of the most practical techniques. For example, we can do reverse engineering on system APIs to use some private functions, which are not documented. Also, we can learn good architecture and design from those classical Apps through reverse engineering.</w:t>
      </w:r>
    </w:p>
    <w:p w14:paraId="0738F96B" w14:textId="77777777" w:rsidR="0066164F" w:rsidRPr="000A5809" w:rsidRDefault="0066164F" w:rsidP="005A4D88">
      <w:pPr>
        <w:pStyle w:val="4"/>
        <w:numPr>
          <w:ilvl w:val="3"/>
          <w:numId w:val="40"/>
        </w:numPr>
      </w:pPr>
      <w:r w:rsidRPr="000A5809">
        <w:t>Reverse System APIs</w:t>
      </w:r>
    </w:p>
    <w:p w14:paraId="2FC52C54" w14:textId="48B8ABB9"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The reason that Apps developed by developers are able to run in the operating system and to provide users with a variety of functions is that these functions are already embedded in the operating system itself, what developers need to do is just reassembling them. As we all know, functions we used for developing Apps on AppStore are restricted by Apple</w:t>
      </w:r>
      <w:r w:rsidR="00511121" w:rsidRPr="00511121">
        <w:rPr>
          <w:rFonts w:ascii="Dante MT Std" w:hAnsi="Dante MT Std"/>
          <w:sz w:val="26"/>
          <w:szCs w:val="26"/>
        </w:rPr>
        <w:t>’</w:t>
      </w:r>
      <w:r w:rsidRPr="00BD0BC1">
        <w:rPr>
          <w:rFonts w:ascii="Dante MT Std" w:hAnsi="Dante MT Std"/>
          <w:sz w:val="26"/>
          <w:szCs w:val="26"/>
        </w:rPr>
        <w:t>s document and are under the strict regulation of Apple. For example, you cannot use undocumented functions like making phone calls or sending messages. However, if you</w:t>
      </w:r>
      <w:r w:rsidR="00511121" w:rsidRPr="00511121">
        <w:rPr>
          <w:rFonts w:ascii="Dante MT Std" w:hAnsi="Dante MT Std"/>
          <w:sz w:val="26"/>
          <w:szCs w:val="26"/>
        </w:rPr>
        <w:t>’</w:t>
      </w:r>
      <w:r w:rsidRPr="00BD0BC1">
        <w:rPr>
          <w:rFonts w:ascii="Dante MT Std" w:hAnsi="Dante MT Std"/>
          <w:sz w:val="26"/>
          <w:szCs w:val="26"/>
        </w:rPr>
        <w:t>re targeting Cydia Store, absence of private functions makes your App much less competitive. If you want to use undocumented functions, the most effective reference is from reversing iOS system APIs, then you can recreate the code of corresponding functions and apply it to your own Apps.</w:t>
      </w:r>
    </w:p>
    <w:p w14:paraId="3A425DAB" w14:textId="77777777" w:rsidR="0066164F" w:rsidRPr="000A5809" w:rsidRDefault="0066164F" w:rsidP="005A4D88">
      <w:pPr>
        <w:pStyle w:val="4"/>
        <w:numPr>
          <w:ilvl w:val="3"/>
          <w:numId w:val="40"/>
        </w:numPr>
      </w:pPr>
      <w:r w:rsidRPr="000A5809">
        <w:t>Learn from other Apps</w:t>
      </w:r>
    </w:p>
    <w:p w14:paraId="1F104A15" w14:textId="0B717829"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The most popular scenario for reverse engineering is to learn from other Apps. For most Apps on AppStore, although the implementations of them are not very difficult, their ingenious ideas and good business operation are the keys to success. So, if you just want to learn a function from another App, it is time-consuming and laborious to restore the code through reverse engineering; I</w:t>
      </w:r>
      <w:r w:rsidR="00511121" w:rsidRPr="00511121">
        <w:rPr>
          <w:rFonts w:ascii="Dante MT Std" w:hAnsi="Dante MT Std"/>
          <w:sz w:val="26"/>
          <w:szCs w:val="26"/>
        </w:rPr>
        <w:t>’</w:t>
      </w:r>
      <w:r w:rsidRPr="00BD0BC1">
        <w:rPr>
          <w:rFonts w:ascii="Dante MT Std" w:hAnsi="Dante MT Std"/>
          <w:sz w:val="26"/>
          <w:szCs w:val="26"/>
        </w:rPr>
        <w:t>d suggest you write a similar App from scratch. However, reverse engineering plays a critical role in the situation when we don</w:t>
      </w:r>
      <w:r w:rsidR="00511121" w:rsidRPr="00511121">
        <w:rPr>
          <w:rFonts w:ascii="Dante MT Std" w:hAnsi="Dante MT Std"/>
          <w:sz w:val="26"/>
          <w:szCs w:val="26"/>
        </w:rPr>
        <w:t>’</w:t>
      </w:r>
      <w:r w:rsidRPr="00BD0BC1">
        <w:rPr>
          <w:rFonts w:ascii="Dante MT Std" w:hAnsi="Dante MT Std"/>
          <w:sz w:val="26"/>
          <w:szCs w:val="26"/>
        </w:rPr>
        <w:t>t know how a feature of an App is implemented. This is often seen in Cydia Apps with extensive use of private functions. For example, Audio Recorder, known as the first phone call recording App, is a closed source App. Yet it is very interesting for us to learn how it is implemented. Under this circumstance you can learn a little bit through iOS reverse engineering.</w:t>
      </w:r>
    </w:p>
    <w:p w14:paraId="4EF6BCC1" w14:textId="07AFB2CF"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There are some classical Apps with neat code, reasonable architecture, and elegant implementation. Compared with developers of those Apps, we don</w:t>
      </w:r>
      <w:r w:rsidR="00511121" w:rsidRPr="00511121">
        <w:rPr>
          <w:rFonts w:ascii="Dante MT Std" w:hAnsi="Dante MT Std"/>
          <w:sz w:val="26"/>
          <w:szCs w:val="26"/>
        </w:rPr>
        <w:t>’</w:t>
      </w:r>
      <w:r w:rsidRPr="00BD0BC1">
        <w:rPr>
          <w:rFonts w:ascii="Dante MT Std" w:hAnsi="Dante MT Std"/>
          <w:sz w:val="26"/>
          <w:szCs w:val="26"/>
        </w:rPr>
        <w:t>t have profound technical background. So if we want to learn from those Apps while not having an idea of where to start, we can turn to reverse engineering. Through reverse engineering those Apps, we can extract the architecture design and apply it to our own projects so that we can enhance our Apps. For example, the stability and robustness of WhatsApp is so excellent that if we want to develop our own IM Apps, we can benefit a lot from learning the architecture and design of WhatsApp.</w:t>
      </w:r>
    </w:p>
    <w:p w14:paraId="6AB409A2" w14:textId="77777777" w:rsidR="0066164F" w:rsidRDefault="0066164F" w:rsidP="005A4D88">
      <w:pPr>
        <w:pStyle w:val="20"/>
        <w:numPr>
          <w:ilvl w:val="1"/>
          <w:numId w:val="6"/>
        </w:numPr>
      </w:pPr>
      <w:bookmarkStart w:id="29" w:name="_Toc417337313"/>
      <w:r>
        <w:lastRenderedPageBreak/>
        <w:t>The process of iOS reverse engineering</w:t>
      </w:r>
      <w:bookmarkEnd w:id="29"/>
    </w:p>
    <w:p w14:paraId="17E27DAC" w14:textId="7777777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When we want to reverse an App, how should we think? Where should we start? The purpose of this book is to guide the beginners into the field of iOS reverse engineering, and cultivate readers to think like reversers.</w:t>
      </w:r>
    </w:p>
    <w:p w14:paraId="66FBDF96" w14:textId="7777777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Generally speaking, reverse engineering can be regarded as a combination of analysis on two stages, which are system analysis and code analysis, respectively. In the phase of system analysis, we can find our targets by observing behavioral characteristics of program and organizations of files. During code analysis, we need to restore the core code and then ultimately achieve our goals.</w:t>
      </w:r>
    </w:p>
    <w:p w14:paraId="00642A1C" w14:textId="77777777" w:rsidR="00A7372A" w:rsidRPr="00A7372A" w:rsidRDefault="00A7372A" w:rsidP="005A4D88">
      <w:pPr>
        <w:pStyle w:val="af7"/>
        <w:keepNext/>
        <w:numPr>
          <w:ilvl w:val="0"/>
          <w:numId w:val="10"/>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30" w:name="_Toc417337314"/>
      <w:bookmarkEnd w:id="30"/>
    </w:p>
    <w:p w14:paraId="0C1E63C3" w14:textId="77777777" w:rsidR="00A7372A" w:rsidRPr="00A7372A" w:rsidRDefault="00A7372A" w:rsidP="005A4D88">
      <w:pPr>
        <w:pStyle w:val="af7"/>
        <w:keepNext/>
        <w:numPr>
          <w:ilvl w:val="1"/>
          <w:numId w:val="10"/>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31" w:name="_Toc417337315"/>
      <w:bookmarkEnd w:id="31"/>
    </w:p>
    <w:p w14:paraId="04B2B08E" w14:textId="77777777" w:rsidR="00A7372A" w:rsidRPr="00A7372A" w:rsidRDefault="00A7372A" w:rsidP="005A4D88">
      <w:pPr>
        <w:pStyle w:val="af7"/>
        <w:keepNext/>
        <w:numPr>
          <w:ilvl w:val="1"/>
          <w:numId w:val="10"/>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32" w:name="_Toc417337316"/>
      <w:bookmarkEnd w:id="32"/>
    </w:p>
    <w:p w14:paraId="6E83AF5E" w14:textId="77777777" w:rsidR="00A7372A" w:rsidRPr="00A7372A" w:rsidRDefault="00A7372A" w:rsidP="005A4D88">
      <w:pPr>
        <w:pStyle w:val="af7"/>
        <w:keepNext/>
        <w:numPr>
          <w:ilvl w:val="1"/>
          <w:numId w:val="10"/>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33" w:name="_Toc417337317"/>
      <w:bookmarkEnd w:id="33"/>
    </w:p>
    <w:p w14:paraId="67BD6EDB" w14:textId="562BEF2F" w:rsidR="0066164F" w:rsidRPr="00870C5A" w:rsidRDefault="0066164F" w:rsidP="005A4D88">
      <w:pPr>
        <w:pStyle w:val="3"/>
        <w:numPr>
          <w:ilvl w:val="2"/>
          <w:numId w:val="11"/>
        </w:numPr>
      </w:pPr>
      <w:bookmarkStart w:id="34" w:name="_Toc417337318"/>
      <w:r w:rsidRPr="00870C5A">
        <w:t>System Analysis</w:t>
      </w:r>
      <w:bookmarkEnd w:id="34"/>
    </w:p>
    <w:p w14:paraId="6952C0F1" w14:textId="0209374E"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At the stage of system analysis, we should run target Apps under different conditions, perform various operations, observe the behavioral characteristics and find out features that we are interested in, such as which option we choose leads to a popup alert? Which button makes a sound after pressing it? What is the output associated with our input, etc. Also, we can browse the filesystem, see the displayed images, find the configuration files</w:t>
      </w:r>
      <w:r w:rsidR="00511121" w:rsidRPr="00511121">
        <w:rPr>
          <w:rFonts w:ascii="Dante MT Std" w:hAnsi="Dante MT Std"/>
          <w:sz w:val="26"/>
          <w:szCs w:val="26"/>
        </w:rPr>
        <w:t>’</w:t>
      </w:r>
      <w:r w:rsidRPr="00A7372A">
        <w:rPr>
          <w:rFonts w:ascii="Dante MT Std" w:hAnsi="Dante MT Std"/>
          <w:sz w:val="26"/>
          <w:szCs w:val="26"/>
        </w:rPr>
        <w:t xml:space="preserve"> locations, inspect the information stored in databases and check whether the information is encrypted.</w:t>
      </w:r>
    </w:p>
    <w:p w14:paraId="26C0C148" w14:textId="7777777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Take Sina Weibo as an example. When we look over its Documents folder, we can find some databases:</w:t>
      </w:r>
    </w:p>
    <w:p w14:paraId="4BC3B7EE" w14:textId="77777777" w:rsidR="0066164F" w:rsidRPr="00A7372A" w:rsidRDefault="0066164F" w:rsidP="00DC288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7372A">
        <w:rPr>
          <w:rFonts w:ascii="Monaco"/>
          <w:sz w:val="20"/>
          <w:szCs w:val="20"/>
          <w:shd w:val="clear" w:color="auto" w:fill="D8D8D8"/>
        </w:rPr>
        <w:t>-rw-r--r-- 1 mobile mobile  210944 Oct 26 11:34 db_46100_1001482703473.dat</w:t>
      </w:r>
    </w:p>
    <w:p w14:paraId="2E73F7F5" w14:textId="77777777" w:rsidR="0066164F" w:rsidRPr="00A7372A" w:rsidRDefault="0066164F" w:rsidP="00DC288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7372A">
        <w:rPr>
          <w:rFonts w:ascii="Monaco"/>
          <w:sz w:val="20"/>
          <w:szCs w:val="20"/>
          <w:shd w:val="clear" w:color="auto" w:fill="D8D8D8"/>
        </w:rPr>
        <w:t>-rw-r--r-- 1 mobile mobile  106496 Nov 16 15:31 db_46500_1001607406324.dat</w:t>
      </w:r>
    </w:p>
    <w:p w14:paraId="31FC4B52" w14:textId="77777777" w:rsidR="0066164F" w:rsidRPr="00A7372A" w:rsidRDefault="0066164F" w:rsidP="00DC288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7372A">
        <w:rPr>
          <w:rFonts w:ascii="Monaco"/>
          <w:sz w:val="20"/>
          <w:szCs w:val="20"/>
          <w:shd w:val="clear" w:color="auto" w:fill="D8D8D8"/>
        </w:rPr>
        <w:t>-rw-r--r-- 1 mobile mobile  630784 Nov 28 00:43 db_46500_3414827754.dat</w:t>
      </w:r>
    </w:p>
    <w:p w14:paraId="36E2500C" w14:textId="77777777" w:rsidR="0066164F" w:rsidRPr="00A7372A" w:rsidRDefault="0066164F" w:rsidP="00DC288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7372A">
        <w:rPr>
          <w:rFonts w:ascii="Monaco"/>
          <w:sz w:val="20"/>
          <w:szCs w:val="20"/>
          <w:shd w:val="clear" w:color="auto" w:fill="D8D8D8"/>
        </w:rPr>
        <w:t>-rw-r--r-- 1 mobile mobile 6078464 Dec  6 12:09 db_46600_1172536511.dat</w:t>
      </w:r>
    </w:p>
    <w:p w14:paraId="2325AC3C" w14:textId="77777777" w:rsidR="0066164F" w:rsidRPr="00A7372A" w:rsidRDefault="0066164F" w:rsidP="00DC2889">
      <w:pPr>
        <w:jc w:val="left"/>
        <w:rPr>
          <w:sz w:val="20"/>
          <w:szCs w:val="20"/>
          <w:shd w:val="clear" w:color="auto" w:fill="D8D8D8"/>
        </w:rPr>
      </w:pPr>
      <w:r w:rsidRPr="00A7372A">
        <w:rPr>
          <w:rFonts w:hAnsi="Monaco"/>
          <w:sz w:val="20"/>
          <w:szCs w:val="20"/>
          <w:shd w:val="clear" w:color="auto" w:fill="D8D8D8"/>
        </w:rPr>
        <w:t>……</w:t>
      </w:r>
    </w:p>
    <w:p w14:paraId="774D4565" w14:textId="7F01C0B8"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Open them with SQLite tools, we can find some followers</w:t>
      </w:r>
      <w:r w:rsidR="00511121" w:rsidRPr="00511121">
        <w:rPr>
          <w:rFonts w:ascii="Dante MT Std" w:hAnsi="Dante MT Std"/>
          <w:sz w:val="26"/>
          <w:szCs w:val="26"/>
        </w:rPr>
        <w:t>’</w:t>
      </w:r>
      <w:r w:rsidRPr="00A7372A">
        <w:rPr>
          <w:rFonts w:ascii="Dante MT Std" w:hAnsi="Dante MT Std"/>
          <w:sz w:val="26"/>
          <w:szCs w:val="26"/>
        </w:rPr>
        <w:t xml:space="preserve"> information in it, as shown in figure 1-3.</w:t>
      </w:r>
    </w:p>
    <w:p w14:paraId="6A6C3E75" w14:textId="77777777" w:rsidR="0066164F" w:rsidRDefault="0066164F" w:rsidP="0066164F">
      <w:pPr>
        <w:keepNext/>
        <w:jc w:val="center"/>
      </w:pPr>
      <w:r>
        <w:rPr>
          <w:noProof/>
          <w:lang w:eastAsia="zh-CN"/>
        </w:rPr>
        <w:drawing>
          <wp:inline distT="0" distB="0" distL="0" distR="0" wp14:anchorId="1E70F37F" wp14:editId="6E3A145E">
            <wp:extent cx="4319016" cy="1777442"/>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1-3.png"/>
                    <pic:cNvPicPr/>
                  </pic:nvPicPr>
                  <pic:blipFill>
                    <a:blip r:embed="rId41">
                      <a:extLst/>
                    </a:blip>
                    <a:stretch>
                      <a:fillRect/>
                    </a:stretch>
                  </pic:blipFill>
                  <pic:spPr>
                    <a:xfrm>
                      <a:off x="0" y="0"/>
                      <a:ext cx="4319016" cy="1777442"/>
                    </a:xfrm>
                    <a:prstGeom prst="rect">
                      <a:avLst/>
                    </a:prstGeom>
                    <a:ln w="12700" cap="flat">
                      <a:noFill/>
                      <a:miter lim="400000"/>
                    </a:ln>
                    <a:effectLst/>
                  </pic:spPr>
                </pic:pic>
              </a:graphicData>
            </a:graphic>
          </wp:inline>
        </w:drawing>
      </w:r>
    </w:p>
    <w:p w14:paraId="55A4F7A1" w14:textId="77777777" w:rsidR="0066164F" w:rsidRPr="007A23AE" w:rsidRDefault="0066164F" w:rsidP="00A7372A">
      <w:pPr>
        <w:pStyle w:val="aa"/>
        <w:ind w:left="0" w:firstLine="0"/>
        <w:jc w:val="center"/>
        <w:rPr>
          <w:i w:val="0"/>
          <w:sz w:val="24"/>
          <w:szCs w:val="24"/>
        </w:rPr>
      </w:pPr>
      <w:r w:rsidRPr="007A23AE">
        <w:rPr>
          <w:i w:val="0"/>
          <w:sz w:val="24"/>
          <w:szCs w:val="24"/>
        </w:rPr>
        <w:t>Figure 1-3 Sina Weibo database</w:t>
      </w:r>
    </w:p>
    <w:p w14:paraId="34BCAF42" w14:textId="7777777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Such information provides us with clues for reverse engineering. Database file names, Sina Weibo user IDs, URLs of user information, all can be used as cut-in points for reverse engineering. Find and organize these clues, then track down to what we are interested in, is often the first step of iOS reverse engineering.</w:t>
      </w:r>
    </w:p>
    <w:p w14:paraId="459C53AA" w14:textId="77777777" w:rsidR="0066164F" w:rsidRPr="00141E01" w:rsidRDefault="0066164F" w:rsidP="005A4D88">
      <w:pPr>
        <w:pStyle w:val="3"/>
        <w:numPr>
          <w:ilvl w:val="2"/>
          <w:numId w:val="11"/>
        </w:numPr>
      </w:pPr>
      <w:bookmarkStart w:id="35" w:name="_Toc417337319"/>
      <w:r w:rsidRPr="00141E01">
        <w:lastRenderedPageBreak/>
        <w:t>Code Analysis</w:t>
      </w:r>
      <w:bookmarkEnd w:id="35"/>
    </w:p>
    <w:p w14:paraId="19426EB0" w14:textId="7777777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After system analysis, we should do code analysis based on the binary of an App. Through reverse engineering, we can deduce the design pattern, internal algorithms, and the implementation details of an App. However, this is a very complex process and can be regarded as an art of deconstruction and reconstruction. To improve your reverse engineering skill level into the state of art, you must have a thorough understanding on software development, hardware principles, and iOS itself. Analyzing the low-level instructions bit by bit is not easy and cannot be fully covered in one single book.</w:t>
      </w:r>
    </w:p>
    <w:p w14:paraId="249D05D2" w14:textId="42339FBB"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The purpose of this book is just to introduce tools and methodologies of reverse engineering to beginners. Technologies are evolving constantly, so we cannot cover all of them. For this reason, I</w:t>
      </w:r>
      <w:r w:rsidR="00511121" w:rsidRPr="00511121">
        <w:rPr>
          <w:rFonts w:ascii="Dante MT Std" w:hAnsi="Dante MT Std"/>
          <w:sz w:val="26"/>
          <w:szCs w:val="26"/>
        </w:rPr>
        <w:t>’</w:t>
      </w:r>
      <w:r w:rsidRPr="00A7372A">
        <w:rPr>
          <w:rFonts w:ascii="Dante MT Std" w:hAnsi="Dante MT Std"/>
          <w:sz w:val="26"/>
          <w:szCs w:val="26"/>
        </w:rPr>
        <w:t xml:space="preserve">ve build up a forum, </w:t>
      </w:r>
      <w:hyperlink r:id="rId42" w:history="1">
        <w:r w:rsidRPr="00A7372A">
          <w:rPr>
            <w:rFonts w:ascii="Dante MT Std" w:hAnsi="Dante MT Std"/>
            <w:sz w:val="26"/>
            <w:szCs w:val="26"/>
          </w:rPr>
          <w:t>http://bbs.iosre.com</w:t>
        </w:r>
      </w:hyperlink>
      <w:r w:rsidRPr="00A7372A">
        <w:rPr>
          <w:rFonts w:ascii="Dante MT Std" w:hAnsi="Dante MT Std"/>
          <w:sz w:val="26"/>
          <w:szCs w:val="26"/>
        </w:rPr>
        <w:t>, where we can discuss and exchange ideas with each other in real time.</w:t>
      </w:r>
    </w:p>
    <w:p w14:paraId="36F4FF63" w14:textId="77777777" w:rsidR="0066164F" w:rsidRDefault="0066164F" w:rsidP="005A4D88">
      <w:pPr>
        <w:pStyle w:val="20"/>
        <w:numPr>
          <w:ilvl w:val="1"/>
          <w:numId w:val="6"/>
        </w:numPr>
      </w:pPr>
      <w:bookmarkStart w:id="36" w:name="_Toc417337320"/>
      <w:r>
        <w:t>Tools for iOS reverse engineering</w:t>
      </w:r>
      <w:bookmarkEnd w:id="36"/>
    </w:p>
    <w:p w14:paraId="6FF65859" w14:textId="2131988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 xml:space="preserve">After learning some theories about iOS reverse engineering, it is time for us to put theory into practice with some useful tools. Compare with App development, tools used in reverse engineering are not as </w:t>
      </w:r>
      <w:r w:rsidR="00511121" w:rsidRPr="00511121">
        <w:rPr>
          <w:rFonts w:ascii="Dante MT Std" w:hAnsi="Dante MT Std"/>
          <w:sz w:val="26"/>
          <w:szCs w:val="26"/>
        </w:rPr>
        <w:t>“</w:t>
      </w:r>
      <w:r w:rsidRPr="00A7372A">
        <w:rPr>
          <w:rFonts w:ascii="Dante MT Std" w:hAnsi="Dante MT Std"/>
          <w:sz w:val="26"/>
          <w:szCs w:val="26"/>
        </w:rPr>
        <w:t>smart</w:t>
      </w:r>
      <w:r w:rsidR="00511121" w:rsidRPr="00511121">
        <w:rPr>
          <w:rFonts w:ascii="Dante MT Std" w:hAnsi="Dante MT Std"/>
          <w:sz w:val="26"/>
          <w:szCs w:val="26"/>
        </w:rPr>
        <w:t>”</w:t>
      </w:r>
      <w:r w:rsidRPr="00A7372A">
        <w:rPr>
          <w:rFonts w:ascii="Dante MT Std" w:hAnsi="Dante MT Std"/>
          <w:sz w:val="26"/>
          <w:szCs w:val="26"/>
        </w:rPr>
        <w:t xml:space="preserve"> as those in App development. Most of tasks have to be done manually, so being proficient with tools can greatly improve the efficiency of reverse engineering. Tools can be divided into 4 major categories; they are monitors, disassemblers, debuggers and development kit.</w:t>
      </w:r>
    </w:p>
    <w:p w14:paraId="7CAE7EAE" w14:textId="77777777" w:rsidR="00A7372A" w:rsidRPr="00A7372A" w:rsidRDefault="00A7372A" w:rsidP="005A4D88">
      <w:pPr>
        <w:pStyle w:val="af7"/>
        <w:keepNext/>
        <w:numPr>
          <w:ilvl w:val="1"/>
          <w:numId w:val="11"/>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37" w:name="_Toc417337321"/>
      <w:bookmarkEnd w:id="37"/>
    </w:p>
    <w:p w14:paraId="7F83851D" w14:textId="77777777" w:rsidR="00A7372A" w:rsidRPr="00A7372A" w:rsidRDefault="00A7372A" w:rsidP="005A4D88">
      <w:pPr>
        <w:pStyle w:val="af7"/>
        <w:keepNext/>
        <w:numPr>
          <w:ilvl w:val="1"/>
          <w:numId w:val="11"/>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38" w:name="_Toc417337322"/>
      <w:bookmarkEnd w:id="38"/>
    </w:p>
    <w:p w14:paraId="7470BB0C" w14:textId="77777777" w:rsidR="00A7372A" w:rsidRPr="00A7372A" w:rsidRDefault="00A7372A" w:rsidP="005A4D88">
      <w:pPr>
        <w:pStyle w:val="af7"/>
        <w:keepNext/>
        <w:numPr>
          <w:ilvl w:val="1"/>
          <w:numId w:val="11"/>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39" w:name="_Toc417337323"/>
      <w:bookmarkEnd w:id="39"/>
    </w:p>
    <w:p w14:paraId="4BAD2875" w14:textId="77777777" w:rsidR="00A7372A" w:rsidRPr="00A7372A" w:rsidRDefault="00A7372A" w:rsidP="005A4D88">
      <w:pPr>
        <w:pStyle w:val="af7"/>
        <w:keepNext/>
        <w:numPr>
          <w:ilvl w:val="1"/>
          <w:numId w:val="11"/>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40" w:name="_Toc417337324"/>
      <w:bookmarkEnd w:id="40"/>
    </w:p>
    <w:p w14:paraId="58A830F0" w14:textId="23C4B053" w:rsidR="0066164F" w:rsidRPr="00103F2E" w:rsidRDefault="0066164F" w:rsidP="005A4D88">
      <w:pPr>
        <w:pStyle w:val="3"/>
        <w:numPr>
          <w:ilvl w:val="2"/>
          <w:numId w:val="12"/>
        </w:numPr>
      </w:pPr>
      <w:bookmarkStart w:id="41" w:name="_Toc417337325"/>
      <w:r w:rsidRPr="00103F2E">
        <w:t>Monitors</w:t>
      </w:r>
      <w:bookmarkEnd w:id="41"/>
    </w:p>
    <w:p w14:paraId="476A4286" w14:textId="3FA41E9D"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In the field of iOS reverse engineering, tools used for sniffing, monitoring and recording targets</w:t>
      </w:r>
      <w:r w:rsidR="00511121" w:rsidRPr="00511121">
        <w:rPr>
          <w:rFonts w:ascii="Dante MT Std" w:hAnsi="Dante MT Std"/>
          <w:sz w:val="26"/>
          <w:szCs w:val="26"/>
        </w:rPr>
        <w:t>’</w:t>
      </w:r>
      <w:r w:rsidRPr="00A7372A">
        <w:rPr>
          <w:rFonts w:ascii="Dante MT Std" w:hAnsi="Dante MT Std"/>
          <w:sz w:val="26"/>
          <w:szCs w:val="26"/>
        </w:rPr>
        <w:t xml:space="preserve"> behaviors can all be concluded as monitors. These tools generally record and display certain operations performed by the target programs, such as UI changes, network activities and file accesses. Reveal, snoop-it, introspy, etc., are frequently used monitors.</w:t>
      </w:r>
    </w:p>
    <w:p w14:paraId="5286F8A1" w14:textId="7777777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Reveal, as shown in figure 1-4, is a tool to see the view hierarchy of an App in real-time.</w:t>
      </w:r>
    </w:p>
    <w:p w14:paraId="1EFD0C2F" w14:textId="77777777" w:rsidR="0066164F" w:rsidRDefault="0066164F" w:rsidP="0066164F">
      <w:pPr>
        <w:jc w:val="center"/>
      </w:pPr>
      <w:r>
        <w:rPr>
          <w:noProof/>
          <w:lang w:eastAsia="zh-CN"/>
        </w:rPr>
        <w:drawing>
          <wp:inline distT="0" distB="0" distL="0" distR="0" wp14:anchorId="452C540F" wp14:editId="50A18B4E">
            <wp:extent cx="5433518" cy="2235581"/>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1-4.png"/>
                    <pic:cNvPicPr/>
                  </pic:nvPicPr>
                  <pic:blipFill>
                    <a:blip r:embed="rId43">
                      <a:extLst/>
                    </a:blip>
                    <a:stretch>
                      <a:fillRect/>
                    </a:stretch>
                  </pic:blipFill>
                  <pic:spPr>
                    <a:xfrm>
                      <a:off x="0" y="0"/>
                      <a:ext cx="5433518" cy="2235581"/>
                    </a:xfrm>
                    <a:prstGeom prst="rect">
                      <a:avLst/>
                    </a:prstGeom>
                    <a:ln w="12700" cap="flat">
                      <a:noFill/>
                      <a:miter lim="400000"/>
                    </a:ln>
                    <a:effectLst/>
                  </pic:spPr>
                </pic:pic>
              </a:graphicData>
            </a:graphic>
          </wp:inline>
        </w:drawing>
      </w:r>
    </w:p>
    <w:p w14:paraId="6CC93CCA" w14:textId="77777777" w:rsidR="0066164F" w:rsidRPr="007A23AE" w:rsidRDefault="0066164F" w:rsidP="00F579EE">
      <w:pPr>
        <w:pStyle w:val="aa"/>
        <w:ind w:left="0" w:firstLine="0"/>
        <w:jc w:val="center"/>
        <w:rPr>
          <w:i w:val="0"/>
          <w:sz w:val="24"/>
          <w:szCs w:val="24"/>
        </w:rPr>
      </w:pPr>
      <w:r w:rsidRPr="007A23AE">
        <w:rPr>
          <w:i w:val="0"/>
          <w:sz w:val="24"/>
          <w:szCs w:val="24"/>
        </w:rPr>
        <w:lastRenderedPageBreak/>
        <w:t>Figure 1- 4 Reveal</w:t>
      </w:r>
    </w:p>
    <w:p w14:paraId="7F2E09CA" w14:textId="77777777" w:rsidR="0066164F" w:rsidRPr="00F579EE" w:rsidRDefault="0066164F" w:rsidP="00F579EE">
      <w:pPr>
        <w:ind w:firstLine="432"/>
        <w:jc w:val="left"/>
        <w:rPr>
          <w:rFonts w:ascii="Dante MT Std" w:hAnsi="Dante MT Std"/>
          <w:sz w:val="26"/>
          <w:szCs w:val="26"/>
        </w:rPr>
      </w:pPr>
      <w:r w:rsidRPr="00F579EE">
        <w:rPr>
          <w:rFonts w:ascii="Dante MT Std" w:hAnsi="Dante MT Std"/>
          <w:sz w:val="26"/>
          <w:szCs w:val="26"/>
        </w:rPr>
        <w:t>Reveal can assist us in locating what we are interested in an App so that we can quickly approach the code from the UI.</w:t>
      </w:r>
    </w:p>
    <w:p w14:paraId="243A86B1" w14:textId="77777777" w:rsidR="0066164F" w:rsidRPr="006B6EBE" w:rsidRDefault="0066164F" w:rsidP="005A4D88">
      <w:pPr>
        <w:pStyle w:val="3"/>
        <w:numPr>
          <w:ilvl w:val="2"/>
          <w:numId w:val="12"/>
        </w:numPr>
      </w:pPr>
      <w:bookmarkStart w:id="42" w:name="_Toc417337326"/>
      <w:r w:rsidRPr="006B6EBE">
        <w:t>Disassemblers</w:t>
      </w:r>
      <w:bookmarkEnd w:id="42"/>
    </w:p>
    <w:p w14:paraId="744DF4F6" w14:textId="77777777" w:rsidR="0066164F" w:rsidRPr="00F579EE" w:rsidRDefault="0066164F" w:rsidP="00F579EE">
      <w:pPr>
        <w:ind w:firstLine="432"/>
        <w:jc w:val="left"/>
        <w:rPr>
          <w:rFonts w:ascii="Dante MT Std" w:hAnsi="Dante MT Std"/>
          <w:sz w:val="26"/>
          <w:szCs w:val="26"/>
        </w:rPr>
      </w:pPr>
      <w:r w:rsidRPr="00F579EE">
        <w:rPr>
          <w:rFonts w:ascii="Dante MT Std" w:hAnsi="Dante MT Std"/>
          <w:sz w:val="26"/>
          <w:szCs w:val="26"/>
        </w:rPr>
        <w:t>After approaching the code from the UI, we have to use disassembler to sort out the code. Disassemblers take binaries as input, and output assembly code after processing the files. IDA and Hopper are two major disassemblers in iOS reverse engineering.</w:t>
      </w:r>
    </w:p>
    <w:p w14:paraId="6DBB7833" w14:textId="77777777" w:rsidR="0066164F" w:rsidRPr="00F579EE" w:rsidRDefault="0066164F" w:rsidP="00F579EE">
      <w:pPr>
        <w:ind w:firstLine="432"/>
        <w:jc w:val="left"/>
        <w:rPr>
          <w:rFonts w:ascii="Dante MT Std" w:hAnsi="Dante MT Std"/>
          <w:sz w:val="26"/>
          <w:szCs w:val="26"/>
        </w:rPr>
      </w:pPr>
      <w:r w:rsidRPr="00F579EE">
        <w:rPr>
          <w:rFonts w:ascii="Dante MT Std" w:hAnsi="Dante MT Std"/>
          <w:sz w:val="26"/>
          <w:szCs w:val="26"/>
        </w:rPr>
        <w:t>As an evergreen disassembler, IDA is one of the most commonly used tools in reverse engineering. It supports Windows, Linux and OSX, as well as multiple processor architectures, as shown in figure 1-5.</w:t>
      </w:r>
    </w:p>
    <w:p w14:paraId="4BFF4007" w14:textId="77777777" w:rsidR="0066164F" w:rsidRDefault="0066164F" w:rsidP="0066164F">
      <w:pPr>
        <w:keepNext/>
        <w:jc w:val="center"/>
      </w:pPr>
      <w:r>
        <w:rPr>
          <w:noProof/>
          <w:lang w:eastAsia="zh-CN"/>
        </w:rPr>
        <w:drawing>
          <wp:inline distT="0" distB="0" distL="0" distR="0" wp14:anchorId="606A1097" wp14:editId="600B6837">
            <wp:extent cx="5398542" cy="3194266"/>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1-5.png"/>
                    <pic:cNvPicPr/>
                  </pic:nvPicPr>
                  <pic:blipFill>
                    <a:blip r:embed="rId44">
                      <a:extLst/>
                    </a:blip>
                    <a:stretch>
                      <a:fillRect/>
                    </a:stretch>
                  </pic:blipFill>
                  <pic:spPr>
                    <a:xfrm>
                      <a:off x="0" y="0"/>
                      <a:ext cx="5398542" cy="3194266"/>
                    </a:xfrm>
                    <a:prstGeom prst="rect">
                      <a:avLst/>
                    </a:prstGeom>
                    <a:ln w="12700" cap="flat">
                      <a:noFill/>
                      <a:miter lim="400000"/>
                    </a:ln>
                    <a:effectLst/>
                  </pic:spPr>
                </pic:pic>
              </a:graphicData>
            </a:graphic>
          </wp:inline>
        </w:drawing>
      </w:r>
    </w:p>
    <w:p w14:paraId="1A481DFE" w14:textId="77777777" w:rsidR="0066164F" w:rsidRPr="007A23AE" w:rsidRDefault="0066164F" w:rsidP="00F579EE">
      <w:pPr>
        <w:pStyle w:val="aa"/>
        <w:ind w:left="0" w:firstLine="0"/>
        <w:jc w:val="center"/>
        <w:rPr>
          <w:i w:val="0"/>
          <w:sz w:val="24"/>
          <w:szCs w:val="24"/>
        </w:rPr>
      </w:pPr>
      <w:r w:rsidRPr="007A23AE">
        <w:rPr>
          <w:i w:val="0"/>
          <w:sz w:val="24"/>
          <w:szCs w:val="24"/>
        </w:rPr>
        <w:t>Figure 1- 5 IDA</w:t>
      </w:r>
    </w:p>
    <w:p w14:paraId="5BB35DC2" w14:textId="77777777" w:rsidR="0066164F" w:rsidRPr="00F579EE" w:rsidRDefault="0066164F" w:rsidP="00F579EE">
      <w:pPr>
        <w:ind w:firstLine="432"/>
        <w:jc w:val="left"/>
        <w:rPr>
          <w:rFonts w:ascii="Dante MT Std" w:hAnsi="Dante MT Std"/>
          <w:sz w:val="26"/>
          <w:szCs w:val="26"/>
        </w:rPr>
      </w:pPr>
      <w:r w:rsidRPr="00F579EE">
        <w:rPr>
          <w:rFonts w:ascii="Dante MT Std" w:hAnsi="Dante MT Std"/>
          <w:sz w:val="26"/>
          <w:szCs w:val="26"/>
        </w:rPr>
        <w:t>Hopper is a disassembler that came out in recent years, which mainly targets Apple family operating systems, as shown in figure 1-6.</w:t>
      </w:r>
    </w:p>
    <w:p w14:paraId="0B20B612" w14:textId="77777777" w:rsidR="0066164F" w:rsidRDefault="0066164F" w:rsidP="0066164F">
      <w:pPr>
        <w:keepNext/>
        <w:jc w:val="center"/>
      </w:pPr>
      <w:r>
        <w:rPr>
          <w:noProof/>
          <w:lang w:eastAsia="zh-CN"/>
        </w:rPr>
        <w:lastRenderedPageBreak/>
        <w:drawing>
          <wp:inline distT="0" distB="0" distL="0" distR="0" wp14:anchorId="30A9ED62" wp14:editId="0204958F">
            <wp:extent cx="4319512" cy="3609163"/>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1-6.png"/>
                    <pic:cNvPicPr/>
                  </pic:nvPicPr>
                  <pic:blipFill>
                    <a:blip r:embed="rId45">
                      <a:extLst/>
                    </a:blip>
                    <a:stretch>
                      <a:fillRect/>
                    </a:stretch>
                  </pic:blipFill>
                  <pic:spPr>
                    <a:xfrm>
                      <a:off x="0" y="0"/>
                      <a:ext cx="4319512" cy="3609163"/>
                    </a:xfrm>
                    <a:prstGeom prst="rect">
                      <a:avLst/>
                    </a:prstGeom>
                    <a:ln w="12700" cap="flat">
                      <a:noFill/>
                      <a:miter lim="400000"/>
                    </a:ln>
                    <a:effectLst/>
                  </pic:spPr>
                </pic:pic>
              </a:graphicData>
            </a:graphic>
          </wp:inline>
        </w:drawing>
      </w:r>
    </w:p>
    <w:p w14:paraId="00F574CF" w14:textId="77777777" w:rsidR="0066164F" w:rsidRPr="007A23AE" w:rsidRDefault="0066164F" w:rsidP="00F579EE">
      <w:pPr>
        <w:pStyle w:val="aa"/>
        <w:ind w:left="0" w:firstLine="0"/>
        <w:jc w:val="center"/>
        <w:rPr>
          <w:i w:val="0"/>
          <w:sz w:val="24"/>
          <w:szCs w:val="24"/>
        </w:rPr>
      </w:pPr>
      <w:r w:rsidRPr="007A23AE">
        <w:rPr>
          <w:i w:val="0"/>
          <w:sz w:val="24"/>
          <w:szCs w:val="24"/>
        </w:rPr>
        <w:t>Figure 1- 6 Hopper</w:t>
      </w:r>
    </w:p>
    <w:p w14:paraId="638ED960" w14:textId="77777777" w:rsidR="0066164F" w:rsidRPr="00F579EE" w:rsidRDefault="0066164F" w:rsidP="00F579EE">
      <w:pPr>
        <w:ind w:firstLine="432"/>
        <w:jc w:val="left"/>
        <w:rPr>
          <w:rFonts w:ascii="Dante MT Std" w:hAnsi="Dante MT Std"/>
          <w:sz w:val="26"/>
          <w:szCs w:val="26"/>
        </w:rPr>
      </w:pPr>
      <w:r w:rsidRPr="00F579EE">
        <w:rPr>
          <w:rFonts w:ascii="Dante MT Std" w:hAnsi="Dante MT Std"/>
          <w:sz w:val="26"/>
          <w:szCs w:val="26"/>
        </w:rPr>
        <w:t>After disassembling binaries, we have to read the generated assembly code. This is the most challenging task as well as the most interesting part in iOS reverse engineering, which will be explained in detail in chapters 6 to 10. We will use IDA as the main disassembler in this book and you can reference the experience of Hopper on http://bbs.iosre.com.</w:t>
      </w:r>
    </w:p>
    <w:p w14:paraId="7A363035" w14:textId="77777777" w:rsidR="0066164F" w:rsidRPr="004F6D29" w:rsidRDefault="0066164F" w:rsidP="005A4D88">
      <w:pPr>
        <w:pStyle w:val="3"/>
        <w:numPr>
          <w:ilvl w:val="2"/>
          <w:numId w:val="12"/>
        </w:numPr>
      </w:pPr>
      <w:bookmarkStart w:id="43" w:name="_Toc417337327"/>
      <w:r w:rsidRPr="004F6D29">
        <w:t>Debuggers</w:t>
      </w:r>
      <w:bookmarkEnd w:id="43"/>
    </w:p>
    <w:p w14:paraId="0BE461FC" w14:textId="77777777" w:rsidR="0066164F" w:rsidRPr="00F579EE" w:rsidRDefault="0066164F" w:rsidP="00F579EE">
      <w:pPr>
        <w:ind w:firstLine="432"/>
        <w:jc w:val="left"/>
        <w:rPr>
          <w:rFonts w:ascii="Dante MT Std" w:hAnsi="Dante MT Std"/>
          <w:sz w:val="26"/>
          <w:szCs w:val="26"/>
        </w:rPr>
      </w:pPr>
      <w:r w:rsidRPr="00F579EE">
        <w:rPr>
          <w:rFonts w:ascii="Dante MT Std" w:hAnsi="Dante MT Std"/>
          <w:sz w:val="26"/>
          <w:szCs w:val="26"/>
        </w:rPr>
        <w:t>iOS developers should be familiar with debuggers because we often need to debug our own code in Xcode. We can set a breakpoint on a line of code so that process will stop at that line and display the current status of the process in real time. We constantly use LLDB for debugging during both App development and reverse engineering. Figure 1-7 is an example of debugging in LLDB.</w:t>
      </w:r>
    </w:p>
    <w:p w14:paraId="538FB66B" w14:textId="77777777" w:rsidR="0066164F" w:rsidRDefault="0066164F" w:rsidP="0066164F">
      <w:pPr>
        <w:keepNext/>
        <w:jc w:val="center"/>
        <w:rPr>
          <w:rFonts w:ascii="宋体" w:eastAsia="宋体" w:hAnsi="宋体" w:cs="宋体"/>
        </w:rPr>
      </w:pPr>
      <w:r>
        <w:rPr>
          <w:rFonts w:ascii="宋体" w:eastAsia="宋体" w:hAnsi="宋体" w:cs="宋体"/>
          <w:noProof/>
          <w:lang w:eastAsia="zh-CN"/>
        </w:rPr>
        <w:drawing>
          <wp:inline distT="0" distB="0" distL="0" distR="0" wp14:anchorId="04EA30F8" wp14:editId="27655F68">
            <wp:extent cx="4320007" cy="1214438"/>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1-7.png"/>
                    <pic:cNvPicPr/>
                  </pic:nvPicPr>
                  <pic:blipFill>
                    <a:blip r:embed="rId46">
                      <a:extLst/>
                    </a:blip>
                    <a:stretch>
                      <a:fillRect/>
                    </a:stretch>
                  </pic:blipFill>
                  <pic:spPr>
                    <a:xfrm>
                      <a:off x="0" y="0"/>
                      <a:ext cx="4320007" cy="1214438"/>
                    </a:xfrm>
                    <a:prstGeom prst="rect">
                      <a:avLst/>
                    </a:prstGeom>
                    <a:ln w="12700" cap="flat">
                      <a:noFill/>
                      <a:miter lim="400000"/>
                    </a:ln>
                    <a:effectLst/>
                  </pic:spPr>
                </pic:pic>
              </a:graphicData>
            </a:graphic>
          </wp:inline>
        </w:drawing>
      </w:r>
    </w:p>
    <w:p w14:paraId="4B5617B6" w14:textId="77777777" w:rsidR="0066164F" w:rsidRPr="007A23AE" w:rsidRDefault="0066164F" w:rsidP="00F579EE">
      <w:pPr>
        <w:pStyle w:val="aa"/>
        <w:ind w:left="0" w:firstLine="0"/>
        <w:jc w:val="center"/>
        <w:rPr>
          <w:i w:val="0"/>
          <w:sz w:val="24"/>
          <w:szCs w:val="24"/>
        </w:rPr>
      </w:pPr>
      <w:r w:rsidRPr="007A23AE">
        <w:rPr>
          <w:i w:val="0"/>
          <w:sz w:val="24"/>
          <w:szCs w:val="24"/>
        </w:rPr>
        <w:t>Figure 1- 7 LLDB</w:t>
      </w:r>
    </w:p>
    <w:p w14:paraId="40D89016" w14:textId="77777777" w:rsidR="0066164F" w:rsidRPr="00E542C7" w:rsidRDefault="0066164F" w:rsidP="005A4D88">
      <w:pPr>
        <w:pStyle w:val="3"/>
        <w:numPr>
          <w:ilvl w:val="2"/>
          <w:numId w:val="12"/>
        </w:numPr>
      </w:pPr>
      <w:bookmarkStart w:id="44" w:name="_Toc417337328"/>
      <w:r w:rsidRPr="00E542C7">
        <w:t>Development kit</w:t>
      </w:r>
      <w:bookmarkEnd w:id="44"/>
    </w:p>
    <w:p w14:paraId="4F1C7635" w14:textId="5FB2A78C" w:rsidR="0066164F" w:rsidRPr="00F579EE" w:rsidRDefault="0066164F" w:rsidP="00F579EE">
      <w:pPr>
        <w:ind w:firstLine="432"/>
        <w:jc w:val="left"/>
        <w:rPr>
          <w:rFonts w:ascii="Dante MT Std" w:hAnsi="Dante MT Std"/>
          <w:sz w:val="26"/>
          <w:szCs w:val="26"/>
        </w:rPr>
      </w:pPr>
      <w:r w:rsidRPr="00F579EE">
        <w:rPr>
          <w:rFonts w:ascii="Dante MT Std" w:hAnsi="Dante MT Std"/>
          <w:sz w:val="26"/>
          <w:szCs w:val="26"/>
        </w:rPr>
        <w:t xml:space="preserve">After finishing all the above steps, we can get results from analysis and start to code for now. For App developers, Xcode is the most frequently used development tool. However, if we </w:t>
      </w:r>
      <w:r w:rsidRPr="00F579EE">
        <w:rPr>
          <w:rFonts w:ascii="Dante MT Std" w:hAnsi="Dante MT Std"/>
          <w:sz w:val="26"/>
          <w:szCs w:val="26"/>
        </w:rPr>
        <w:lastRenderedPageBreak/>
        <w:t>transfer the battlefield from AppStore to jailbroken iOS, our development kit gets expanded. Not only is there an Xcode based iOSOpenDev, but also a command line based Theos. Judging from my own experiences, Theos is the most exciting development tool. Before knowing Theos, I felt like I was restricted to the AppStore. Not until I mastered the usage of Theos did I break the restriction of AppStore and completely understood the real iOS. Theos is the major development tool in this book and we</w:t>
      </w:r>
      <w:r w:rsidR="00511121" w:rsidRPr="00511121">
        <w:rPr>
          <w:rFonts w:ascii="Dante MT Std" w:hAnsi="Dante MT Std"/>
          <w:sz w:val="26"/>
          <w:szCs w:val="26"/>
        </w:rPr>
        <w:t>’</w:t>
      </w:r>
      <w:r w:rsidRPr="00F579EE">
        <w:rPr>
          <w:rFonts w:ascii="Dante MT Std" w:hAnsi="Dante MT Std"/>
          <w:sz w:val="26"/>
          <w:szCs w:val="26"/>
        </w:rPr>
        <w:t>ll discuss about iOSOpenDev on our website.</w:t>
      </w:r>
    </w:p>
    <w:p w14:paraId="11EF9D68" w14:textId="77777777" w:rsidR="0066164F" w:rsidRPr="00EF5F5E" w:rsidRDefault="0066164F" w:rsidP="005A4D88">
      <w:pPr>
        <w:pStyle w:val="20"/>
        <w:numPr>
          <w:ilvl w:val="1"/>
          <w:numId w:val="6"/>
        </w:numPr>
      </w:pPr>
      <w:r w:rsidRPr="00EB5817">
        <w:t xml:space="preserve"> </w:t>
      </w:r>
      <w:bookmarkStart w:id="45" w:name="_Toc417337329"/>
      <w:r w:rsidRPr="00EF5F5E">
        <w:t>Conclusion</w:t>
      </w:r>
      <w:bookmarkEnd w:id="45"/>
    </w:p>
    <w:p w14:paraId="5883CD94" w14:textId="21621AB2" w:rsidR="00291EFA" w:rsidRDefault="0066164F" w:rsidP="00AF47DA">
      <w:pPr>
        <w:ind w:firstLine="432"/>
        <w:jc w:val="left"/>
        <w:rPr>
          <w:rFonts w:ascii="Dante MT Std" w:hAnsi="Dante MT Std"/>
          <w:sz w:val="26"/>
          <w:szCs w:val="26"/>
        </w:rPr>
      </w:pPr>
      <w:r w:rsidRPr="00F579EE">
        <w:rPr>
          <w:rFonts w:ascii="Dante MT Std" w:hAnsi="Dante MT Std"/>
          <w:sz w:val="26"/>
          <w:szCs w:val="26"/>
        </w:rPr>
        <w:t>In this chapter, we have introduced some concepts about iOS reverse engineering in order to provide readers with a general idea of what we</w:t>
      </w:r>
      <w:r w:rsidR="00511121" w:rsidRPr="00511121">
        <w:rPr>
          <w:rFonts w:ascii="Dante MT Std" w:hAnsi="Dante MT Std"/>
          <w:sz w:val="26"/>
          <w:szCs w:val="26"/>
        </w:rPr>
        <w:t>’</w:t>
      </w:r>
      <w:r w:rsidRPr="00F579EE">
        <w:rPr>
          <w:rFonts w:ascii="Dante MT Std" w:hAnsi="Dante MT Std"/>
          <w:sz w:val="26"/>
          <w:szCs w:val="26"/>
        </w:rPr>
        <w:t>ll be focusing on. More details and examples will be covered in the following chapters. Stay tuned with us!</w:t>
      </w:r>
    </w:p>
    <w:p w14:paraId="57614BD4" w14:textId="77777777" w:rsidR="00291EFA" w:rsidRDefault="00291EFA">
      <w:pPr>
        <w:widowControl/>
        <w:spacing w:line="240" w:lineRule="auto"/>
        <w:jc w:val="left"/>
        <w:rPr>
          <w:rFonts w:ascii="Dante MT Std" w:hAnsi="Dante MT Std"/>
          <w:sz w:val="26"/>
          <w:szCs w:val="26"/>
        </w:rPr>
      </w:pPr>
      <w:r>
        <w:rPr>
          <w:rFonts w:ascii="Dante MT Std" w:hAnsi="Dante MT Std"/>
          <w:sz w:val="26"/>
          <w:szCs w:val="26"/>
        </w:rPr>
        <w:br w:type="page"/>
      </w:r>
    </w:p>
    <w:bookmarkStart w:id="46" w:name="_Toc417337330"/>
    <w:p w14:paraId="48A25A33" w14:textId="77777777" w:rsidR="00291EFA" w:rsidRPr="00ED0DF8" w:rsidRDefault="00291EFA" w:rsidP="00291EFA">
      <w:pPr>
        <w:pStyle w:val="1"/>
        <w:rPr>
          <w:rFonts w:ascii="Quicksand Book" w:hAnsi="Quicksand Book"/>
          <w:color w:val="A6A6A6"/>
          <w:spacing w:val="0"/>
          <w:sz w:val="96"/>
          <w:szCs w:val="96"/>
        </w:rPr>
      </w:pPr>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700224" behindDoc="0" locked="0" layoutInCell="1" allowOverlap="1" wp14:anchorId="5E65F68A" wp14:editId="08B002E6">
                <wp:simplePos x="0" y="0"/>
                <wp:positionH relativeFrom="column">
                  <wp:posOffset>4607560</wp:posOffset>
                </wp:positionH>
                <wp:positionV relativeFrom="paragraph">
                  <wp:posOffset>-7814945</wp:posOffset>
                </wp:positionV>
                <wp:extent cx="1231900" cy="9255760"/>
                <wp:effectExtent l="0" t="0" r="6350" b="2540"/>
                <wp:wrapNone/>
                <wp:docPr id="107374185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id="Rectangle 20" o:spid="_x0000_s1026" style="position:absolute;left:0;text-align:left;margin-left:362.8pt;margin-top:-615.35pt;width:97pt;height:728.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" fillcolor="#d8d8d8" stroked="f"/>
            </w:pict>
          </mc:Fallback>
        </mc:AlternateContent>
      </w:r>
      <w:r>
        <w:rPr>
          <w:noProof/>
          <w:lang w:val="en-US" w:eastAsia="zh-CN"/>
        </w:rPr>
        <mc:AlternateContent>
          <mc:Choice Requires="wps">
            <w:drawing>
              <wp:anchor distT="0" distB="0" distL="114300" distR="114300" simplePos="0" relativeHeight="251702272" behindDoc="0" locked="0" layoutInCell="1" allowOverlap="1" wp14:anchorId="636BE135" wp14:editId="3CAB9C2D">
                <wp:simplePos x="0" y="0"/>
                <wp:positionH relativeFrom="column">
                  <wp:posOffset>4874733</wp:posOffset>
                </wp:positionH>
                <wp:positionV relativeFrom="paragraph">
                  <wp:posOffset>154940</wp:posOffset>
                </wp:positionV>
                <wp:extent cx="736600" cy="1206500"/>
                <wp:effectExtent l="0" t="0" r="0" b="0"/>
                <wp:wrapNone/>
                <wp:docPr id="1073741851"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6DFA7" w14:textId="1CB8E6CF" w:rsidR="00E80639" w:rsidRPr="0087277C" w:rsidRDefault="00E80639" w:rsidP="00291EFA">
                            <w:pPr>
                              <w:pStyle w:val="af"/>
                              <w:pBdr>
                                <w:top w:val="none" w:sz="0" w:space="0" w:color="auto"/>
                              </w:pBdr>
                              <w:spacing w:line="240" w:lineRule="auto"/>
                              <w:jc w:val="center"/>
                              <w:rPr>
                                <w:rFonts w:ascii="Anton" w:hAnsi="Anton"/>
                                <w:b w:val="0"/>
                                <w:color w:val="404040"/>
                                <w:sz w:val="120"/>
                                <w:szCs w:val="120"/>
                                <w:lang w:eastAsia="zh-CN"/>
                              </w:rPr>
                            </w:pPr>
                            <w:r>
                              <w:rPr>
                                <w:rStyle w:val="a5"/>
                                <w:rFonts w:ascii="Anton" w:hAnsi="Anton" w:hint="eastAsia"/>
                                <w:color w:val="404040"/>
                                <w:sz w:val="120"/>
                                <w:szCs w:val="120"/>
                                <w:lang w:eastAsia="zh-CN"/>
                              </w:rPr>
                              <w:t>2</w:t>
                            </w:r>
                          </w:p>
                          <w:p w14:paraId="7EDEE920" w14:textId="77777777" w:rsidR="00E80639" w:rsidRPr="00215486" w:rsidRDefault="00E80639" w:rsidP="00291EF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1" type="#_x0000_t202" style="position:absolute;left:0;text-align:left;margin-left:383.85pt;margin-top:12.2pt;width:58pt;height: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" filled="f" stroked="f">
                <v:textbox>
                  <w:txbxContent>
                    <w:p w14:paraId="4AA6DFA7" w14:textId="1CB8E6CF" w:rsidR="00E80639" w:rsidRPr="0087277C" w:rsidRDefault="00E80639" w:rsidP="00291EFA">
                      <w:pPr>
                        <w:pStyle w:val="af"/>
                        <w:pBdr>
                          <w:top w:val="none" w:sz="0" w:space="0" w:color="auto"/>
                        </w:pBdr>
                        <w:spacing w:line="240" w:lineRule="auto"/>
                        <w:jc w:val="center"/>
                        <w:rPr>
                          <w:rFonts w:ascii="Anton" w:hAnsi="Anton"/>
                          <w:b w:val="0"/>
                          <w:color w:val="404040"/>
                          <w:sz w:val="120"/>
                          <w:szCs w:val="120"/>
                          <w:lang w:eastAsia="zh-CN"/>
                        </w:rPr>
                      </w:pPr>
                      <w:r>
                        <w:rPr>
                          <w:rStyle w:val="a5"/>
                          <w:rFonts w:ascii="Anton" w:hAnsi="Anton" w:hint="eastAsia"/>
                          <w:color w:val="404040"/>
                          <w:sz w:val="120"/>
                          <w:szCs w:val="120"/>
                          <w:lang w:eastAsia="zh-CN"/>
                        </w:rPr>
                        <w:t>2</w:t>
                      </w:r>
                    </w:p>
                    <w:p w14:paraId="7EDEE920" w14:textId="77777777" w:rsidR="00E80639" w:rsidRPr="00215486" w:rsidRDefault="00E80639" w:rsidP="00291EFA"/>
                  </w:txbxContent>
                </v:textbox>
              </v:shape>
            </w:pict>
          </mc:Fallback>
        </mc:AlternateContent>
      </w:r>
      <w:bookmarkEnd w:id="46"/>
    </w:p>
    <w:bookmarkStart w:id="47" w:name="_Toc417337331"/>
    <w:p w14:paraId="176B2DD2" w14:textId="42FF64F2" w:rsidR="00291EFA" w:rsidRPr="00BD0BC1" w:rsidRDefault="00291EFA" w:rsidP="00291EFA">
      <w:pPr>
        <w:pStyle w:val="1"/>
        <w:spacing w:after="0" w:line="360" w:lineRule="auto"/>
        <w:jc w:val="left"/>
        <w:rPr>
          <w:rFonts w:ascii="Quicksand Book" w:hAnsi="Quicksand Book"/>
          <w:color w:val="7F7F7F"/>
          <w:spacing w:val="-10"/>
          <w:sz w:val="44"/>
          <w:szCs w:val="44"/>
        </w:rPr>
      </w:pPr>
      <w:r w:rsidRPr="00BD0BC1">
        <w:rPr>
          <w:rFonts w:ascii="Quicksand Book" w:hAnsi="Quicksand Book"/>
          <w:noProof/>
          <w:color w:val="7F7F7F"/>
          <w:spacing w:val="-10"/>
          <w:sz w:val="44"/>
          <w:szCs w:val="44"/>
          <w:lang w:val="en-US" w:eastAsia="zh-CN"/>
        </w:rPr>
        <mc:AlternateContent>
          <mc:Choice Requires="wps">
            <w:drawing>
              <wp:anchor distT="0" distB="0" distL="114300" distR="114300" simplePos="0" relativeHeight="251701248" behindDoc="0" locked="0" layoutInCell="1" allowOverlap="1" wp14:anchorId="1E932FBC" wp14:editId="0F9AFA6B">
                <wp:simplePos x="0" y="0"/>
                <wp:positionH relativeFrom="column">
                  <wp:posOffset>17012</wp:posOffset>
                </wp:positionH>
                <wp:positionV relativeFrom="paragraph">
                  <wp:posOffset>430619</wp:posOffset>
                </wp:positionV>
                <wp:extent cx="5825165" cy="5434"/>
                <wp:effectExtent l="0" t="0" r="23495" b="33020"/>
                <wp:wrapNone/>
                <wp:docPr id="1073741852"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 id="AutoShape 21" o:spid="_x0000_s1026" type="#_x0000_t32" style="position:absolute;left:0;text-align:left;margin-left:1.35pt;margin-top:33.9pt;width:458.65pt;height:.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" strokecolor="#7f7f7f"/>
            </w:pict>
          </mc:Fallback>
        </mc:AlternateContent>
      </w:r>
      <w:r w:rsidRPr="00BD0BC1">
        <w:rPr>
          <w:rFonts w:ascii="Quicksand Book" w:hAnsi="Quicksand Book" w:hint="eastAsia"/>
          <w:color w:val="7F7F7F"/>
          <w:spacing w:val="-10"/>
          <w:sz w:val="44"/>
          <w:szCs w:val="44"/>
          <w:lang w:eastAsia="zh-CN"/>
        </w:rPr>
        <w:t>I</w:t>
      </w:r>
      <w:r w:rsidRPr="00BD0BC1">
        <w:rPr>
          <w:rFonts w:ascii="Quicksand Book" w:hAnsi="Quicksand Book"/>
          <w:color w:val="7F7F7F"/>
          <w:spacing w:val="-10"/>
          <w:sz w:val="44"/>
          <w:szCs w:val="44"/>
        </w:rPr>
        <w:t>n</w:t>
      </w:r>
      <w:r w:rsidRPr="00BD0BC1">
        <w:rPr>
          <w:rFonts w:ascii="Quicksand Book" w:hAnsi="Quicksand Book" w:hint="eastAsia"/>
          <w:color w:val="7F7F7F"/>
          <w:spacing w:val="-10"/>
          <w:sz w:val="44"/>
          <w:szCs w:val="44"/>
          <w:lang w:eastAsia="zh-CN"/>
        </w:rPr>
        <w:t xml:space="preserve">troduction to </w:t>
      </w:r>
      <w:r>
        <w:rPr>
          <w:rFonts w:ascii="Quicksand Book" w:hAnsi="Quicksand Book" w:hint="eastAsia"/>
          <w:color w:val="7F7F7F"/>
          <w:spacing w:val="-10"/>
          <w:sz w:val="44"/>
          <w:szCs w:val="44"/>
          <w:lang w:eastAsia="zh-CN"/>
        </w:rPr>
        <w:t xml:space="preserve">jailbroken </w:t>
      </w:r>
      <w:r w:rsidRPr="00BD0BC1">
        <w:rPr>
          <w:rFonts w:ascii="Quicksand Book" w:hAnsi="Quicksand Book" w:hint="eastAsia"/>
          <w:color w:val="7F7F7F"/>
          <w:spacing w:val="-10"/>
          <w:sz w:val="44"/>
          <w:szCs w:val="44"/>
          <w:lang w:eastAsia="zh-CN"/>
        </w:rPr>
        <w:t>iOS</w:t>
      </w:r>
      <w:bookmarkEnd w:id="47"/>
    </w:p>
    <w:p w14:paraId="05C99C39" w14:textId="77777777" w:rsidR="00291EFA" w:rsidRDefault="00291EFA" w:rsidP="00291EFA">
      <w:pPr>
        <w:pStyle w:val="BodyText2"/>
      </w:pPr>
    </w:p>
    <w:p w14:paraId="227ADC66" w14:textId="77777777" w:rsidR="00291EFA" w:rsidRPr="00E91396" w:rsidRDefault="00291EFA" w:rsidP="00291EFA">
      <w:pPr>
        <w:pStyle w:val="BodyText2"/>
      </w:pPr>
    </w:p>
    <w:p w14:paraId="5F6BE3FC" w14:textId="06B0952A"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Compared with what we see on Apps</w:t>
      </w:r>
      <w:r w:rsidR="00511121" w:rsidRPr="00511121">
        <w:rPr>
          <w:rFonts w:ascii="Dante MT Std" w:hAnsi="Dante MT Std"/>
          <w:sz w:val="26"/>
          <w:szCs w:val="26"/>
        </w:rPr>
        <w:t>’</w:t>
      </w:r>
      <w:r w:rsidRPr="007A23AE">
        <w:rPr>
          <w:rFonts w:ascii="Dante MT Std" w:hAnsi="Dante MT Std"/>
          <w:sz w:val="26"/>
          <w:szCs w:val="26"/>
        </w:rPr>
        <w:t xml:space="preserve"> UI, we are more interested in their low-level implementation, which is exactly the motivation of reverse engineering. But as we know, non-jailbroken iOS is a closed blackbox, it has not been exposed to the public until dev teams like evad3rs, PanguTeam and TaiG  jailbroke it, then we</w:t>
      </w:r>
      <w:r w:rsidR="00511121" w:rsidRPr="00511121">
        <w:rPr>
          <w:rFonts w:ascii="Dante MT Std" w:hAnsi="Dante MT Std"/>
          <w:sz w:val="26"/>
          <w:szCs w:val="26"/>
        </w:rPr>
        <w:t>’</w:t>
      </w:r>
      <w:r w:rsidRPr="007A23AE">
        <w:rPr>
          <w:rFonts w:ascii="Dante MT Std" w:hAnsi="Dante MT Std"/>
          <w:sz w:val="26"/>
          <w:szCs w:val="26"/>
        </w:rPr>
        <w:t>re able to take a peek under the hood.</w:t>
      </w:r>
    </w:p>
    <w:p w14:paraId="49162219" w14:textId="24BC33D5" w:rsidR="00291EFA" w:rsidRPr="00C648B9" w:rsidRDefault="00291EFA" w:rsidP="005A4D88">
      <w:pPr>
        <w:pStyle w:val="20"/>
        <w:numPr>
          <w:ilvl w:val="1"/>
          <w:numId w:val="35"/>
        </w:numPr>
      </w:pPr>
      <w:bookmarkStart w:id="48" w:name="_Toc417337332"/>
      <w:r>
        <w:t>iOS</w:t>
      </w:r>
      <w:r w:rsidRPr="00C648B9">
        <w:t xml:space="preserve"> System Hierarchy</w:t>
      </w:r>
      <w:bookmarkEnd w:id="48"/>
    </w:p>
    <w:p w14:paraId="7127019B"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For non-jailbroken iOS, Apple provides very few APIs in the SDK to directly access the filesystem. By refering to the documents, App Store developers may have no idea of iOS system hierarchy at all. </w:t>
      </w:r>
    </w:p>
    <w:p w14:paraId="00758010"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Because of very limited permission, App Store Apps (hereafter referred to as StoreApps) cannot access most directories apart from their own. However, for jailbroken iOS, Cydia Apps can possess higher permission than StoreApps, which enables them to access the whole filesystem. For example, iFile from Cydia is a famous third-party file management App, as shown in figure 2-1.</w:t>
      </w:r>
    </w:p>
    <w:p w14:paraId="36BE96BE" w14:textId="77777777" w:rsidR="00291EFA" w:rsidRDefault="00291EFA" w:rsidP="00291EFA">
      <w:pPr>
        <w:pStyle w:val="13"/>
        <w:keepNext/>
        <w:ind w:firstLine="0"/>
        <w:jc w:val="center"/>
        <w:rPr>
          <w:rFonts w:hint="default"/>
        </w:rPr>
      </w:pPr>
      <w:r>
        <w:rPr>
          <w:noProof/>
        </w:rPr>
        <w:lastRenderedPageBreak/>
        <w:drawing>
          <wp:inline distT="0" distB="0" distL="0" distR="0" wp14:anchorId="2BF60828" wp14:editId="18A3C2C5">
            <wp:extent cx="2032000" cy="3606800"/>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pic:nvPicPr>
                  <pic:blipFill>
                    <a:blip r:embed="rId47">
                      <a:extLst/>
                    </a:blip>
                    <a:stretch>
                      <a:fillRect/>
                    </a:stretch>
                  </pic:blipFill>
                  <pic:spPr>
                    <a:xfrm>
                      <a:off x="0" y="0"/>
                      <a:ext cx="2032000" cy="3606800"/>
                    </a:xfrm>
                    <a:prstGeom prst="rect">
                      <a:avLst/>
                    </a:prstGeom>
                    <a:ln w="12700" cap="flat">
                      <a:noFill/>
                      <a:miter lim="400000"/>
                    </a:ln>
                    <a:effectLst/>
                  </pic:spPr>
                </pic:pic>
              </a:graphicData>
            </a:graphic>
          </wp:inline>
        </w:drawing>
      </w:r>
    </w:p>
    <w:p w14:paraId="48A9C1F4" w14:textId="77777777" w:rsidR="00291EFA" w:rsidRPr="007A23AE" w:rsidRDefault="00291EFA" w:rsidP="007A23AE">
      <w:pPr>
        <w:pStyle w:val="aa"/>
        <w:ind w:left="0" w:firstLine="0"/>
        <w:jc w:val="center"/>
        <w:rPr>
          <w:i w:val="0"/>
          <w:sz w:val="24"/>
          <w:szCs w:val="24"/>
        </w:rPr>
      </w:pPr>
      <w:r w:rsidRPr="007A23AE">
        <w:rPr>
          <w:i w:val="0"/>
          <w:sz w:val="24"/>
          <w:szCs w:val="24"/>
        </w:rPr>
        <w:t>Figure 2- 1 iFile</w:t>
      </w:r>
    </w:p>
    <w:p w14:paraId="33828528"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With the help of AFC2, we can also access the whole iOS filesystem via software like iFunBox on PC, as shown in figure 2-2.</w:t>
      </w:r>
    </w:p>
    <w:p w14:paraId="313B2F5E" w14:textId="77777777" w:rsidR="00291EFA" w:rsidRDefault="00291EFA" w:rsidP="00291EFA">
      <w:pPr>
        <w:pStyle w:val="13"/>
        <w:keepNext/>
        <w:ind w:firstLine="0"/>
        <w:jc w:val="center"/>
        <w:rPr>
          <w:rFonts w:hint="default"/>
        </w:rPr>
      </w:pPr>
      <w:r>
        <w:rPr>
          <w:noProof/>
        </w:rPr>
        <w:drawing>
          <wp:inline distT="0" distB="0" distL="0" distR="0" wp14:anchorId="5D73CA0B" wp14:editId="3E1AF6F7">
            <wp:extent cx="4321912" cy="2484578"/>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pic:nvPicPr>
                  <pic:blipFill>
                    <a:blip r:embed="rId48">
                      <a:extLst/>
                    </a:blip>
                    <a:stretch>
                      <a:fillRect/>
                    </a:stretch>
                  </pic:blipFill>
                  <pic:spPr>
                    <a:xfrm>
                      <a:off x="0" y="0"/>
                      <a:ext cx="4321912" cy="2484578"/>
                    </a:xfrm>
                    <a:prstGeom prst="rect">
                      <a:avLst/>
                    </a:prstGeom>
                    <a:ln w="12700" cap="flat">
                      <a:noFill/>
                      <a:miter lim="400000"/>
                    </a:ln>
                    <a:effectLst/>
                  </pic:spPr>
                </pic:pic>
              </a:graphicData>
            </a:graphic>
          </wp:inline>
        </w:drawing>
      </w:r>
    </w:p>
    <w:p w14:paraId="4694E8D6" w14:textId="77777777" w:rsidR="00291EFA" w:rsidRPr="007A23AE" w:rsidRDefault="00291EFA" w:rsidP="007A23AE">
      <w:pPr>
        <w:pStyle w:val="aa"/>
        <w:ind w:left="0" w:firstLine="0"/>
        <w:jc w:val="center"/>
        <w:rPr>
          <w:i w:val="0"/>
          <w:sz w:val="24"/>
          <w:szCs w:val="24"/>
        </w:rPr>
      </w:pPr>
      <w:r w:rsidRPr="007A23AE">
        <w:rPr>
          <w:i w:val="0"/>
          <w:sz w:val="24"/>
          <w:szCs w:val="24"/>
        </w:rPr>
        <w:t>Figure 2- 2 iFunBox</w:t>
      </w:r>
    </w:p>
    <w:p w14:paraId="59B542B7"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Because our reverse engineering targets come right from iOS, being able to access the whole iOS filesystem is the prerequisite of our work.</w:t>
      </w:r>
    </w:p>
    <w:p w14:paraId="19CD52AE" w14:textId="7709909E" w:rsidR="00291EFA" w:rsidRPr="007A23AE" w:rsidRDefault="00291EFA" w:rsidP="005A4D88">
      <w:pPr>
        <w:pStyle w:val="3"/>
        <w:numPr>
          <w:ilvl w:val="2"/>
          <w:numId w:val="36"/>
        </w:numPr>
      </w:pPr>
      <w:bookmarkStart w:id="49" w:name="_Toc417337333"/>
      <w:r>
        <w:t>iOS filesystem</w:t>
      </w:r>
      <w:bookmarkEnd w:id="49"/>
    </w:p>
    <w:p w14:paraId="74E99BC6"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iOS comes from OSX, which is based on UNIX. Although there are huge differences among them,they are somehow related to each other. We can get some knowledge of iOS filesystem </w:t>
      </w:r>
      <w:r w:rsidRPr="007A23AE">
        <w:rPr>
          <w:rFonts w:ascii="Dante MT Std" w:hAnsi="Dante MT Std"/>
          <w:sz w:val="26"/>
          <w:szCs w:val="26"/>
        </w:rPr>
        <w:lastRenderedPageBreak/>
        <w:t xml:space="preserve">from Filesystem Hierarchy Standard and hier(7). </w:t>
      </w:r>
    </w:p>
    <w:p w14:paraId="4109EE78"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Filesystem Hierarchy Standard (hereafter referred to as FHS) provides a standard for all *NIX filesystems. The intention of FHS is to make the location of files and directories predictable for users. Evolving from FHS, OSX has its own standard, called hier(7). Common *NIX</w:t>
      </w:r>
      <w:r w:rsidRPr="007A23AE" w:rsidDel="00105A6E">
        <w:rPr>
          <w:rFonts w:ascii="Dante MT Std" w:hAnsi="Dante MT Std"/>
          <w:sz w:val="26"/>
          <w:szCs w:val="26"/>
        </w:rPr>
        <w:t xml:space="preserve"> </w:t>
      </w:r>
      <w:r w:rsidRPr="007A23AE">
        <w:rPr>
          <w:rFonts w:ascii="Dante MT Std" w:hAnsi="Dante MT Std"/>
          <w:sz w:val="26"/>
          <w:szCs w:val="26"/>
        </w:rPr>
        <w:t xml:space="preserve">filesystem is as follows. </w:t>
      </w:r>
    </w:p>
    <w:p w14:paraId="350E4EE1" w14:textId="77777777" w:rsidR="00291EFA" w:rsidRPr="007A23AE" w:rsidRDefault="00291EFA" w:rsidP="005A4D88">
      <w:pPr>
        <w:pStyle w:val="listbulletfirst"/>
        <w:numPr>
          <w:ilvl w:val="0"/>
          <w:numId w:val="5"/>
        </w:numPr>
        <w:jc w:val="left"/>
      </w:pPr>
      <w:r w:rsidRPr="007A23AE">
        <w:t>/</w:t>
      </w:r>
    </w:p>
    <w:p w14:paraId="00F4ED0D"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Root directory. All other files and directories expand from here. </w:t>
      </w:r>
    </w:p>
    <w:p w14:paraId="4F36C0FF" w14:textId="77777777" w:rsidR="00291EFA" w:rsidRPr="007A23AE" w:rsidRDefault="00291EFA" w:rsidP="005A4D88">
      <w:pPr>
        <w:pStyle w:val="listbulletfirst"/>
        <w:numPr>
          <w:ilvl w:val="0"/>
          <w:numId w:val="5"/>
        </w:numPr>
        <w:jc w:val="left"/>
      </w:pPr>
      <w:r w:rsidRPr="007A23AE">
        <w:t>/bin</w:t>
      </w:r>
    </w:p>
    <w:p w14:paraId="0296D61A" w14:textId="6E3A71FF"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Short for </w:t>
      </w:r>
      <w:r w:rsidR="00511121" w:rsidRPr="00511121">
        <w:rPr>
          <w:rFonts w:ascii="Dante MT Std" w:hAnsi="Dante MT Std"/>
          <w:sz w:val="26"/>
          <w:szCs w:val="26"/>
        </w:rPr>
        <w:t>“</w:t>
      </w:r>
      <w:r w:rsidRPr="007A23AE">
        <w:rPr>
          <w:rFonts w:ascii="Dante MT Std" w:hAnsi="Dante MT Std"/>
          <w:sz w:val="26"/>
          <w:szCs w:val="26"/>
        </w:rPr>
        <w:t>binary</w:t>
      </w:r>
      <w:r w:rsidR="00511121" w:rsidRPr="00511121">
        <w:rPr>
          <w:rFonts w:ascii="Dante MT Std" w:hAnsi="Dante MT Std"/>
          <w:sz w:val="26"/>
          <w:szCs w:val="26"/>
        </w:rPr>
        <w:t>”</w:t>
      </w:r>
      <w:r w:rsidRPr="007A23AE">
        <w:rPr>
          <w:rFonts w:ascii="Dante MT Std" w:hAnsi="Dante MT Std"/>
          <w:sz w:val="26"/>
          <w:szCs w:val="26"/>
        </w:rPr>
        <w:t>. Binaries that provide basic user-level functions, like ls and ps are stored here.</w:t>
      </w:r>
    </w:p>
    <w:p w14:paraId="6FA04BC1" w14:textId="77777777" w:rsidR="00291EFA" w:rsidRPr="007A23AE" w:rsidRDefault="00291EFA" w:rsidP="005A4D88">
      <w:pPr>
        <w:pStyle w:val="listbulletfirst"/>
        <w:numPr>
          <w:ilvl w:val="0"/>
          <w:numId w:val="5"/>
        </w:numPr>
        <w:jc w:val="left"/>
      </w:pPr>
      <w:r w:rsidRPr="007A23AE">
        <w:t>/boot</w:t>
      </w:r>
    </w:p>
    <w:p w14:paraId="738720AD"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Stores all necessary files for booting up. This directory is empty on iOS. </w:t>
      </w:r>
    </w:p>
    <w:p w14:paraId="21FD7D78" w14:textId="77777777" w:rsidR="00291EFA" w:rsidRPr="007A23AE" w:rsidRDefault="00291EFA" w:rsidP="005A4D88">
      <w:pPr>
        <w:pStyle w:val="listbulletfirst"/>
        <w:numPr>
          <w:ilvl w:val="0"/>
          <w:numId w:val="5"/>
        </w:numPr>
        <w:jc w:val="left"/>
      </w:pPr>
      <w:r w:rsidRPr="007A23AE">
        <w:t>/dev</w:t>
      </w:r>
    </w:p>
    <w:p w14:paraId="14C3185F" w14:textId="13302DEA"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Short for </w:t>
      </w:r>
      <w:r w:rsidR="00511121" w:rsidRPr="00511121">
        <w:rPr>
          <w:rFonts w:ascii="Dante MT Std" w:hAnsi="Dante MT Std"/>
          <w:sz w:val="26"/>
          <w:szCs w:val="26"/>
        </w:rPr>
        <w:t>“</w:t>
      </w:r>
      <w:r w:rsidRPr="007A23AE">
        <w:rPr>
          <w:rFonts w:ascii="Dante MT Std" w:hAnsi="Dante MT Std"/>
          <w:sz w:val="26"/>
          <w:szCs w:val="26"/>
        </w:rPr>
        <w:t>device</w:t>
      </w:r>
      <w:r w:rsidR="00511121" w:rsidRPr="00511121">
        <w:rPr>
          <w:rFonts w:ascii="Dante MT Std" w:hAnsi="Dante MT Std"/>
          <w:sz w:val="26"/>
          <w:szCs w:val="26"/>
        </w:rPr>
        <w:t>”</w:t>
      </w:r>
      <w:r w:rsidRPr="007A23AE">
        <w:rPr>
          <w:rFonts w:ascii="Dante MT Std" w:hAnsi="Dante MT Std"/>
          <w:sz w:val="26"/>
          <w:szCs w:val="26"/>
        </w:rPr>
        <w:t xml:space="preserve">, stores BSD device files. Each file represents a block device or a character device. In general, block devices transfer data in block, while character devices transfer data in character. </w:t>
      </w:r>
    </w:p>
    <w:p w14:paraId="1B8ABBB2" w14:textId="77777777" w:rsidR="00291EFA" w:rsidRPr="007A23AE" w:rsidRDefault="00291EFA" w:rsidP="005A4D88">
      <w:pPr>
        <w:pStyle w:val="listbulletfirst"/>
        <w:numPr>
          <w:ilvl w:val="0"/>
          <w:numId w:val="5"/>
        </w:numPr>
        <w:jc w:val="left"/>
      </w:pPr>
      <w:r w:rsidRPr="007A23AE">
        <w:t>/sbin</w:t>
      </w:r>
    </w:p>
    <w:p w14:paraId="344F6492" w14:textId="4A5E3009"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Short for </w:t>
      </w:r>
      <w:r w:rsidR="00511121" w:rsidRPr="00511121">
        <w:rPr>
          <w:rFonts w:ascii="Dante MT Std" w:hAnsi="Dante MT Std"/>
          <w:sz w:val="26"/>
          <w:szCs w:val="26"/>
        </w:rPr>
        <w:t>“</w:t>
      </w:r>
      <w:r w:rsidRPr="007A23AE">
        <w:rPr>
          <w:rFonts w:ascii="Dante MT Std" w:hAnsi="Dante MT Std"/>
          <w:sz w:val="26"/>
          <w:szCs w:val="26"/>
        </w:rPr>
        <w:t>system binaries</w:t>
      </w:r>
      <w:r w:rsidR="00511121" w:rsidRPr="00511121">
        <w:rPr>
          <w:rFonts w:ascii="Dante MT Std" w:hAnsi="Dante MT Std"/>
          <w:sz w:val="26"/>
          <w:szCs w:val="26"/>
        </w:rPr>
        <w:t>”</w:t>
      </w:r>
      <w:r w:rsidRPr="007A23AE">
        <w:rPr>
          <w:rFonts w:ascii="Dante MT Std" w:hAnsi="Dante MT Std"/>
          <w:sz w:val="26"/>
          <w:szCs w:val="26"/>
        </w:rPr>
        <w:t>. Binaries that provide basic system-level functions, like netstat and reboot are stored here.</w:t>
      </w:r>
    </w:p>
    <w:p w14:paraId="64D204C3" w14:textId="77777777" w:rsidR="00291EFA" w:rsidRPr="007A23AE" w:rsidRDefault="00291EFA" w:rsidP="005A4D88">
      <w:pPr>
        <w:pStyle w:val="listbulletfirst"/>
        <w:numPr>
          <w:ilvl w:val="0"/>
          <w:numId w:val="5"/>
        </w:numPr>
        <w:jc w:val="left"/>
      </w:pPr>
      <w:r w:rsidRPr="007A23AE">
        <w:t>/etc</w:t>
      </w:r>
    </w:p>
    <w:p w14:paraId="680D90DE" w14:textId="464970B3"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Short for </w:t>
      </w:r>
      <w:r w:rsidR="00511121" w:rsidRPr="00511121">
        <w:rPr>
          <w:rFonts w:ascii="Dante MT Std" w:hAnsi="Dante MT Std"/>
          <w:sz w:val="26"/>
          <w:szCs w:val="26"/>
        </w:rPr>
        <w:t>“</w:t>
      </w:r>
      <w:r w:rsidRPr="007A23AE">
        <w:rPr>
          <w:rFonts w:ascii="Dante MT Std" w:hAnsi="Dante MT Std"/>
          <w:sz w:val="26"/>
          <w:szCs w:val="26"/>
        </w:rPr>
        <w:t>Et Cetera</w:t>
      </w:r>
      <w:r w:rsidR="00511121" w:rsidRPr="00511121">
        <w:rPr>
          <w:rFonts w:ascii="Dante MT Std" w:hAnsi="Dante MT Std"/>
          <w:sz w:val="26"/>
          <w:szCs w:val="26"/>
        </w:rPr>
        <w:t>”</w:t>
      </w:r>
      <w:r w:rsidRPr="007A23AE">
        <w:rPr>
          <w:rFonts w:ascii="Dante MT Std" w:hAnsi="Dante MT Std"/>
          <w:sz w:val="26"/>
          <w:szCs w:val="26"/>
        </w:rPr>
        <w:t xml:space="preserve">. This directory stores system scripts and configuration files like passwd and hosts. On iOS, this is a symbolic link to /private/etc. </w:t>
      </w:r>
    </w:p>
    <w:p w14:paraId="6B7B814B" w14:textId="77777777" w:rsidR="00291EFA" w:rsidRPr="007A23AE" w:rsidRDefault="00291EFA" w:rsidP="005A4D88">
      <w:pPr>
        <w:pStyle w:val="listbulletfirst"/>
        <w:numPr>
          <w:ilvl w:val="0"/>
          <w:numId w:val="5"/>
        </w:numPr>
        <w:jc w:val="left"/>
      </w:pPr>
      <w:r w:rsidRPr="007A23AE">
        <w:t>/lib</w:t>
      </w:r>
    </w:p>
    <w:p w14:paraId="7C1C029E"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This directory stores system-level lib files, kernel files and device drivers. This directory is empty on iOS.  </w:t>
      </w:r>
    </w:p>
    <w:p w14:paraId="599D68A6" w14:textId="77777777" w:rsidR="00291EFA" w:rsidRPr="007A23AE" w:rsidRDefault="00291EFA" w:rsidP="005A4D88">
      <w:pPr>
        <w:pStyle w:val="listbulletfirst"/>
        <w:numPr>
          <w:ilvl w:val="0"/>
          <w:numId w:val="5"/>
        </w:numPr>
        <w:jc w:val="left"/>
      </w:pPr>
      <w:r w:rsidRPr="007A23AE">
        <w:t>/mnt</w:t>
      </w:r>
    </w:p>
    <w:p w14:paraId="06C48EE3" w14:textId="544A58E1"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Short for </w:t>
      </w:r>
      <w:r w:rsidR="00511121" w:rsidRPr="00511121">
        <w:rPr>
          <w:rFonts w:ascii="Dante MT Std" w:hAnsi="Dante MT Std"/>
          <w:sz w:val="26"/>
          <w:szCs w:val="26"/>
        </w:rPr>
        <w:t>“</w:t>
      </w:r>
      <w:r w:rsidRPr="007A23AE">
        <w:rPr>
          <w:rFonts w:ascii="Dante MT Std" w:hAnsi="Dante MT Std"/>
          <w:sz w:val="26"/>
          <w:szCs w:val="26"/>
        </w:rPr>
        <w:t>mount</w:t>
      </w:r>
      <w:r w:rsidR="00511121" w:rsidRPr="00511121">
        <w:rPr>
          <w:rFonts w:ascii="Dante MT Std" w:hAnsi="Dante MT Std"/>
          <w:sz w:val="26"/>
          <w:szCs w:val="26"/>
        </w:rPr>
        <w:t>”</w:t>
      </w:r>
      <w:r w:rsidRPr="007A23AE">
        <w:rPr>
          <w:rFonts w:ascii="Dante MT Std" w:hAnsi="Dante MT Std"/>
          <w:sz w:val="26"/>
          <w:szCs w:val="26"/>
        </w:rPr>
        <w:t xml:space="preserve">, stores temporarily mounted filesystems. On iOS, this directory is empty. </w:t>
      </w:r>
    </w:p>
    <w:p w14:paraId="3DAA4121" w14:textId="77777777" w:rsidR="00291EFA" w:rsidRPr="007A23AE" w:rsidRDefault="00291EFA" w:rsidP="005A4D88">
      <w:pPr>
        <w:pStyle w:val="listbulletfirst"/>
        <w:numPr>
          <w:ilvl w:val="0"/>
          <w:numId w:val="5"/>
        </w:numPr>
        <w:jc w:val="left"/>
      </w:pPr>
      <w:r w:rsidRPr="007A23AE">
        <w:t>/private</w:t>
      </w:r>
    </w:p>
    <w:p w14:paraId="47915E56"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Only contains 2 subdirectories, i.e. /private/etc and /private/var. </w:t>
      </w:r>
    </w:p>
    <w:p w14:paraId="2EDCF0CB" w14:textId="77777777" w:rsidR="00291EFA" w:rsidRPr="007A23AE" w:rsidRDefault="00291EFA" w:rsidP="005A4D88">
      <w:pPr>
        <w:pStyle w:val="listbulletfirst"/>
        <w:numPr>
          <w:ilvl w:val="0"/>
          <w:numId w:val="5"/>
        </w:numPr>
        <w:jc w:val="left"/>
      </w:pPr>
      <w:r w:rsidRPr="007A23AE">
        <w:t>/tmp</w:t>
      </w:r>
    </w:p>
    <w:p w14:paraId="6D0E76A2"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Temporary directory. On iOS, this directory is a symbolic link to /private/var/tmp. </w:t>
      </w:r>
    </w:p>
    <w:p w14:paraId="5EEA0B5A" w14:textId="77777777" w:rsidR="00291EFA" w:rsidRPr="007A23AE" w:rsidRDefault="00291EFA" w:rsidP="005A4D88">
      <w:pPr>
        <w:pStyle w:val="listbulletfirst"/>
        <w:numPr>
          <w:ilvl w:val="0"/>
          <w:numId w:val="5"/>
        </w:numPr>
        <w:jc w:val="left"/>
      </w:pPr>
      <w:r w:rsidRPr="007A23AE">
        <w:t>/usr</w:t>
      </w:r>
    </w:p>
    <w:p w14:paraId="53C2681E"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A directory containing most user-level tools and programs. /usr/bin is used for other basic </w:t>
      </w:r>
      <w:r w:rsidRPr="007A23AE">
        <w:rPr>
          <w:rFonts w:ascii="Dante MT Std" w:hAnsi="Dante MT Std"/>
          <w:sz w:val="26"/>
          <w:szCs w:val="26"/>
        </w:rPr>
        <w:lastRenderedPageBreak/>
        <w:t>functions which are not provided in /bin or /sbin, like nm and killall. /usr/include contains all standard C headers, and /usr/lib stores lib files.</w:t>
      </w:r>
    </w:p>
    <w:p w14:paraId="64211A5E" w14:textId="77777777" w:rsidR="00291EFA" w:rsidRPr="007A23AE" w:rsidRDefault="00291EFA" w:rsidP="005A4D88">
      <w:pPr>
        <w:pStyle w:val="listbulletfirst"/>
        <w:numPr>
          <w:ilvl w:val="0"/>
          <w:numId w:val="5"/>
        </w:numPr>
        <w:jc w:val="left"/>
      </w:pPr>
      <w:r w:rsidRPr="007A23AE">
        <w:t>/var</w:t>
      </w:r>
    </w:p>
    <w:p w14:paraId="64FD6F53" w14:textId="6401E041"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Short for </w:t>
      </w:r>
      <w:r w:rsidR="00511121" w:rsidRPr="00511121">
        <w:rPr>
          <w:rFonts w:ascii="Dante MT Std" w:hAnsi="Dante MT Std"/>
          <w:sz w:val="26"/>
          <w:szCs w:val="26"/>
        </w:rPr>
        <w:t>“</w:t>
      </w:r>
      <w:r w:rsidRPr="007A23AE">
        <w:rPr>
          <w:rFonts w:ascii="Dante MT Std" w:hAnsi="Dante MT Std"/>
          <w:sz w:val="26"/>
          <w:szCs w:val="26"/>
        </w:rPr>
        <w:t>variable</w:t>
      </w:r>
      <w:r w:rsidR="00511121" w:rsidRPr="00511121">
        <w:rPr>
          <w:rFonts w:ascii="Dante MT Std" w:hAnsi="Dante MT Std"/>
          <w:sz w:val="26"/>
          <w:szCs w:val="26"/>
        </w:rPr>
        <w:t>”</w:t>
      </w:r>
      <w:r w:rsidRPr="007A23AE">
        <w:rPr>
          <w:rFonts w:ascii="Dante MT Std" w:hAnsi="Dante MT Std"/>
          <w:sz w:val="26"/>
          <w:szCs w:val="26"/>
        </w:rPr>
        <w:t xml:space="preserve">, stores files that frequently change, such as log files, user data and temporary files.  /var/mobile/ is for mobile user and /var/root/ is for root user, these 2 subdirectories are our main focus. </w:t>
      </w:r>
    </w:p>
    <w:p w14:paraId="69A4A18F" w14:textId="4473EC85"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Most directories listed above are rather low-level that they</w:t>
      </w:r>
      <w:r w:rsidR="00511121" w:rsidRPr="00511121">
        <w:rPr>
          <w:rFonts w:ascii="Dante MT Std" w:hAnsi="Dante MT Std"/>
          <w:sz w:val="26"/>
          <w:szCs w:val="26"/>
        </w:rPr>
        <w:t>’</w:t>
      </w:r>
      <w:r w:rsidRPr="007A23AE">
        <w:rPr>
          <w:rFonts w:ascii="Dante MT Std" w:hAnsi="Dante MT Std"/>
          <w:sz w:val="26"/>
          <w:szCs w:val="26"/>
        </w:rPr>
        <w:t>re difficult to reverse engineer. As beginners, it</w:t>
      </w:r>
      <w:r w:rsidR="00511121" w:rsidRPr="00511121">
        <w:rPr>
          <w:rFonts w:ascii="Dante MT Std" w:hAnsi="Dante MT Std"/>
          <w:sz w:val="26"/>
          <w:szCs w:val="26"/>
        </w:rPr>
        <w:t>’</w:t>
      </w:r>
      <w:r w:rsidRPr="007A23AE">
        <w:rPr>
          <w:rFonts w:ascii="Dante MT Std" w:hAnsi="Dante MT Std"/>
          <w:sz w:val="26"/>
          <w:szCs w:val="26"/>
        </w:rPr>
        <w:t>s better for us to start with something much easier. As App developers, most of our daily work is dealing with iOS specific directories. Reverse engineering becomes more approachable when it comes to these familiar directories:</w:t>
      </w:r>
    </w:p>
    <w:p w14:paraId="6BD6E60E" w14:textId="77777777" w:rsidR="00291EFA" w:rsidRPr="007A23AE" w:rsidRDefault="00291EFA" w:rsidP="005A4D88">
      <w:pPr>
        <w:pStyle w:val="listbulletfirst"/>
        <w:numPr>
          <w:ilvl w:val="0"/>
          <w:numId w:val="5"/>
        </w:numPr>
        <w:jc w:val="left"/>
      </w:pPr>
      <w:r w:rsidRPr="007A23AE">
        <w:t>/Applications</w:t>
      </w:r>
    </w:p>
    <w:p w14:paraId="2E4491A3"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Directory for all system Apps and Cydia Apps, excluding StoreApps, as shown in figure 2-3.</w:t>
      </w:r>
    </w:p>
    <w:p w14:paraId="1793D8EF" w14:textId="77777777" w:rsidR="00291EFA" w:rsidRDefault="00291EFA" w:rsidP="00291EFA">
      <w:pPr>
        <w:pStyle w:val="13"/>
        <w:keepNext/>
        <w:ind w:firstLine="0"/>
        <w:jc w:val="center"/>
        <w:rPr>
          <w:rFonts w:hint="default"/>
        </w:rPr>
      </w:pPr>
      <w:r>
        <w:rPr>
          <w:noProof/>
        </w:rPr>
        <w:drawing>
          <wp:inline distT="0" distB="0" distL="0" distR="0" wp14:anchorId="2B813BF2" wp14:editId="17E58111">
            <wp:extent cx="2023873" cy="3606800"/>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pic:nvPicPr>
                  <pic:blipFill>
                    <a:blip r:embed="rId49">
                      <a:extLst/>
                    </a:blip>
                    <a:stretch>
                      <a:fillRect/>
                    </a:stretch>
                  </pic:blipFill>
                  <pic:spPr>
                    <a:xfrm>
                      <a:off x="0" y="0"/>
                      <a:ext cx="2023873" cy="3606800"/>
                    </a:xfrm>
                    <a:prstGeom prst="rect">
                      <a:avLst/>
                    </a:prstGeom>
                    <a:ln w="12700" cap="flat">
                      <a:noFill/>
                      <a:miter lim="400000"/>
                    </a:ln>
                    <a:effectLst/>
                  </pic:spPr>
                </pic:pic>
              </a:graphicData>
            </a:graphic>
          </wp:inline>
        </w:drawing>
      </w:r>
    </w:p>
    <w:p w14:paraId="1DF5FD93" w14:textId="77777777" w:rsidR="00291EFA" w:rsidRPr="007A23AE" w:rsidRDefault="00291EFA" w:rsidP="007A23AE">
      <w:pPr>
        <w:pStyle w:val="aa"/>
        <w:ind w:left="0" w:firstLine="0"/>
        <w:jc w:val="center"/>
        <w:rPr>
          <w:i w:val="0"/>
          <w:sz w:val="24"/>
          <w:szCs w:val="24"/>
        </w:rPr>
      </w:pPr>
      <w:r w:rsidRPr="007A23AE">
        <w:rPr>
          <w:i w:val="0"/>
          <w:sz w:val="24"/>
          <w:szCs w:val="24"/>
        </w:rPr>
        <w:t>Figure 2- 3 /Applications</w:t>
      </w:r>
    </w:p>
    <w:p w14:paraId="010DC573" w14:textId="77777777" w:rsidR="00291EFA" w:rsidRPr="007A23AE" w:rsidRDefault="00291EFA" w:rsidP="005A4D88">
      <w:pPr>
        <w:pStyle w:val="listbulletfirst"/>
        <w:numPr>
          <w:ilvl w:val="0"/>
          <w:numId w:val="5"/>
        </w:numPr>
        <w:jc w:val="left"/>
      </w:pPr>
      <w:r w:rsidRPr="007A23AE">
        <w:t>/Developer</w:t>
      </w:r>
    </w:p>
    <w:p w14:paraId="085C867A" w14:textId="1DEBAF48" w:rsidR="00291EFA" w:rsidRPr="004E36B6" w:rsidRDefault="00291EFA" w:rsidP="004E36B6">
      <w:pPr>
        <w:ind w:firstLine="432"/>
        <w:jc w:val="left"/>
        <w:rPr>
          <w:rFonts w:ascii="Dante MT Std" w:hAnsi="Dante MT Std"/>
          <w:sz w:val="26"/>
          <w:szCs w:val="26"/>
        </w:rPr>
      </w:pPr>
      <w:r w:rsidRPr="004E36B6">
        <w:rPr>
          <w:rFonts w:ascii="Dante MT Std" w:hAnsi="Dante MT Std"/>
          <w:sz w:val="26"/>
          <w:szCs w:val="26"/>
        </w:rPr>
        <w:t xml:space="preserve">If you connect your device with Xcode and can see it in </w:t>
      </w:r>
      <w:r w:rsidR="00511121" w:rsidRPr="00511121">
        <w:rPr>
          <w:rFonts w:ascii="Dante MT Std" w:hAnsi="Dante MT Std"/>
          <w:sz w:val="26"/>
          <w:szCs w:val="26"/>
        </w:rPr>
        <w:t>“</w:t>
      </w:r>
      <w:r w:rsidRPr="004E36B6">
        <w:rPr>
          <w:rFonts w:ascii="Dante MT Std" w:hAnsi="Dante MT Std"/>
          <w:sz w:val="26"/>
          <w:szCs w:val="26"/>
        </w:rPr>
        <w:t>Devices</w:t>
      </w:r>
      <w:r w:rsidR="00511121" w:rsidRPr="00511121">
        <w:rPr>
          <w:rFonts w:ascii="Dante MT Std" w:hAnsi="Dante MT Std"/>
          <w:sz w:val="26"/>
          <w:szCs w:val="26"/>
        </w:rPr>
        <w:t>”</w:t>
      </w:r>
      <w:r w:rsidRPr="004E36B6">
        <w:rPr>
          <w:rFonts w:ascii="Dante MT Std" w:hAnsi="Dante MT Std"/>
          <w:sz w:val="26"/>
          <w:szCs w:val="26"/>
        </w:rPr>
        <w:t xml:space="preserve"> category like figure 2-4 shows, a </w:t>
      </w:r>
      <w:r w:rsidR="00511121" w:rsidRPr="00511121">
        <w:rPr>
          <w:rFonts w:ascii="Dante MT Std" w:hAnsi="Dante MT Std"/>
          <w:sz w:val="26"/>
          <w:szCs w:val="26"/>
        </w:rPr>
        <w:t>“</w:t>
      </w:r>
      <w:r w:rsidRPr="004E36B6">
        <w:rPr>
          <w:rFonts w:ascii="Dante MT Std" w:hAnsi="Dante MT Std"/>
          <w:sz w:val="26"/>
          <w:szCs w:val="26"/>
        </w:rPr>
        <w:t>/Developer</w:t>
      </w:r>
      <w:r w:rsidR="00511121" w:rsidRPr="00511121">
        <w:rPr>
          <w:rFonts w:ascii="Dante MT Std" w:hAnsi="Dante MT Std"/>
          <w:sz w:val="26"/>
          <w:szCs w:val="26"/>
        </w:rPr>
        <w:t>”</w:t>
      </w:r>
      <w:r w:rsidRPr="004E36B6">
        <w:rPr>
          <w:rFonts w:ascii="Dante MT Std" w:hAnsi="Dante MT Std"/>
          <w:sz w:val="26"/>
          <w:szCs w:val="26"/>
        </w:rPr>
        <w:t xml:space="preserve"> directory will be created automatically on device, as shown in figure 2-5. Inside this directory, there are some data files and tools for debugging.</w:t>
      </w:r>
    </w:p>
    <w:p w14:paraId="609FA48D" w14:textId="77777777" w:rsidR="00291EFA" w:rsidRDefault="00291EFA" w:rsidP="00291EFA">
      <w:pPr>
        <w:pStyle w:val="13"/>
        <w:keepNext/>
        <w:ind w:firstLine="0"/>
        <w:jc w:val="center"/>
        <w:rPr>
          <w:rFonts w:hint="default"/>
        </w:rPr>
      </w:pPr>
      <w:r>
        <w:rPr>
          <w:noProof/>
        </w:rPr>
        <w:lastRenderedPageBreak/>
        <w:drawing>
          <wp:inline distT="0" distB="0" distL="0" distR="0" wp14:anchorId="5A952DF5" wp14:editId="28110678">
            <wp:extent cx="4323716" cy="1178319"/>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pic:nvPicPr>
                  <pic:blipFill>
                    <a:blip r:embed="rId50">
                      <a:extLst/>
                    </a:blip>
                    <a:stretch>
                      <a:fillRect/>
                    </a:stretch>
                  </pic:blipFill>
                  <pic:spPr>
                    <a:xfrm>
                      <a:off x="0" y="0"/>
                      <a:ext cx="4323716" cy="1178319"/>
                    </a:xfrm>
                    <a:prstGeom prst="rect">
                      <a:avLst/>
                    </a:prstGeom>
                    <a:ln w="12700" cap="flat">
                      <a:noFill/>
                      <a:miter lim="400000"/>
                    </a:ln>
                    <a:effectLst/>
                  </pic:spPr>
                </pic:pic>
              </a:graphicData>
            </a:graphic>
          </wp:inline>
        </w:drawing>
      </w:r>
    </w:p>
    <w:p w14:paraId="67789D55" w14:textId="77777777" w:rsidR="00291EFA" w:rsidRPr="004E36B6" w:rsidRDefault="00291EFA" w:rsidP="004E36B6">
      <w:pPr>
        <w:pStyle w:val="aa"/>
        <w:ind w:left="0" w:firstLine="0"/>
        <w:jc w:val="center"/>
        <w:rPr>
          <w:i w:val="0"/>
          <w:sz w:val="24"/>
          <w:szCs w:val="24"/>
        </w:rPr>
      </w:pPr>
      <w:r w:rsidRPr="004E36B6">
        <w:rPr>
          <w:i w:val="0"/>
          <w:sz w:val="24"/>
          <w:szCs w:val="24"/>
        </w:rPr>
        <w:t>Figure 2- 4 Enable debugging on device</w:t>
      </w:r>
    </w:p>
    <w:p w14:paraId="1938C1E3" w14:textId="77777777" w:rsidR="00291EFA" w:rsidRDefault="00291EFA" w:rsidP="00291EFA">
      <w:pPr>
        <w:pStyle w:val="13"/>
        <w:ind w:firstLine="0"/>
        <w:jc w:val="center"/>
        <w:rPr>
          <w:rFonts w:hint="default"/>
        </w:rPr>
      </w:pPr>
      <w:r>
        <w:rPr>
          <w:noProof/>
        </w:rPr>
        <w:drawing>
          <wp:inline distT="0" distB="0" distL="0" distR="0" wp14:anchorId="3031E3BD" wp14:editId="04FAA1B4">
            <wp:extent cx="2040128" cy="3635655"/>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pic:nvPicPr>
                  <pic:blipFill>
                    <a:blip r:embed="rId51">
                      <a:extLst/>
                    </a:blip>
                    <a:stretch>
                      <a:fillRect/>
                    </a:stretch>
                  </pic:blipFill>
                  <pic:spPr>
                    <a:xfrm>
                      <a:off x="0" y="0"/>
                      <a:ext cx="2040128" cy="3635655"/>
                    </a:xfrm>
                    <a:prstGeom prst="rect">
                      <a:avLst/>
                    </a:prstGeom>
                    <a:ln w="12700" cap="flat">
                      <a:noFill/>
                      <a:miter lim="400000"/>
                    </a:ln>
                    <a:effectLst/>
                  </pic:spPr>
                </pic:pic>
              </a:graphicData>
            </a:graphic>
          </wp:inline>
        </w:drawing>
      </w:r>
    </w:p>
    <w:p w14:paraId="3172EC8B" w14:textId="77777777" w:rsidR="00291EFA" w:rsidRPr="004E36B6" w:rsidRDefault="00291EFA" w:rsidP="004E36B6">
      <w:pPr>
        <w:pStyle w:val="aa"/>
        <w:ind w:left="0" w:firstLine="0"/>
        <w:jc w:val="center"/>
        <w:rPr>
          <w:i w:val="0"/>
          <w:sz w:val="24"/>
          <w:szCs w:val="24"/>
        </w:rPr>
      </w:pPr>
      <w:r w:rsidRPr="004E36B6">
        <w:rPr>
          <w:i w:val="0"/>
          <w:sz w:val="24"/>
          <w:szCs w:val="24"/>
        </w:rPr>
        <w:t>Figure 2- 5 /Developer</w:t>
      </w:r>
    </w:p>
    <w:p w14:paraId="20E96A7D" w14:textId="77777777" w:rsidR="00291EFA" w:rsidRPr="007A23AE" w:rsidRDefault="00291EFA" w:rsidP="005A4D88">
      <w:pPr>
        <w:pStyle w:val="listbulletfirst"/>
        <w:numPr>
          <w:ilvl w:val="0"/>
          <w:numId w:val="5"/>
        </w:numPr>
        <w:jc w:val="left"/>
      </w:pPr>
      <w:r w:rsidRPr="007A23AE">
        <w:t>/Library</w:t>
      </w:r>
    </w:p>
    <w:p w14:paraId="35A6F6A8" w14:textId="77777777" w:rsidR="00291EFA" w:rsidRPr="004E36B6" w:rsidRDefault="00291EFA" w:rsidP="004E36B6">
      <w:pPr>
        <w:ind w:firstLine="432"/>
        <w:jc w:val="left"/>
        <w:rPr>
          <w:rFonts w:ascii="Dante MT Std" w:hAnsi="Dante MT Std"/>
          <w:sz w:val="26"/>
          <w:szCs w:val="26"/>
        </w:rPr>
      </w:pPr>
      <w:r w:rsidRPr="004E36B6">
        <w:rPr>
          <w:rFonts w:ascii="Dante MT Std" w:hAnsi="Dante MT Std"/>
          <w:sz w:val="26"/>
          <w:szCs w:val="26"/>
        </w:rPr>
        <w:t>This directory contains some system</w:t>
      </w:r>
      <w:ins w:id="50" w:author="Yinglu Zou" w:date="2015-02-17T14:07:00Z">
        <w:r w:rsidRPr="004E36B6">
          <w:rPr>
            <w:rFonts w:ascii="Dante MT Std" w:hAnsi="Dante MT Std"/>
            <w:sz w:val="26"/>
            <w:szCs w:val="26"/>
          </w:rPr>
          <w:t>-</w:t>
        </w:r>
      </w:ins>
      <w:r w:rsidRPr="004E36B6">
        <w:rPr>
          <w:rFonts w:ascii="Dante MT Std" w:hAnsi="Dante MT Std"/>
          <w:sz w:val="26"/>
          <w:szCs w:val="26"/>
        </w:rPr>
        <w:t>support</w:t>
      </w:r>
      <w:ins w:id="51" w:author="Yinglu Zou" w:date="2015-02-17T14:07:00Z">
        <w:r w:rsidRPr="004E36B6">
          <w:rPr>
            <w:rFonts w:ascii="Dante MT Std" w:hAnsi="Dante MT Std"/>
            <w:sz w:val="26"/>
            <w:szCs w:val="26"/>
          </w:rPr>
          <w:t>ed</w:t>
        </w:r>
      </w:ins>
      <w:r w:rsidRPr="004E36B6">
        <w:rPr>
          <w:rFonts w:ascii="Dante MT Std" w:hAnsi="Dante MT Std"/>
          <w:sz w:val="26"/>
          <w:szCs w:val="26"/>
        </w:rPr>
        <w:t xml:space="preserve"> data as shown in figure 2-6. One subdirectory of it named MobileSubstrate is where all CydiaSubstrate (formerly known as MobileSubstrate) based tweaks are.</w:t>
      </w:r>
    </w:p>
    <w:p w14:paraId="61515C2D" w14:textId="77777777" w:rsidR="00291EFA" w:rsidRDefault="00291EFA" w:rsidP="00291EFA">
      <w:pPr>
        <w:pStyle w:val="13"/>
        <w:ind w:firstLine="0"/>
        <w:jc w:val="center"/>
        <w:rPr>
          <w:rFonts w:hint="default"/>
        </w:rPr>
      </w:pPr>
      <w:r>
        <w:rPr>
          <w:noProof/>
        </w:rPr>
        <w:lastRenderedPageBreak/>
        <w:drawing>
          <wp:inline distT="0" distB="0" distL="0" distR="0" wp14:anchorId="1E1A3A47" wp14:editId="6F3A7EFF">
            <wp:extent cx="2040128" cy="3635655"/>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pic:nvPicPr>
                  <pic:blipFill>
                    <a:blip r:embed="rId52">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94A1FB0" w14:textId="77777777" w:rsidR="00291EFA" w:rsidRPr="004E36B6" w:rsidRDefault="00291EFA" w:rsidP="004E36B6">
      <w:pPr>
        <w:pStyle w:val="aa"/>
        <w:ind w:left="0" w:firstLine="0"/>
        <w:jc w:val="center"/>
        <w:rPr>
          <w:i w:val="0"/>
          <w:sz w:val="24"/>
          <w:szCs w:val="24"/>
        </w:rPr>
      </w:pPr>
      <w:r w:rsidRPr="004E36B6">
        <w:rPr>
          <w:i w:val="0"/>
          <w:sz w:val="24"/>
          <w:szCs w:val="24"/>
        </w:rPr>
        <w:t>Figure 2- 6 /Library</w:t>
      </w:r>
    </w:p>
    <w:p w14:paraId="7BAE67A5" w14:textId="77777777" w:rsidR="00291EFA" w:rsidRPr="007A23AE" w:rsidRDefault="00291EFA" w:rsidP="005A4D88">
      <w:pPr>
        <w:pStyle w:val="listbulletfirst"/>
        <w:numPr>
          <w:ilvl w:val="0"/>
          <w:numId w:val="5"/>
        </w:numPr>
        <w:jc w:val="left"/>
      </w:pPr>
      <w:r w:rsidRPr="007A23AE">
        <w:t>/System/Library</w:t>
      </w:r>
    </w:p>
    <w:p w14:paraId="6CCB146F" w14:textId="77777777"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One of the most important directories on iOS, stores lots of system components, as shown in figure 2-7.</w:t>
      </w:r>
    </w:p>
    <w:p w14:paraId="1C05CA62" w14:textId="77777777" w:rsidR="00291EFA" w:rsidRDefault="00291EFA" w:rsidP="00291EFA">
      <w:pPr>
        <w:pStyle w:val="13"/>
        <w:ind w:firstLine="0"/>
        <w:jc w:val="center"/>
        <w:rPr>
          <w:rFonts w:hint="default"/>
        </w:rPr>
      </w:pPr>
      <w:r>
        <w:rPr>
          <w:noProof/>
        </w:rPr>
        <w:drawing>
          <wp:inline distT="0" distB="0" distL="0" distR="0" wp14:anchorId="3226E83C" wp14:editId="19A81958">
            <wp:extent cx="1836928" cy="3260548"/>
            <wp:effectExtent l="0" t="0" r="0" b="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pic:nvPicPr>
                  <pic:blipFill>
                    <a:blip r:embed="rId53">
                      <a:extLst/>
                    </a:blip>
                    <a:stretch>
                      <a:fillRect/>
                    </a:stretch>
                  </pic:blipFill>
                  <pic:spPr>
                    <a:xfrm>
                      <a:off x="0" y="0"/>
                      <a:ext cx="1836928" cy="3260548"/>
                    </a:xfrm>
                    <a:prstGeom prst="rect">
                      <a:avLst/>
                    </a:prstGeom>
                    <a:ln w="12700" cap="flat">
                      <a:noFill/>
                      <a:miter lim="400000"/>
                    </a:ln>
                    <a:effectLst/>
                  </pic:spPr>
                </pic:pic>
              </a:graphicData>
            </a:graphic>
          </wp:inline>
        </w:drawing>
      </w:r>
    </w:p>
    <w:p w14:paraId="2531DFFB" w14:textId="77777777" w:rsidR="00291EFA" w:rsidRPr="00EE2116" w:rsidRDefault="00291EFA" w:rsidP="00EE2116">
      <w:pPr>
        <w:pStyle w:val="aa"/>
        <w:ind w:left="0" w:firstLine="0"/>
        <w:jc w:val="center"/>
        <w:rPr>
          <w:i w:val="0"/>
          <w:sz w:val="24"/>
          <w:szCs w:val="24"/>
        </w:rPr>
      </w:pPr>
      <w:r w:rsidRPr="00EE2116">
        <w:rPr>
          <w:i w:val="0"/>
          <w:sz w:val="24"/>
          <w:szCs w:val="24"/>
        </w:rPr>
        <w:t>Figure2- 7 /System/Library</w:t>
      </w:r>
    </w:p>
    <w:p w14:paraId="056A5383" w14:textId="77777777"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Under this directory, we beginners should mainly focus on these subdirectories:</w:t>
      </w:r>
    </w:p>
    <w:p w14:paraId="57805074" w14:textId="77777777" w:rsidR="00EE2116" w:rsidRPr="00CC43FA" w:rsidRDefault="00291EFA" w:rsidP="00E5493E">
      <w:pPr>
        <w:pStyle w:val="listbulletfirst"/>
        <w:numPr>
          <w:ilvl w:val="0"/>
          <w:numId w:val="50"/>
        </w:numPr>
        <w:jc w:val="left"/>
      </w:pPr>
      <w:r w:rsidRPr="00CC43FA">
        <w:lastRenderedPageBreak/>
        <w:t>/System/Library/Frameworks and /System/Library/PrivateFrameworks</w:t>
      </w:r>
    </w:p>
    <w:p w14:paraId="5B128C53" w14:textId="709B64B4"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 xml:space="preserve">Stores most iOS frameworks. Documented APIs are only a tiny part of them, while countless private APIs are hidden in those frameworks.   </w:t>
      </w:r>
    </w:p>
    <w:p w14:paraId="1AE4F363" w14:textId="77777777" w:rsidR="00EE2116" w:rsidRPr="00CC43FA" w:rsidRDefault="00291EFA" w:rsidP="00E5493E">
      <w:pPr>
        <w:pStyle w:val="listbulletfirst"/>
        <w:numPr>
          <w:ilvl w:val="0"/>
          <w:numId w:val="51"/>
        </w:numPr>
        <w:jc w:val="left"/>
      </w:pPr>
      <w:r w:rsidRPr="00CC43FA">
        <w:t>/System/Library/CoreServices/SpringBoard.app</w:t>
      </w:r>
    </w:p>
    <w:p w14:paraId="719E2DC8" w14:textId="3E0E02A2"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iOS</w:t>
      </w:r>
      <w:r w:rsidR="00511121" w:rsidRPr="00511121">
        <w:rPr>
          <w:rFonts w:ascii="Dante MT Std" w:hAnsi="Dante MT Std"/>
          <w:sz w:val="26"/>
          <w:szCs w:val="26"/>
        </w:rPr>
        <w:t>’</w:t>
      </w:r>
      <w:r w:rsidRPr="00EE2116">
        <w:rPr>
          <w:rFonts w:ascii="Dante MT Std" w:hAnsi="Dante MT Std"/>
          <w:sz w:val="26"/>
          <w:szCs w:val="26"/>
        </w:rPr>
        <w:t xml:space="preserve"> graphical user interface, as is explorer to Windows. It is the most important intermediate between users and iOS. </w:t>
      </w:r>
    </w:p>
    <w:p w14:paraId="5C4F457E" w14:textId="03716F5E"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 xml:space="preserve">More directories under </w:t>
      </w:r>
      <w:r w:rsidR="00511121" w:rsidRPr="00511121">
        <w:rPr>
          <w:rFonts w:ascii="Dante MT Std" w:hAnsi="Dante MT Std"/>
          <w:sz w:val="26"/>
          <w:szCs w:val="26"/>
        </w:rPr>
        <w:t>“</w:t>
      </w:r>
      <w:r w:rsidRPr="00EE2116">
        <w:rPr>
          <w:rFonts w:ascii="Dante MT Std" w:hAnsi="Dante MT Std"/>
          <w:sz w:val="26"/>
          <w:szCs w:val="26"/>
        </w:rPr>
        <w:t>/System</w:t>
      </w:r>
      <w:r w:rsidR="00511121" w:rsidRPr="00511121">
        <w:rPr>
          <w:rFonts w:ascii="Dante MT Std" w:hAnsi="Dante MT Std"/>
          <w:sz w:val="26"/>
          <w:szCs w:val="26"/>
        </w:rPr>
        <w:t>”</w:t>
      </w:r>
      <w:r w:rsidRPr="00EE2116">
        <w:rPr>
          <w:rFonts w:ascii="Dante MT Std" w:hAnsi="Dante MT Std"/>
          <w:sz w:val="26"/>
          <w:szCs w:val="26"/>
        </w:rPr>
        <w:t xml:space="preserve"> deserve our attention. For more advanced contents, please visit </w:t>
      </w:r>
      <w:hyperlink r:id="rId54" w:history="1">
        <w:r w:rsidRPr="00EE2116">
          <w:rPr>
            <w:rFonts w:ascii="Dante MT Std" w:hAnsi="Dante MT Std"/>
            <w:sz w:val="26"/>
            <w:szCs w:val="26"/>
          </w:rPr>
          <w:t>http://bbs.iosre.com</w:t>
        </w:r>
      </w:hyperlink>
      <w:r w:rsidRPr="00EE2116">
        <w:rPr>
          <w:rFonts w:ascii="Dante MT Std" w:hAnsi="Dante MT Std"/>
          <w:sz w:val="26"/>
          <w:szCs w:val="26"/>
        </w:rPr>
        <w:t>.</w:t>
      </w:r>
    </w:p>
    <w:p w14:paraId="6829EBEE" w14:textId="77777777" w:rsidR="00291EFA" w:rsidRPr="007A23AE" w:rsidRDefault="00291EFA" w:rsidP="005A4D88">
      <w:pPr>
        <w:pStyle w:val="listbulletfirst"/>
        <w:numPr>
          <w:ilvl w:val="0"/>
          <w:numId w:val="5"/>
        </w:numPr>
        <w:jc w:val="left"/>
      </w:pPr>
      <w:r w:rsidRPr="007A23AE">
        <w:t>/User</w:t>
      </w:r>
    </w:p>
    <w:p w14:paraId="2B4CFEA6" w14:textId="0AD49358"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User directory, it</w:t>
      </w:r>
      <w:r w:rsidR="00511121" w:rsidRPr="00511121">
        <w:rPr>
          <w:rFonts w:ascii="Dante MT Std" w:hAnsi="Dante MT Std"/>
          <w:sz w:val="26"/>
          <w:szCs w:val="26"/>
        </w:rPr>
        <w:t>’</w:t>
      </w:r>
      <w:r w:rsidRPr="00EE2116">
        <w:rPr>
          <w:rFonts w:ascii="Dante MT Std" w:hAnsi="Dante MT Std"/>
          <w:sz w:val="26"/>
          <w:szCs w:val="26"/>
        </w:rPr>
        <w:t xml:space="preserve">s a symbolic link to /var/mobile, as shown in figure 2-8. </w:t>
      </w:r>
    </w:p>
    <w:p w14:paraId="43D20371" w14:textId="77777777" w:rsidR="00291EFA" w:rsidRDefault="00291EFA" w:rsidP="00291EFA">
      <w:pPr>
        <w:pStyle w:val="13"/>
        <w:ind w:firstLine="0"/>
        <w:jc w:val="center"/>
        <w:rPr>
          <w:rFonts w:hint="default"/>
        </w:rPr>
      </w:pPr>
      <w:r>
        <w:rPr>
          <w:noProof/>
        </w:rPr>
        <w:drawing>
          <wp:inline distT="0" distB="0" distL="0" distR="0" wp14:anchorId="60E10CC0" wp14:editId="34B2FC0A">
            <wp:extent cx="2040128" cy="3635655"/>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pic:nvPicPr>
                  <pic:blipFill>
                    <a:blip r:embed="rId55">
                      <a:extLst/>
                    </a:blip>
                    <a:stretch>
                      <a:fillRect/>
                    </a:stretch>
                  </pic:blipFill>
                  <pic:spPr>
                    <a:xfrm>
                      <a:off x="0" y="0"/>
                      <a:ext cx="2040128" cy="3635655"/>
                    </a:xfrm>
                    <a:prstGeom prst="rect">
                      <a:avLst/>
                    </a:prstGeom>
                    <a:ln w="12700" cap="flat">
                      <a:noFill/>
                      <a:miter lim="400000"/>
                    </a:ln>
                    <a:effectLst/>
                  </pic:spPr>
                </pic:pic>
              </a:graphicData>
            </a:graphic>
          </wp:inline>
        </w:drawing>
      </w:r>
    </w:p>
    <w:p w14:paraId="6ADAD76C" w14:textId="77777777" w:rsidR="00291EFA" w:rsidRPr="00EE2116" w:rsidRDefault="00291EFA" w:rsidP="00EE2116">
      <w:pPr>
        <w:pStyle w:val="aa"/>
        <w:ind w:left="0" w:firstLine="0"/>
        <w:jc w:val="center"/>
        <w:rPr>
          <w:i w:val="0"/>
          <w:sz w:val="24"/>
          <w:szCs w:val="24"/>
        </w:rPr>
      </w:pPr>
      <w:r w:rsidRPr="00EE2116">
        <w:rPr>
          <w:i w:val="0"/>
          <w:sz w:val="24"/>
          <w:szCs w:val="24"/>
        </w:rPr>
        <w:t>Figure 2- 8 /User</w:t>
      </w:r>
    </w:p>
    <w:p w14:paraId="68872E1D" w14:textId="77777777"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This directory contains large numbers of user data, such as:</w:t>
      </w:r>
    </w:p>
    <w:p w14:paraId="2500ED52" w14:textId="77777777" w:rsidR="00291EFA" w:rsidRPr="00EE2116" w:rsidRDefault="00291EFA" w:rsidP="005A4D88">
      <w:pPr>
        <w:pStyle w:val="af7"/>
        <w:numPr>
          <w:ilvl w:val="2"/>
          <w:numId w:val="37"/>
        </w:numPr>
        <w:jc w:val="left"/>
        <w:rPr>
          <w:rFonts w:ascii="Dante MT Std" w:hAnsi="Dante MT Std"/>
          <w:sz w:val="24"/>
          <w:szCs w:val="24"/>
        </w:rPr>
      </w:pPr>
      <w:r w:rsidRPr="00EE2116">
        <w:rPr>
          <w:rFonts w:ascii="Dante MT Std" w:hAnsi="Dante MT Std"/>
          <w:sz w:val="24"/>
          <w:szCs w:val="24"/>
        </w:rPr>
        <w:t>Photos are stored in /var/mobile/Media/DCIM;</w:t>
      </w:r>
    </w:p>
    <w:p w14:paraId="2F9D3403" w14:textId="77777777" w:rsidR="00291EFA" w:rsidRPr="00EE2116" w:rsidRDefault="00291EFA" w:rsidP="005A4D88">
      <w:pPr>
        <w:pStyle w:val="af7"/>
        <w:numPr>
          <w:ilvl w:val="2"/>
          <w:numId w:val="37"/>
        </w:numPr>
        <w:jc w:val="left"/>
        <w:rPr>
          <w:rFonts w:ascii="Dante MT Std" w:hAnsi="Dante MT Std"/>
          <w:sz w:val="24"/>
          <w:szCs w:val="24"/>
        </w:rPr>
      </w:pPr>
      <w:r w:rsidRPr="00EE2116">
        <w:rPr>
          <w:rFonts w:ascii="Dante MT Std" w:hAnsi="Dante MT Std"/>
          <w:sz w:val="24"/>
          <w:szCs w:val="24"/>
        </w:rPr>
        <w:t>Recording files are stored in /var/mobile/Media/Recordings;</w:t>
      </w:r>
    </w:p>
    <w:p w14:paraId="3CE12D08" w14:textId="77777777" w:rsidR="00291EFA" w:rsidRPr="00EE2116" w:rsidRDefault="00291EFA" w:rsidP="005A4D88">
      <w:pPr>
        <w:pStyle w:val="af7"/>
        <w:numPr>
          <w:ilvl w:val="2"/>
          <w:numId w:val="37"/>
        </w:numPr>
        <w:jc w:val="left"/>
        <w:rPr>
          <w:rFonts w:ascii="Dante MT Std" w:hAnsi="Dante MT Std"/>
          <w:sz w:val="24"/>
          <w:szCs w:val="24"/>
        </w:rPr>
      </w:pPr>
      <w:r w:rsidRPr="00EE2116">
        <w:rPr>
          <w:rFonts w:ascii="Dante MT Std" w:hAnsi="Dante MT Std"/>
          <w:sz w:val="24"/>
          <w:szCs w:val="24"/>
        </w:rPr>
        <w:t>SMS/iMessage databases are stored in /var/mobile/Library/SMS;</w:t>
      </w:r>
    </w:p>
    <w:p w14:paraId="258972DC" w14:textId="77777777" w:rsidR="00291EFA" w:rsidRPr="00EE2116" w:rsidRDefault="00291EFA" w:rsidP="005A4D88">
      <w:pPr>
        <w:pStyle w:val="af7"/>
        <w:numPr>
          <w:ilvl w:val="2"/>
          <w:numId w:val="37"/>
        </w:numPr>
        <w:jc w:val="left"/>
        <w:rPr>
          <w:rFonts w:ascii="Dante MT Std" w:hAnsi="Dante MT Std"/>
          <w:sz w:val="24"/>
          <w:szCs w:val="24"/>
        </w:rPr>
      </w:pPr>
      <w:r w:rsidRPr="00EE2116">
        <w:rPr>
          <w:rFonts w:ascii="Dante MT Std" w:hAnsi="Dante MT Std"/>
          <w:sz w:val="24"/>
          <w:szCs w:val="24"/>
        </w:rPr>
        <w:t>Email data is stored in /var/mobile/Library/Mail.</w:t>
      </w:r>
    </w:p>
    <w:p w14:paraId="25082B6E" w14:textId="64F1237E"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Another major subdirectory is /var/mobile/Containers, which holds StoreApps. It is noteworthy that bundles containing Apps</w:t>
      </w:r>
      <w:r w:rsidR="00511121" w:rsidRPr="00511121">
        <w:rPr>
          <w:rFonts w:ascii="Dante MT Std" w:hAnsi="Dante MT Std"/>
          <w:sz w:val="26"/>
          <w:szCs w:val="26"/>
        </w:rPr>
        <w:t>’</w:t>
      </w:r>
      <w:r w:rsidRPr="00EE2116">
        <w:rPr>
          <w:rFonts w:ascii="Dante MT Std" w:hAnsi="Dante MT Std"/>
          <w:sz w:val="26"/>
          <w:szCs w:val="26"/>
        </w:rPr>
        <w:t xml:space="preserve"> executables reside in /var/mobile/Containers/Bundle, while Apps</w:t>
      </w:r>
      <w:r w:rsidR="00511121" w:rsidRPr="00511121">
        <w:rPr>
          <w:rFonts w:ascii="Dante MT Std" w:hAnsi="Dante MT Std"/>
          <w:sz w:val="26"/>
          <w:szCs w:val="26"/>
        </w:rPr>
        <w:t>’</w:t>
      </w:r>
      <w:r w:rsidRPr="00EE2116">
        <w:rPr>
          <w:rFonts w:ascii="Dante MT Std" w:hAnsi="Dante MT Std"/>
          <w:sz w:val="26"/>
          <w:szCs w:val="26"/>
        </w:rPr>
        <w:t xml:space="preserve"> data files reside in /var/mobile/Containers/Data, as shown in figure 2-9. </w:t>
      </w:r>
    </w:p>
    <w:p w14:paraId="4576D5B4" w14:textId="77777777" w:rsidR="00291EFA" w:rsidRDefault="00291EFA" w:rsidP="00291EFA">
      <w:pPr>
        <w:pStyle w:val="13"/>
        <w:ind w:firstLine="0"/>
        <w:jc w:val="center"/>
        <w:rPr>
          <w:rFonts w:hint="default"/>
        </w:rPr>
      </w:pPr>
      <w:r>
        <w:rPr>
          <w:noProof/>
        </w:rPr>
        <w:lastRenderedPageBreak/>
        <w:drawing>
          <wp:inline distT="0" distB="0" distL="0" distR="0" wp14:anchorId="517BE0C0" wp14:editId="186A0CC7">
            <wp:extent cx="1828800" cy="3246122"/>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pic:nvPicPr>
                  <pic:blipFill>
                    <a:blip r:embed="rId56">
                      <a:extLst/>
                    </a:blip>
                    <a:stretch>
                      <a:fillRect/>
                    </a:stretch>
                  </pic:blipFill>
                  <pic:spPr>
                    <a:xfrm>
                      <a:off x="0" y="0"/>
                      <a:ext cx="1828800" cy="3246122"/>
                    </a:xfrm>
                    <a:prstGeom prst="rect">
                      <a:avLst/>
                    </a:prstGeom>
                    <a:ln w="12700" cap="flat">
                      <a:noFill/>
                      <a:miter lim="400000"/>
                    </a:ln>
                    <a:effectLst/>
                  </pic:spPr>
                </pic:pic>
              </a:graphicData>
            </a:graphic>
          </wp:inline>
        </w:drawing>
      </w:r>
    </w:p>
    <w:p w14:paraId="7AF143D0" w14:textId="77777777" w:rsidR="00291EFA" w:rsidRPr="00EE2116" w:rsidRDefault="00291EFA" w:rsidP="00EE2116">
      <w:pPr>
        <w:pStyle w:val="aa"/>
        <w:ind w:left="0" w:firstLine="0"/>
        <w:jc w:val="center"/>
        <w:rPr>
          <w:i w:val="0"/>
          <w:sz w:val="24"/>
          <w:szCs w:val="24"/>
        </w:rPr>
      </w:pPr>
      <w:r w:rsidRPr="00EE2116">
        <w:rPr>
          <w:i w:val="0"/>
          <w:sz w:val="24"/>
          <w:szCs w:val="24"/>
        </w:rPr>
        <w:t>Figure 2- 9 /var/mobile/Containers</w:t>
      </w:r>
    </w:p>
    <w:p w14:paraId="14C37235" w14:textId="2EE49863"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It</w:t>
      </w:r>
      <w:r w:rsidR="00511121" w:rsidRPr="00511121">
        <w:rPr>
          <w:rFonts w:ascii="Dante MT Std" w:hAnsi="Dante MT Std"/>
          <w:sz w:val="26"/>
          <w:szCs w:val="26"/>
        </w:rPr>
        <w:t>’</w:t>
      </w:r>
      <w:r w:rsidRPr="00EE2116">
        <w:rPr>
          <w:rFonts w:ascii="Dante MT Std" w:hAnsi="Dante MT Std"/>
          <w:sz w:val="26"/>
          <w:szCs w:val="26"/>
        </w:rPr>
        <w:t>s helpful to have a preliminary knowledge of iOS filesystem when we discover some interesting functions and want to further locate their origins. What we</w:t>
      </w:r>
      <w:r w:rsidR="00511121" w:rsidRPr="00511121">
        <w:rPr>
          <w:rFonts w:ascii="Dante MT Std" w:hAnsi="Dante MT Std"/>
          <w:sz w:val="26"/>
          <w:szCs w:val="26"/>
        </w:rPr>
        <w:t>’</w:t>
      </w:r>
      <w:r w:rsidRPr="00EE2116">
        <w:rPr>
          <w:rFonts w:ascii="Dante MT Std" w:hAnsi="Dante MT Std"/>
          <w:sz w:val="26"/>
          <w:szCs w:val="26"/>
        </w:rPr>
        <w:t xml:space="preserve">ve introduced above is only a small part of iOS filesystem. For more details, please visit </w:t>
      </w:r>
      <w:hyperlink r:id="rId57" w:history="1">
        <w:r w:rsidRPr="00EE2116">
          <w:rPr>
            <w:rFonts w:ascii="Dante MT Std" w:hAnsi="Dante MT Std"/>
            <w:sz w:val="26"/>
            <w:szCs w:val="26"/>
          </w:rPr>
          <w:t>http://bbs.iosre.com</w:t>
        </w:r>
      </w:hyperlink>
      <w:r w:rsidRPr="00EE2116">
        <w:rPr>
          <w:rFonts w:ascii="Dante MT Std" w:hAnsi="Dante MT Std"/>
          <w:sz w:val="26"/>
          <w:szCs w:val="26"/>
        </w:rPr>
        <w:t xml:space="preserve">, or just type </w:t>
      </w:r>
      <w:r w:rsidR="00511121" w:rsidRPr="00511121">
        <w:rPr>
          <w:rFonts w:ascii="Dante MT Std" w:hAnsi="Dante MT Std"/>
          <w:sz w:val="26"/>
          <w:szCs w:val="26"/>
        </w:rPr>
        <w:t>“</w:t>
      </w:r>
      <w:r w:rsidRPr="00EE2116">
        <w:rPr>
          <w:rFonts w:ascii="Dante MT Std" w:hAnsi="Dante MT Std"/>
          <w:sz w:val="26"/>
          <w:szCs w:val="26"/>
        </w:rPr>
        <w:t>man hier</w:t>
      </w:r>
      <w:r w:rsidR="00511121" w:rsidRPr="00511121">
        <w:rPr>
          <w:rFonts w:ascii="Dante MT Std" w:hAnsi="Dante MT Std"/>
          <w:sz w:val="26"/>
          <w:szCs w:val="26"/>
        </w:rPr>
        <w:t>”</w:t>
      </w:r>
      <w:r w:rsidRPr="00EE2116">
        <w:rPr>
          <w:rFonts w:ascii="Dante MT Std" w:hAnsi="Dante MT Std"/>
          <w:sz w:val="26"/>
          <w:szCs w:val="26"/>
        </w:rPr>
        <w:t xml:space="preserve"> in OSX terminal.</w:t>
      </w:r>
    </w:p>
    <w:p w14:paraId="29012775" w14:textId="433E522E" w:rsidR="00291EFA" w:rsidRPr="00EE2116" w:rsidRDefault="00291EFA" w:rsidP="005A4D88">
      <w:pPr>
        <w:pStyle w:val="3"/>
        <w:numPr>
          <w:ilvl w:val="2"/>
          <w:numId w:val="36"/>
        </w:numPr>
      </w:pPr>
      <w:bookmarkStart w:id="52" w:name="_Toc417337334"/>
      <w:r>
        <w:t>iOS file permission</w:t>
      </w:r>
      <w:bookmarkEnd w:id="52"/>
    </w:p>
    <w:p w14:paraId="2C5382EE" w14:textId="5AEBADE8"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 xml:space="preserve">iOS is a multi-user system. </w:t>
      </w:r>
      <w:r w:rsidR="00511121" w:rsidRPr="00511121">
        <w:rPr>
          <w:rFonts w:ascii="Dante MT Std" w:hAnsi="Dante MT Std"/>
          <w:sz w:val="26"/>
          <w:szCs w:val="26"/>
        </w:rPr>
        <w:t>“</w:t>
      </w:r>
      <w:r w:rsidRPr="00EE2116">
        <w:rPr>
          <w:rFonts w:ascii="Dante MT Std" w:hAnsi="Dante MT Std"/>
          <w:sz w:val="26"/>
          <w:szCs w:val="26"/>
        </w:rPr>
        <w:t>User</w:t>
      </w:r>
      <w:r w:rsidR="00511121" w:rsidRPr="00511121">
        <w:rPr>
          <w:rFonts w:ascii="Dante MT Std" w:hAnsi="Dante MT Std"/>
          <w:sz w:val="26"/>
          <w:szCs w:val="26"/>
        </w:rPr>
        <w:t>”</w:t>
      </w:r>
      <w:r w:rsidRPr="00EE2116">
        <w:rPr>
          <w:rFonts w:ascii="Dante MT Std" w:hAnsi="Dante MT Std"/>
          <w:sz w:val="26"/>
          <w:szCs w:val="26"/>
        </w:rPr>
        <w:t xml:space="preserve"> is an abstract concept, it means the ownership and accessibility in system. For example, while root user can call </w:t>
      </w:r>
      <w:r w:rsidR="00511121" w:rsidRPr="00511121">
        <w:rPr>
          <w:rFonts w:ascii="Dante MT Std" w:hAnsi="Dante MT Std"/>
          <w:sz w:val="26"/>
          <w:szCs w:val="26"/>
        </w:rPr>
        <w:t>“</w:t>
      </w:r>
      <w:r w:rsidRPr="00EE2116">
        <w:rPr>
          <w:rFonts w:ascii="Dante MT Std" w:hAnsi="Dante MT Std"/>
          <w:sz w:val="26"/>
          <w:szCs w:val="26"/>
        </w:rPr>
        <w:t>reboot</w:t>
      </w:r>
      <w:r w:rsidR="00511121" w:rsidRPr="00511121">
        <w:rPr>
          <w:rFonts w:ascii="Dante MT Std" w:hAnsi="Dante MT Std"/>
          <w:sz w:val="26"/>
          <w:szCs w:val="26"/>
        </w:rPr>
        <w:t>”</w:t>
      </w:r>
      <w:r w:rsidRPr="00EE2116">
        <w:rPr>
          <w:rFonts w:ascii="Dante MT Std" w:hAnsi="Dante MT Std"/>
          <w:sz w:val="26"/>
          <w:szCs w:val="26"/>
        </w:rPr>
        <w:t xml:space="preserve"> command to reboot iOS, mobile user cannot. </w:t>
      </w:r>
      <w:r w:rsidR="00511121" w:rsidRPr="00511121">
        <w:rPr>
          <w:rFonts w:ascii="Dante MT Std" w:hAnsi="Dante MT Std"/>
          <w:sz w:val="26"/>
          <w:szCs w:val="26"/>
        </w:rPr>
        <w:t>“</w:t>
      </w:r>
      <w:r w:rsidRPr="00EE2116">
        <w:rPr>
          <w:rFonts w:ascii="Dante MT Std" w:hAnsi="Dante MT Std"/>
          <w:sz w:val="26"/>
          <w:szCs w:val="26"/>
        </w:rPr>
        <w:t>group</w:t>
      </w:r>
      <w:r w:rsidR="00511121" w:rsidRPr="00511121">
        <w:rPr>
          <w:rFonts w:ascii="Dante MT Std" w:hAnsi="Dante MT Std"/>
          <w:sz w:val="26"/>
          <w:szCs w:val="26"/>
        </w:rPr>
        <w:t>”</w:t>
      </w:r>
      <w:r w:rsidRPr="00EE2116">
        <w:rPr>
          <w:rFonts w:ascii="Dante MT Std" w:hAnsi="Dante MT Std"/>
          <w:sz w:val="26"/>
          <w:szCs w:val="26"/>
        </w:rPr>
        <w:t xml:space="preserve"> is a way to organize users. One group can contain more than one user, and one user can belong to more than one group. </w:t>
      </w:r>
    </w:p>
    <w:p w14:paraId="1AD2AC9F" w14:textId="1D38B854"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 xml:space="preserve">Every file on iOS belongs to a user and a group, or to say, this user and this group own this file. And each file has its own permission, indicating what operations can the owner, the (owner) group and others </w:t>
      </w:r>
      <w:ins w:id="53" w:author="Yinglu Zou" w:date="2015-02-17T14:09:00Z">
        <w:r w:rsidRPr="00EE2116">
          <w:rPr>
            <w:rFonts w:ascii="Dante MT Std" w:hAnsi="Dante MT Std"/>
            <w:sz w:val="26"/>
            <w:szCs w:val="26"/>
          </w:rPr>
          <w:t xml:space="preserve">perform </w:t>
        </w:r>
      </w:ins>
      <w:r w:rsidRPr="00EE2116">
        <w:rPr>
          <w:rFonts w:ascii="Dante MT Std" w:hAnsi="Dante MT Std"/>
          <w:sz w:val="26"/>
          <w:szCs w:val="26"/>
        </w:rPr>
        <w:t>on this file. iOS uses 3 bits to represent a file</w:t>
      </w:r>
      <w:r w:rsidR="00511121" w:rsidRPr="00511121">
        <w:rPr>
          <w:rFonts w:ascii="Dante MT Std" w:hAnsi="Dante MT Std"/>
          <w:sz w:val="26"/>
          <w:szCs w:val="26"/>
        </w:rPr>
        <w:t>’</w:t>
      </w:r>
      <w:r w:rsidRPr="00EE2116">
        <w:rPr>
          <w:rFonts w:ascii="Dante MT Std" w:hAnsi="Dante MT Std"/>
          <w:sz w:val="26"/>
          <w:szCs w:val="26"/>
        </w:rPr>
        <w:t>s permission, which are r (read), w (write) and x (execute) respectively. There are 3 possible relationships between a user and a file:</w:t>
      </w:r>
    </w:p>
    <w:p w14:paraId="1F35002B" w14:textId="77777777" w:rsidR="00291EFA" w:rsidRPr="00EE2116" w:rsidRDefault="00291EFA" w:rsidP="005A4D88">
      <w:pPr>
        <w:pStyle w:val="listbulletfirst"/>
        <w:numPr>
          <w:ilvl w:val="0"/>
          <w:numId w:val="5"/>
        </w:numPr>
        <w:jc w:val="left"/>
      </w:pPr>
      <w:r w:rsidRPr="00EE2116">
        <w:t>This user is the owner of this file.</w:t>
      </w:r>
    </w:p>
    <w:p w14:paraId="4F543222" w14:textId="77777777" w:rsidR="00291EFA" w:rsidRPr="00EE2116" w:rsidRDefault="00291EFA" w:rsidP="005A4D88">
      <w:pPr>
        <w:pStyle w:val="listbulletfirst"/>
        <w:numPr>
          <w:ilvl w:val="0"/>
          <w:numId w:val="5"/>
        </w:numPr>
        <w:jc w:val="left"/>
      </w:pPr>
      <w:r w:rsidRPr="00EE2116">
        <w:t xml:space="preserve">This user is not the owner of this file, but he is a member of the (owner) group. </w:t>
      </w:r>
    </w:p>
    <w:p w14:paraId="6C142B40" w14:textId="77777777" w:rsidR="00291EFA" w:rsidRPr="00EE2116" w:rsidRDefault="00291EFA" w:rsidP="005A4D88">
      <w:pPr>
        <w:pStyle w:val="listbulletfirst"/>
        <w:numPr>
          <w:ilvl w:val="0"/>
          <w:numId w:val="5"/>
        </w:numPr>
        <w:jc w:val="left"/>
      </w:pPr>
      <w:r w:rsidRPr="00EE2116">
        <w:t xml:space="preserve">This user is neither the owner nor a member of the (owner) group. </w:t>
      </w:r>
    </w:p>
    <w:p w14:paraId="5CCC1B7A" w14:textId="4F424BCE"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So we need 3 * 3 bits to represent a file</w:t>
      </w:r>
      <w:r w:rsidR="00511121" w:rsidRPr="00511121">
        <w:rPr>
          <w:rFonts w:ascii="Dante MT Std" w:hAnsi="Dante MT Std"/>
          <w:sz w:val="26"/>
          <w:szCs w:val="26"/>
        </w:rPr>
        <w:t>’</w:t>
      </w:r>
      <w:r w:rsidRPr="00EE2116">
        <w:rPr>
          <w:rFonts w:ascii="Dante MT Std" w:hAnsi="Dante MT Std"/>
          <w:sz w:val="26"/>
          <w:szCs w:val="26"/>
        </w:rPr>
        <w:t xml:space="preserve">s permission in all situations. If a bit is set 1, it means the corresponding permission is granted. For instance, 111101101 represents rwxr-xr-x, in other words, the owner has r, w and x permission, but the (owner) group and other users only have r </w:t>
      </w:r>
      <w:r w:rsidRPr="00EE2116">
        <w:rPr>
          <w:rFonts w:ascii="Dante MT Std" w:hAnsi="Dante MT Std"/>
          <w:sz w:val="26"/>
          <w:szCs w:val="26"/>
        </w:rPr>
        <w:lastRenderedPageBreak/>
        <w:t xml:space="preserve">and x permission. Binary number 111101101 equals to octal number 755, which is another common representation form of permission. </w:t>
      </w:r>
    </w:p>
    <w:p w14:paraId="1D470072" w14:textId="75CDF40F"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Actually, besides r, w, x permission, there are 3 more special permission, i.e. SUID, SGID and sticky. They are not used in most cases, so they don</w:t>
      </w:r>
      <w:r w:rsidR="00511121" w:rsidRPr="00511121">
        <w:rPr>
          <w:rFonts w:ascii="Dante MT Std" w:hAnsi="Dante MT Std"/>
          <w:sz w:val="26"/>
          <w:szCs w:val="26"/>
        </w:rPr>
        <w:t>’</w:t>
      </w:r>
      <w:r w:rsidRPr="00EE2116">
        <w:rPr>
          <w:rFonts w:ascii="Dante MT Std" w:hAnsi="Dante MT Std"/>
          <w:sz w:val="26"/>
          <w:szCs w:val="26"/>
        </w:rPr>
        <w:t>t take extra permission bits, but instead reside in x permission</w:t>
      </w:r>
      <w:r w:rsidR="00511121" w:rsidRPr="00511121">
        <w:rPr>
          <w:rFonts w:ascii="Dante MT Std" w:hAnsi="Dante MT Std"/>
          <w:sz w:val="26"/>
          <w:szCs w:val="26"/>
        </w:rPr>
        <w:t>’</w:t>
      </w:r>
      <w:r w:rsidRPr="00EE2116">
        <w:rPr>
          <w:rFonts w:ascii="Dante MT Std" w:hAnsi="Dante MT Std"/>
          <w:sz w:val="26"/>
          <w:szCs w:val="26"/>
        </w:rPr>
        <w:t>s bit. As beginners, there are slim chances that we will have to deal with these special permission, so don</w:t>
      </w:r>
      <w:r w:rsidR="00511121" w:rsidRPr="00511121">
        <w:rPr>
          <w:rFonts w:ascii="Dante MT Std" w:hAnsi="Dante MT Std"/>
          <w:sz w:val="26"/>
          <w:szCs w:val="26"/>
        </w:rPr>
        <w:t>’</w:t>
      </w:r>
      <w:r w:rsidRPr="00EE2116">
        <w:rPr>
          <w:rFonts w:ascii="Dante MT Std" w:hAnsi="Dante MT Std"/>
          <w:sz w:val="26"/>
          <w:szCs w:val="26"/>
        </w:rPr>
        <w:t>t worry if you don</w:t>
      </w:r>
      <w:r w:rsidR="00511121" w:rsidRPr="00511121">
        <w:rPr>
          <w:rFonts w:ascii="Dante MT Std" w:hAnsi="Dante MT Std"/>
          <w:sz w:val="26"/>
          <w:szCs w:val="26"/>
        </w:rPr>
        <w:t>’</w:t>
      </w:r>
      <w:r w:rsidRPr="00EE2116">
        <w:rPr>
          <w:rFonts w:ascii="Dante MT Std" w:hAnsi="Dante MT Std"/>
          <w:sz w:val="26"/>
          <w:szCs w:val="26"/>
        </w:rPr>
        <w:t xml:space="preserve">t fully understand this. For those of you who are interested, </w:t>
      </w:r>
      <w:hyperlink r:id="rId58" w:history="1">
        <w:r w:rsidRPr="00EE2116">
          <w:rPr>
            <w:rFonts w:ascii="Dante MT Std" w:hAnsi="Dante MT Std"/>
            <w:sz w:val="26"/>
            <w:szCs w:val="26"/>
          </w:rPr>
          <w:t>http://thegeekdiary.com/what-is-suid-sgid-and-sticky-bit/</w:t>
        </w:r>
      </w:hyperlink>
      <w:r w:rsidRPr="00EE2116">
        <w:rPr>
          <w:rFonts w:ascii="Dante MT Std" w:hAnsi="Dante MT Std"/>
          <w:sz w:val="26"/>
          <w:szCs w:val="26"/>
        </w:rPr>
        <w:t xml:space="preserve"> is good to read.</w:t>
      </w:r>
    </w:p>
    <w:p w14:paraId="47E8E92F" w14:textId="54099489" w:rsidR="00291EFA" w:rsidRPr="00EE2116" w:rsidRDefault="00291EFA" w:rsidP="005A4D88">
      <w:pPr>
        <w:pStyle w:val="20"/>
        <w:numPr>
          <w:ilvl w:val="1"/>
          <w:numId w:val="35"/>
        </w:numPr>
      </w:pPr>
      <w:bookmarkStart w:id="54" w:name="_Toc417337335"/>
      <w:r>
        <w:t>iOS file types</w:t>
      </w:r>
      <w:bookmarkEnd w:id="54"/>
    </w:p>
    <w:p w14:paraId="4D468CC3" w14:textId="472DBA18"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Rookie reverse engineers</w:t>
      </w:r>
      <w:r w:rsidR="00511121" w:rsidRPr="00511121">
        <w:rPr>
          <w:rFonts w:ascii="Dante MT Std" w:hAnsi="Dante MT Std"/>
          <w:sz w:val="26"/>
          <w:szCs w:val="26"/>
        </w:rPr>
        <w:t>’</w:t>
      </w:r>
      <w:r w:rsidRPr="00EE2116">
        <w:rPr>
          <w:rFonts w:ascii="Dante MT Std" w:hAnsi="Dante MT Std"/>
          <w:sz w:val="26"/>
          <w:szCs w:val="26"/>
        </w:rPr>
        <w:t xml:space="preserve"> main targets are Application, Dynamic Library (hereafter referred to as dylib) and Daemon binaries. The more we know them, the smoother our reverse engineering will be. These 3 kinds of binaries play different roles on iOS, hence have different file hierarchies and permission. </w:t>
      </w:r>
    </w:p>
    <w:p w14:paraId="2692E2C4" w14:textId="0AC8FCC5" w:rsidR="00291EFA" w:rsidRDefault="00291EFA" w:rsidP="005A4D88">
      <w:pPr>
        <w:pStyle w:val="3"/>
        <w:numPr>
          <w:ilvl w:val="0"/>
          <w:numId w:val="38"/>
        </w:numPr>
        <w:rPr>
          <w:lang w:eastAsia="zh-TW"/>
        </w:rPr>
      </w:pPr>
      <w:bookmarkStart w:id="55" w:name="_Toc417337336"/>
      <w:r>
        <w:rPr>
          <w:lang w:eastAsia="zh-TW"/>
        </w:rPr>
        <w:t>Application</w:t>
      </w:r>
      <w:bookmarkEnd w:id="55"/>
    </w:p>
    <w:p w14:paraId="0E3FEDE7" w14:textId="3D0B48AB" w:rsidR="00EE2116" w:rsidRPr="00EE2116" w:rsidRDefault="00291EFA" w:rsidP="00EE2116">
      <w:pPr>
        <w:ind w:firstLine="432"/>
        <w:jc w:val="left"/>
        <w:rPr>
          <w:rFonts w:ascii="Dante MT Std" w:hAnsi="Dante MT Std"/>
          <w:sz w:val="26"/>
          <w:szCs w:val="26"/>
          <w:lang w:eastAsia="zh-CN"/>
        </w:rPr>
      </w:pPr>
      <w:r w:rsidRPr="00EE2116">
        <w:rPr>
          <w:rFonts w:ascii="Dante MT Std" w:hAnsi="Dante MT Std"/>
          <w:sz w:val="26"/>
          <w:szCs w:val="26"/>
        </w:rPr>
        <w:t xml:space="preserve">Application, namely App, is our most familiar iOS component. Although most iOS developers deal with Apps everyday, our main focus on App is different in iOS reverse engineering. Knowing the following concepts is a prerequisite for reverse engineering. </w:t>
      </w:r>
    </w:p>
    <w:p w14:paraId="157EA4E1" w14:textId="7549FA41" w:rsidR="00291EFA" w:rsidRPr="00EE2116" w:rsidRDefault="00291EFA" w:rsidP="005A4D88">
      <w:pPr>
        <w:pStyle w:val="4"/>
        <w:numPr>
          <w:ilvl w:val="3"/>
          <w:numId w:val="41"/>
        </w:numPr>
      </w:pPr>
      <w:r w:rsidRPr="00EE2116">
        <w:t>bundle</w:t>
      </w:r>
    </w:p>
    <w:p w14:paraId="368804C2" w14:textId="77777777"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 xml:space="preserve">The concept of bundle originates from NeXTSETP. Bundle is </w:t>
      </w:r>
      <w:ins w:id="56" w:author="Yinglu Zou" w:date="2015-02-17T14:10:00Z">
        <w:r w:rsidRPr="00EE2116">
          <w:rPr>
            <w:rFonts w:ascii="Dante MT Std" w:hAnsi="Dante MT Std"/>
            <w:sz w:val="26"/>
            <w:szCs w:val="26"/>
          </w:rPr>
          <w:t xml:space="preserve">indeed </w:t>
        </w:r>
      </w:ins>
      <w:r w:rsidRPr="00EE2116">
        <w:rPr>
          <w:rFonts w:ascii="Dante MT Std" w:hAnsi="Dante MT Std"/>
          <w:sz w:val="26"/>
          <w:szCs w:val="26"/>
        </w:rPr>
        <w:t xml:space="preserve">not a single file but a well-organized directory conforming to some standards. It contains the executable binary and all running necessities. Apps and frameworks are packed as bundles. PreferenceBundles (as shown in figure 2-10), which are common in jailbroken iOS, can be seen as a kind of Settings dependent App, which is also a bundle. </w:t>
      </w:r>
    </w:p>
    <w:p w14:paraId="1B2B6916" w14:textId="77777777" w:rsidR="00291EFA" w:rsidRDefault="00291EFA" w:rsidP="00291EFA">
      <w:pPr>
        <w:pStyle w:val="13"/>
        <w:jc w:val="center"/>
        <w:rPr>
          <w:rFonts w:hint="default"/>
        </w:rPr>
      </w:pPr>
      <w:r>
        <w:rPr>
          <w:noProof/>
        </w:rPr>
        <w:lastRenderedPageBreak/>
        <w:drawing>
          <wp:inline distT="0" distB="0" distL="0" distR="0" wp14:anchorId="3778FEC4" wp14:editId="37D28231">
            <wp:extent cx="1958850" cy="3476956"/>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10.png"/>
                    <pic:cNvPicPr/>
                  </pic:nvPicPr>
                  <pic:blipFill>
                    <a:blip r:embed="rId59">
                      <a:extLst/>
                    </a:blip>
                    <a:stretch>
                      <a:fillRect/>
                    </a:stretch>
                  </pic:blipFill>
                  <pic:spPr>
                    <a:xfrm>
                      <a:off x="0" y="0"/>
                      <a:ext cx="1958850" cy="3476956"/>
                    </a:xfrm>
                    <a:prstGeom prst="rect">
                      <a:avLst/>
                    </a:prstGeom>
                    <a:ln w="12700" cap="flat">
                      <a:noFill/>
                      <a:miter lim="400000"/>
                    </a:ln>
                    <a:effectLst/>
                  </pic:spPr>
                </pic:pic>
              </a:graphicData>
            </a:graphic>
          </wp:inline>
        </w:drawing>
      </w:r>
    </w:p>
    <w:p w14:paraId="6B6B25F7" w14:textId="77777777" w:rsidR="00291EFA" w:rsidRPr="00EE2116" w:rsidRDefault="00291EFA" w:rsidP="00EE2116">
      <w:pPr>
        <w:pStyle w:val="aa"/>
        <w:ind w:left="0" w:firstLine="0"/>
        <w:jc w:val="center"/>
        <w:rPr>
          <w:i w:val="0"/>
          <w:sz w:val="24"/>
          <w:szCs w:val="24"/>
        </w:rPr>
      </w:pPr>
      <w:r w:rsidRPr="00EE2116">
        <w:rPr>
          <w:i w:val="0"/>
          <w:sz w:val="24"/>
          <w:szCs w:val="24"/>
        </w:rPr>
        <w:t>Figure 2- 10 PreferenceBundle</w:t>
      </w:r>
    </w:p>
    <w:p w14:paraId="089C5EAF" w14:textId="77777777"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 xml:space="preserve">Frameworks are bundles too, but they contain dylibs instead of executables. Relatively speaking, frameworks are more important than Apps, because most parts of an App work by calling APIs in frameworks. When you target a bundle in reverse engineering, most of the work can be done inside the bundle, saving you significant time and energy. </w:t>
      </w:r>
    </w:p>
    <w:p w14:paraId="71E90CE7" w14:textId="3ADE4CAE" w:rsidR="00291EFA" w:rsidRDefault="00291EFA" w:rsidP="005A4D88">
      <w:pPr>
        <w:pStyle w:val="4"/>
        <w:numPr>
          <w:ilvl w:val="3"/>
          <w:numId w:val="41"/>
        </w:numPr>
      </w:pPr>
      <w:r>
        <w:t xml:space="preserve">App directory hierarchy </w:t>
      </w:r>
    </w:p>
    <w:p w14:paraId="14A0F601" w14:textId="1932430F" w:rsidR="00291EFA" w:rsidRPr="00EE2116" w:rsidRDefault="00291EFA" w:rsidP="00EE2116">
      <w:pPr>
        <w:ind w:firstLine="432"/>
        <w:jc w:val="left"/>
        <w:rPr>
          <w:ins w:id="57" w:author="Yinglu Zou" w:date="2015-02-17T14:10:00Z"/>
          <w:rFonts w:ascii="Dante MT Std" w:hAnsi="Dante MT Std"/>
          <w:sz w:val="26"/>
          <w:szCs w:val="26"/>
        </w:rPr>
      </w:pPr>
      <w:r w:rsidRPr="00EE2116">
        <w:rPr>
          <w:rFonts w:ascii="Dante MT Std" w:hAnsi="Dante MT Std"/>
          <w:sz w:val="26"/>
          <w:szCs w:val="26"/>
        </w:rPr>
        <w:t>Being familiar with App</w:t>
      </w:r>
      <w:r w:rsidR="00511121" w:rsidRPr="00511121">
        <w:rPr>
          <w:rFonts w:ascii="Dante MT Std" w:hAnsi="Dante MT Std"/>
          <w:sz w:val="26"/>
          <w:szCs w:val="26"/>
        </w:rPr>
        <w:t>’</w:t>
      </w:r>
      <w:r w:rsidRPr="00EE2116">
        <w:rPr>
          <w:rFonts w:ascii="Dante MT Std" w:hAnsi="Dante MT Std"/>
          <w:sz w:val="26"/>
          <w:szCs w:val="26"/>
        </w:rPr>
        <w:t>s directory hierarchy is a key factor of our reverse engineering efficiency. There are 3 important components in an App</w:t>
      </w:r>
      <w:r w:rsidR="00511121" w:rsidRPr="00511121">
        <w:rPr>
          <w:rFonts w:ascii="Dante MT Std" w:hAnsi="Dante MT Std"/>
          <w:sz w:val="26"/>
          <w:szCs w:val="26"/>
        </w:rPr>
        <w:t>’</w:t>
      </w:r>
      <w:r w:rsidRPr="00EE2116">
        <w:rPr>
          <w:rFonts w:ascii="Dante MT Std" w:hAnsi="Dante MT Std"/>
          <w:sz w:val="26"/>
          <w:szCs w:val="26"/>
        </w:rPr>
        <w:t>s directory:</w:t>
      </w:r>
    </w:p>
    <w:p w14:paraId="7E0A300B" w14:textId="77777777" w:rsidR="00291EFA" w:rsidRPr="00DC2889" w:rsidRDefault="00291EFA" w:rsidP="005A4D88">
      <w:pPr>
        <w:pStyle w:val="listbulletfirst"/>
        <w:numPr>
          <w:ilvl w:val="0"/>
          <w:numId w:val="5"/>
        </w:numPr>
        <w:jc w:val="left"/>
      </w:pPr>
      <w:r w:rsidRPr="00DC2889">
        <w:t>Info.plist</w:t>
      </w:r>
    </w:p>
    <w:p w14:paraId="67E2123A" w14:textId="0B017D8C" w:rsidR="00291EFA" w:rsidRPr="00DC2889" w:rsidRDefault="00291EFA" w:rsidP="00DC2889">
      <w:pPr>
        <w:ind w:firstLine="432"/>
        <w:jc w:val="left"/>
        <w:rPr>
          <w:rFonts w:ascii="Dante MT Std" w:hAnsi="Dante MT Std"/>
          <w:sz w:val="26"/>
          <w:szCs w:val="26"/>
        </w:rPr>
      </w:pPr>
      <w:r w:rsidRPr="00DC2889">
        <w:rPr>
          <w:rFonts w:ascii="Dante MT Std" w:hAnsi="Dante MT Std"/>
          <w:sz w:val="26"/>
          <w:szCs w:val="26"/>
        </w:rPr>
        <w:t>Info.plist records an App</w:t>
      </w:r>
      <w:r w:rsidR="00511121" w:rsidRPr="00511121">
        <w:rPr>
          <w:rFonts w:ascii="Dante MT Std" w:hAnsi="Dante MT Std"/>
          <w:sz w:val="26"/>
          <w:szCs w:val="26"/>
        </w:rPr>
        <w:t>’</w:t>
      </w:r>
      <w:r w:rsidRPr="00DC2889">
        <w:rPr>
          <w:rFonts w:ascii="Dante MT Std" w:hAnsi="Dante MT Std"/>
          <w:sz w:val="26"/>
          <w:szCs w:val="26"/>
        </w:rPr>
        <w:t>s basic information, such as its bundle identifier, executable name, icon file name and so forth. Among these, bundle identifier is the key configuration value of a tweak, which will be discussed later in CydiaSubstrate section. We can look up the bundle identifier in Info.plist with Xcode, as shown in figure 2-11.</w:t>
      </w:r>
    </w:p>
    <w:p w14:paraId="66E21B0D" w14:textId="77777777" w:rsidR="00291EFA" w:rsidRDefault="00291EFA" w:rsidP="00291EFA">
      <w:pPr>
        <w:pStyle w:val="13"/>
        <w:ind w:firstLine="0"/>
        <w:jc w:val="center"/>
        <w:rPr>
          <w:rFonts w:hint="default"/>
        </w:rPr>
      </w:pPr>
      <w:r>
        <w:rPr>
          <w:noProof/>
        </w:rPr>
        <w:drawing>
          <wp:inline distT="0" distB="0" distL="0" distR="0" wp14:anchorId="21D9553D" wp14:editId="29A7CAEC">
            <wp:extent cx="3730956" cy="1735506"/>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11.png"/>
                    <pic:cNvPicPr/>
                  </pic:nvPicPr>
                  <pic:blipFill>
                    <a:blip r:embed="rId60">
                      <a:extLst/>
                    </a:blip>
                    <a:stretch>
                      <a:fillRect/>
                    </a:stretch>
                  </pic:blipFill>
                  <pic:spPr>
                    <a:xfrm>
                      <a:off x="0" y="0"/>
                      <a:ext cx="3730956" cy="1735506"/>
                    </a:xfrm>
                    <a:prstGeom prst="rect">
                      <a:avLst/>
                    </a:prstGeom>
                    <a:ln w="12700" cap="flat">
                      <a:noFill/>
                      <a:miter lim="400000"/>
                    </a:ln>
                    <a:effectLst/>
                  </pic:spPr>
                </pic:pic>
              </a:graphicData>
            </a:graphic>
          </wp:inline>
        </w:drawing>
      </w:r>
    </w:p>
    <w:p w14:paraId="0B34B5B7" w14:textId="77777777" w:rsidR="00291EFA" w:rsidRPr="00DC2889" w:rsidRDefault="00291EFA" w:rsidP="00DC2889">
      <w:pPr>
        <w:pStyle w:val="aa"/>
        <w:ind w:left="0" w:firstLine="0"/>
        <w:jc w:val="center"/>
        <w:rPr>
          <w:i w:val="0"/>
          <w:sz w:val="24"/>
          <w:szCs w:val="24"/>
        </w:rPr>
      </w:pPr>
      <w:r w:rsidRPr="00DC2889">
        <w:rPr>
          <w:i w:val="0"/>
          <w:sz w:val="24"/>
          <w:szCs w:val="24"/>
        </w:rPr>
        <w:lastRenderedPageBreak/>
        <w:t>Figure 2- 11 Browse Info.plist in Xcode</w:t>
      </w:r>
    </w:p>
    <w:p w14:paraId="002BE7DB"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Or use a command line tool, plutil, to view its value. </w:t>
      </w:r>
    </w:p>
    <w:p w14:paraId="2F6A5CC7"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snakeninnysiMac:~ snakeninny$ plutil -p /Users/snakeninny/Code/iOSSystemBinaries/8.1_iPhone5/SiriViewService.app/Info.plist | grep CFBundleIdentifier</w:t>
      </w:r>
    </w:p>
    <w:p w14:paraId="1E761C2F"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"CFBundleIdentifier" =&gt; "com.apple.SiriViewService"</w:t>
      </w:r>
    </w:p>
    <w:p w14:paraId="3423E96D"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In this book, we mainly use plutil to browse plist files. </w:t>
      </w:r>
    </w:p>
    <w:p w14:paraId="60BED6D5" w14:textId="77777777" w:rsidR="00291EFA" w:rsidRPr="00DC2889" w:rsidRDefault="00291EFA" w:rsidP="005A4D88">
      <w:pPr>
        <w:pStyle w:val="listbulletfirst"/>
        <w:numPr>
          <w:ilvl w:val="0"/>
          <w:numId w:val="5"/>
        </w:numPr>
        <w:jc w:val="left"/>
      </w:pPr>
      <w:r w:rsidRPr="00DC2889">
        <w:t>Executable</w:t>
      </w:r>
    </w:p>
    <w:p w14:paraId="14449A39"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Executable is the core of an App, as well our ultimate reverse engineering target, without doubt. We can locate the executable of an App with Xcode, as shown in figure 2-12. </w:t>
      </w:r>
    </w:p>
    <w:p w14:paraId="26DD4550" w14:textId="77777777" w:rsidR="00291EFA" w:rsidRDefault="00291EFA" w:rsidP="00291EFA">
      <w:pPr>
        <w:pStyle w:val="13"/>
        <w:keepNext/>
        <w:ind w:firstLine="0"/>
        <w:jc w:val="center"/>
        <w:rPr>
          <w:rFonts w:hint="default"/>
        </w:rPr>
      </w:pPr>
      <w:r>
        <w:rPr>
          <w:noProof/>
        </w:rPr>
        <w:drawing>
          <wp:inline distT="0" distB="0" distL="0" distR="0" wp14:anchorId="25207755" wp14:editId="698EC92D">
            <wp:extent cx="3722866" cy="1839430"/>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pic:nvPicPr>
                  <pic:blipFill>
                    <a:blip r:embed="rId61">
                      <a:extLst/>
                    </a:blip>
                    <a:stretch>
                      <a:fillRect/>
                    </a:stretch>
                  </pic:blipFill>
                  <pic:spPr>
                    <a:xfrm>
                      <a:off x="0" y="0"/>
                      <a:ext cx="3722866" cy="1839430"/>
                    </a:xfrm>
                    <a:prstGeom prst="rect">
                      <a:avLst/>
                    </a:prstGeom>
                    <a:ln w="12700" cap="flat">
                      <a:noFill/>
                      <a:miter lim="400000"/>
                    </a:ln>
                    <a:effectLst/>
                  </pic:spPr>
                </pic:pic>
              </a:graphicData>
            </a:graphic>
          </wp:inline>
        </w:drawing>
      </w:r>
    </w:p>
    <w:p w14:paraId="11B8E848" w14:textId="77777777" w:rsidR="00291EFA" w:rsidRPr="00DC2889" w:rsidRDefault="00291EFA" w:rsidP="00DC2889">
      <w:pPr>
        <w:pStyle w:val="aa"/>
        <w:ind w:left="0" w:firstLine="0"/>
        <w:jc w:val="center"/>
        <w:rPr>
          <w:i w:val="0"/>
          <w:sz w:val="24"/>
          <w:szCs w:val="24"/>
        </w:rPr>
      </w:pPr>
      <w:r w:rsidRPr="00DC2889">
        <w:rPr>
          <w:i w:val="0"/>
          <w:sz w:val="24"/>
          <w:szCs w:val="24"/>
        </w:rPr>
        <w:t>Figure 2- 12 Browse Info.plist in Xcode</w:t>
      </w:r>
    </w:p>
    <w:p w14:paraId="7DB3B9F1"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Or with plutil:</w:t>
      </w:r>
    </w:p>
    <w:p w14:paraId="72F13DB2"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pct15" w:color="auto" w:fill="FFFFFF"/>
        </w:rPr>
      </w:pPr>
      <w:r w:rsidRPr="00DC2889">
        <w:rPr>
          <w:rFonts w:ascii="Monaco" w:hint="default"/>
          <w:kern w:val="0"/>
          <w:sz w:val="20"/>
          <w:szCs w:val="20"/>
          <w:shd w:val="pct15" w:color="auto" w:fill="FFFFFF"/>
        </w:rPr>
        <w:t>snakeninnysiMac:~ snakeninny$ plutil -p /Users/snakeninny/Code/iOSSystemBinaries/8.1_iPhone5/SiriViewService.app/Info.plist | grep CFBundleExecutable</w:t>
      </w:r>
    </w:p>
    <w:p w14:paraId="2BD8CC21"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pct15" w:color="auto" w:fill="FFFFFF"/>
        </w:rPr>
      </w:pPr>
      <w:r w:rsidRPr="00DC2889">
        <w:rPr>
          <w:rFonts w:ascii="Monaco" w:hint="default"/>
          <w:kern w:val="0"/>
          <w:sz w:val="20"/>
          <w:szCs w:val="20"/>
          <w:shd w:val="pct15" w:color="auto" w:fill="FFFFFF"/>
        </w:rPr>
        <w:t xml:space="preserve">  "CFBundleExecutable" =&gt; "SiriViewService"</w:t>
      </w:r>
    </w:p>
    <w:p w14:paraId="371BC835" w14:textId="77777777" w:rsidR="00291EFA" w:rsidRPr="00DC2889" w:rsidRDefault="00291EFA" w:rsidP="005A4D88">
      <w:pPr>
        <w:pStyle w:val="listbulletfirst"/>
        <w:numPr>
          <w:ilvl w:val="0"/>
          <w:numId w:val="5"/>
        </w:numPr>
        <w:jc w:val="left"/>
      </w:pPr>
      <w:r w:rsidRPr="00DC2889">
        <w:t>lproj directories</w:t>
      </w:r>
    </w:p>
    <w:p w14:paraId="3FDC7843"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Localized strings are saved in lproj directories. They are important clues of iOS reverse engineering. plutil tool can also parse those .string files. </w:t>
      </w:r>
    </w:p>
    <w:p w14:paraId="07FE8879"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r w:rsidRPr="00DC2889">
        <w:rPr>
          <w:rFonts w:ascii="Monaco" w:hAnsi="Monaco" w:hint="default"/>
          <w:kern w:val="0"/>
          <w:sz w:val="20"/>
          <w:szCs w:val="20"/>
          <w:shd w:val="pct15" w:color="auto" w:fill="FFFFFF"/>
        </w:rPr>
        <w:t xml:space="preserve">snakeninnysiMac:~ snakeninny$ plutil -p /Users/snakeninny/Code/iOSSystemBinaries/8.1_iPhone5/SiriViewService.app/en.lproj/Localizable.strings </w:t>
      </w:r>
    </w:p>
    <w:p w14:paraId="4AC62D2C"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r w:rsidRPr="00DC2889">
        <w:rPr>
          <w:rFonts w:ascii="Monaco" w:hAnsi="Monaco" w:hint="default"/>
          <w:kern w:val="0"/>
          <w:sz w:val="20"/>
          <w:szCs w:val="20"/>
          <w:shd w:val="pct15" w:color="auto" w:fill="FFFFFF"/>
        </w:rPr>
        <w:t>{</w:t>
      </w:r>
    </w:p>
    <w:p w14:paraId="2FBFD910"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r w:rsidRPr="00DC2889">
        <w:rPr>
          <w:rFonts w:ascii="Monaco" w:hAnsi="Monaco" w:hint="default"/>
          <w:kern w:val="0"/>
          <w:sz w:val="20"/>
          <w:szCs w:val="20"/>
          <w:shd w:val="pct15" w:color="auto" w:fill="FFFFFF"/>
        </w:rPr>
        <w:t xml:space="preserve">  "ASSISTANT_INITIAL_QUERY_IPAD" =&gt; "What can I help you with?"</w:t>
      </w:r>
    </w:p>
    <w:p w14:paraId="6DF6F9C0"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r w:rsidRPr="00DC2889">
        <w:rPr>
          <w:rFonts w:ascii="Monaco" w:hAnsi="Monaco" w:hint="default"/>
          <w:kern w:val="0"/>
          <w:sz w:val="20"/>
          <w:szCs w:val="20"/>
          <w:shd w:val="pct15" w:color="auto" w:fill="FFFFFF"/>
        </w:rPr>
        <w:t xml:space="preserve">  "ASSISTANT_BOREALIS_EDUCATION_SUBHEADER_IPAD" =&gt; "Just say “Hey Siri” to learn more."</w:t>
      </w:r>
    </w:p>
    <w:p w14:paraId="36D82AC5"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r w:rsidRPr="00DC2889">
        <w:rPr>
          <w:rFonts w:ascii="Monaco" w:hAnsi="Monaco" w:hint="default"/>
          <w:kern w:val="0"/>
          <w:sz w:val="20"/>
          <w:szCs w:val="20"/>
          <w:shd w:val="pct15" w:color="auto" w:fill="FFFFFF"/>
        </w:rPr>
        <w:t xml:space="preserve">  "ASSISTANT_FIRST_UNLOCK_SUBTITLE_FORMAT" =&gt; "Your passcode is required when %@ restarts"</w:t>
      </w:r>
    </w:p>
    <w:p w14:paraId="1DED9053"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r w:rsidRPr="00DC2889">
        <w:rPr>
          <w:rFonts w:ascii="Monaco" w:hAnsi="Monaco" w:hint="default"/>
          <w:kern w:val="0"/>
          <w:sz w:val="20"/>
          <w:szCs w:val="20"/>
          <w:shd w:val="pct15" w:color="auto" w:fill="FFFFFF"/>
        </w:rPr>
        <w:t>……</w:t>
      </w:r>
    </w:p>
    <w:p w14:paraId="3DC681F1"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You will see how we make use of .strings in reverse engineering in chapter 5.</w:t>
      </w:r>
    </w:p>
    <w:p w14:paraId="0373C077" w14:textId="0BF290DA" w:rsidR="00291EFA" w:rsidRDefault="00291EFA" w:rsidP="005A4D88">
      <w:pPr>
        <w:pStyle w:val="4"/>
        <w:numPr>
          <w:ilvl w:val="3"/>
          <w:numId w:val="41"/>
        </w:numPr>
      </w:pPr>
      <w:r>
        <w:lastRenderedPageBreak/>
        <w:t>System App VS. StoreApp</w:t>
      </w:r>
    </w:p>
    <w:p w14:paraId="0AAB3467"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/Applications contains system Apps and Cydia Apps (We treat Cydia Apps as system Apps), and /var/mobile/Containers/Bundle/Application is where StoreApps reside. Although all of them are categorized as Apps, they are different in some ways: </w:t>
      </w:r>
    </w:p>
    <w:p w14:paraId="65061C79" w14:textId="77777777" w:rsidR="00291EFA" w:rsidRPr="00DC2889" w:rsidRDefault="00291EFA" w:rsidP="005A4D88">
      <w:pPr>
        <w:pStyle w:val="listbulletfirst"/>
        <w:numPr>
          <w:ilvl w:val="0"/>
          <w:numId w:val="5"/>
        </w:numPr>
        <w:jc w:val="left"/>
      </w:pPr>
      <w:r w:rsidRPr="00DC2889">
        <w:t xml:space="preserve">Directory hierarchy </w:t>
      </w:r>
    </w:p>
    <w:p w14:paraId="367F2B9E"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Both system Apps and StoreApps share the similar bundle hierarchy, including Info.plist files, executables and lproj directories, etc. But the path of their data directory is different, for StoreApps, their data directories are under /var/mobile/Containers/Data, while for system Apps running as mobile, their data directories are under /var/mobile; for system Apps running as root, their data directories are under /var/root.</w:t>
      </w:r>
    </w:p>
    <w:p w14:paraId="47B9282F" w14:textId="77777777" w:rsidR="00291EFA" w:rsidRPr="00DC2889" w:rsidRDefault="00291EFA" w:rsidP="005A4D88">
      <w:pPr>
        <w:pStyle w:val="listbulletfirst"/>
        <w:numPr>
          <w:ilvl w:val="0"/>
          <w:numId w:val="5"/>
        </w:numPr>
        <w:jc w:val="left"/>
      </w:pPr>
      <w:r w:rsidRPr="00DC2889">
        <w:t>Installation package and permission</w:t>
      </w:r>
    </w:p>
    <w:p w14:paraId="25478079" w14:textId="58E2735C"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In most cases, Cydia Apps</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installation packages are .deb formatted while StoreApps</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are .ipa formatted. .deb files come from Debian, and are later ported to iOS. Cydia Apps</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owner and (owner) group are usually root and admin, which enables them to run as root. .ipa is the official App format, whose owner and (owner) group are both mobile, which means they can only run as mobile.</w:t>
      </w:r>
    </w:p>
    <w:p w14:paraId="43185CED" w14:textId="77777777" w:rsidR="00291EFA" w:rsidRPr="00DC2889" w:rsidRDefault="00291EFA" w:rsidP="005A4D88">
      <w:pPr>
        <w:pStyle w:val="listbulletfirst"/>
        <w:numPr>
          <w:ilvl w:val="0"/>
          <w:numId w:val="5"/>
        </w:numPr>
        <w:jc w:val="left"/>
      </w:pPr>
      <w:r w:rsidRPr="00DC2889">
        <w:t>Sandbox</w:t>
      </w:r>
    </w:p>
    <w:p w14:paraId="18B1C811" w14:textId="77672101"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Broadly speaking, sandbox is a kind of access restriction mechanism, we can see it as a form of permission. Entitlements are also a part of sandbox. Sandbox is one of the core components of iOS security, which possesses a rather complicated implementation, and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re not going to discuss it in details. Generally, sandbox restricts an App</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file access scope inside the App itself. Most of the time, an App has no idea of the existence of other Apps, not to mention accessing them. What</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more, sandbox restricts an App</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function. For example, an App has to ask for sandbox</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s permission to take iCloud related operations. </w:t>
      </w:r>
    </w:p>
    <w:p w14:paraId="7754F117" w14:textId="12587340"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Sandbox is not suitable to be beginners</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target,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d be enough for us to know its existence. In iOS reverse engineering, jailbreak has already removed most security protections of iOS, and </w:t>
      </w:r>
      <w:ins w:id="58" w:author="Yinglu Zou" w:date="2015-02-17T14:12:00Z">
        <w:r w:rsidRPr="00DC2889">
          <w:rPr>
            <w:rFonts w:ascii="Dante MT Std" w:eastAsiaTheme="minorEastAsia" w:hAnsi="Dante MT Std" w:cs="Arial" w:hint="default"/>
            <w:color w:val="auto"/>
            <w:kern w:val="0"/>
            <w:sz w:val="26"/>
            <w:szCs w:val="26"/>
            <w:bdr w:val="none" w:sz="0" w:space="0" w:color="auto"/>
            <w:lang w:eastAsia="ar-SA"/>
          </w:rPr>
          <w:t xml:space="preserve">reduced </w:t>
        </w:r>
      </w:ins>
      <w:r w:rsidRPr="00DC2889">
        <w:rPr>
          <w:rFonts w:ascii="Dante MT Std" w:eastAsiaTheme="minorEastAsia" w:hAnsi="Dante MT Std" w:cs="Arial" w:hint="default"/>
          <w:color w:val="auto"/>
          <w:kern w:val="0"/>
          <w:sz w:val="26"/>
          <w:szCs w:val="26"/>
          <w:bdr w:val="none" w:sz="0" w:space="0" w:color="auto"/>
          <w:lang w:eastAsia="ar-SA"/>
        </w:rPr>
        <w:t>sandbox</w:t>
      </w:r>
      <w:r w:rsidR="00511121" w:rsidRPr="00511121">
        <w:rPr>
          <w:rFonts w:ascii="Dante MT Std" w:eastAsiaTheme="minorEastAsia" w:hAnsi="Dante MT Std" w:cs="Arial" w:hint="default"/>
          <w:color w:val="auto"/>
          <w:kern w:val="0"/>
          <w:sz w:val="26"/>
          <w:szCs w:val="26"/>
          <w:bdr w:val="none" w:sz="0" w:space="0" w:color="auto"/>
          <w:lang w:eastAsia="ar-SA"/>
        </w:rPr>
        <w:t>’</w:t>
      </w:r>
      <w:ins w:id="59" w:author="Yinglu Zou" w:date="2015-02-17T14:12:00Z">
        <w:r w:rsidRPr="00DC2889">
          <w:rPr>
            <w:rFonts w:ascii="Dante MT Std" w:eastAsiaTheme="minorEastAsia" w:hAnsi="Dante MT Std" w:cs="Arial" w:hint="default"/>
            <w:color w:val="auto"/>
            <w:kern w:val="0"/>
            <w:sz w:val="26"/>
            <w:szCs w:val="26"/>
            <w:bdr w:val="none" w:sz="0" w:space="0" w:color="auto"/>
            <w:lang w:eastAsia="ar-SA"/>
          </w:rPr>
          <w:t>s constraints</w:t>
        </w:r>
      </w:ins>
      <w:r w:rsidRPr="00DC2889">
        <w:rPr>
          <w:rFonts w:ascii="Dante MT Std" w:eastAsiaTheme="minorEastAsia" w:hAnsi="Dante MT Std" w:cs="Arial" w:hint="default"/>
          <w:color w:val="auto"/>
          <w:kern w:val="0"/>
          <w:sz w:val="26"/>
          <w:szCs w:val="26"/>
          <w:bdr w:val="none" w:sz="0" w:space="0" w:color="auto"/>
          <w:lang w:eastAsia="ar-SA"/>
        </w:rPr>
        <w:t xml:space="preserve"> in some degree, so we are likely to ignore the existence of sandbox, hence leading to some strange phenomena such as a tweak cannot write to a file, or calls a function but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not functioning as expected. If you can make sure your code is 100% correct, then you should recheck if the problem is because of your misunderstanding of tweak</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s </w:t>
      </w:r>
      <w:r w:rsidRPr="00DC2889">
        <w:rPr>
          <w:rFonts w:ascii="Dante MT Std" w:eastAsiaTheme="minorEastAsia" w:hAnsi="Dante MT Std" w:cs="Arial" w:hint="default"/>
          <w:color w:val="auto"/>
          <w:kern w:val="0"/>
          <w:sz w:val="26"/>
          <w:szCs w:val="26"/>
          <w:bdr w:val="none" w:sz="0" w:space="0" w:color="auto"/>
          <w:lang w:eastAsia="ar-SA"/>
        </w:rPr>
        <w:lastRenderedPageBreak/>
        <w:t xml:space="preserve">permission or sandbox issues. Concepts about Apps cannot be fully described in this book, so if you have any questions, feel free to raise it on </w:t>
      </w:r>
      <w:hyperlink r:id="rId62" w:history="1">
        <w:r w:rsidRPr="00DC2889">
          <w:rPr>
            <w:rFonts w:ascii="Dante MT Std" w:eastAsiaTheme="minorEastAsia" w:hAnsi="Dante MT Std" w:cs="Arial" w:hint="default"/>
            <w:color w:val="auto"/>
            <w:kern w:val="0"/>
            <w:sz w:val="26"/>
            <w:szCs w:val="26"/>
            <w:bdr w:val="none" w:sz="0" w:space="0" w:color="auto"/>
            <w:lang w:eastAsia="ar-SA"/>
          </w:rPr>
          <w:t>http://bbs.iosre.com</w:t>
        </w:r>
      </w:hyperlink>
      <w:r w:rsidRPr="00DC2889">
        <w:rPr>
          <w:rFonts w:ascii="Dante MT Std" w:eastAsiaTheme="minorEastAsia" w:hAnsi="Dante MT Std" w:cs="Arial" w:hint="default"/>
          <w:color w:val="auto"/>
          <w:kern w:val="0"/>
          <w:sz w:val="26"/>
          <w:szCs w:val="26"/>
          <w:bdr w:val="none" w:sz="0" w:space="0" w:color="auto"/>
          <w:lang w:eastAsia="ar-SA"/>
        </w:rPr>
        <w:t>.</w:t>
      </w:r>
    </w:p>
    <w:p w14:paraId="10B1F30C" w14:textId="073FFE1F" w:rsidR="00291EFA" w:rsidRDefault="00291EFA" w:rsidP="005A4D88">
      <w:pPr>
        <w:pStyle w:val="3"/>
        <w:numPr>
          <w:ilvl w:val="0"/>
          <w:numId w:val="38"/>
        </w:numPr>
        <w:rPr>
          <w:lang w:eastAsia="zh-TW"/>
        </w:rPr>
      </w:pPr>
      <w:bookmarkStart w:id="60" w:name="_Toc417337337"/>
      <w:r>
        <w:rPr>
          <w:lang w:eastAsia="zh-TW"/>
        </w:rPr>
        <w:t>Dynamic Library</w:t>
      </w:r>
      <w:bookmarkEnd w:id="60"/>
    </w:p>
    <w:p w14:paraId="15C5D839" w14:textId="7A18C461"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Most of our developers</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daily work is writing Apps, and I guess just a few of you have ever written dylibs, so the concept of dylib is strange to most of you. In fact,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re dealing with dylibs a lot: the frameworks and lib files we import in Xcode are all dylibs. We can verify this with </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file</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command:</w:t>
      </w:r>
    </w:p>
    <w:p w14:paraId="6204B369"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snakeninnysiMac:~ snakeninny$ file /Users/snakeninny/Code/iOSSystemBinaries/8.1.1_iPhone5/System/Library/Frameworks/UIKit.framework/UIKit </w:t>
      </w:r>
    </w:p>
    <w:p w14:paraId="69639F87"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/Users/snakeninny/Code/iOSSystemBinaries/8.1.1_iPhone5/System/Library/Frameworks/UIKit.framework/UIKit: Mach-O dynamically linked shared library arm</w:t>
      </w:r>
    </w:p>
    <w:p w14:paraId="2DEBFCD3" w14:textId="40EFBC7E"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If we shift our attention to jailbroken iOS, all the tweaks in Cydia work as dylibs. It is those tweaks</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existence that makes it possible for us to customize our iPhones. In reverse engineering,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ll be dealing with all kinds of dylibs a lot, so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d be good for us to know some basic concepts. </w:t>
      </w:r>
    </w:p>
    <w:p w14:paraId="514EEB04" w14:textId="05500700"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On iOS, libs are divided into two types, i.e. static and dynamic. Static libs will be integrated into an App</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executable during compilation, therefore increases the App</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size. Now that we have a bigger executable, iOS needs to load more data into memory during App launching, so the result is that, not surprisingly, App</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s launch time increased, too. Dylibs are relatively </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smart</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it doesn</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affect executable</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size, and iOS will load a dylib into memory only when an App needs it right away, then the dylib becomes part of the App.</w:t>
      </w:r>
    </w:p>
    <w:p w14:paraId="5B9AD36A" w14:textId="2D48843D"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worth mentioning that, although dylibs exist everywhere on iOS, and they are the main targets of reverse engineering, they are not executables. They cannot run individually, but only serve other processes. In other words, they live in and become a part of other processes. Thus, dylibs</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permission depends on the processes they live in, the same dylib</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permission is different when it lives in a system App or a StoreApp. For instance, suppose you write an Instagram tweak to save your favorite pictures locally, if the destination path is this App</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documents directory under /var/mobile/Containers/Data, there won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be a problem because Instagram is a StoreApp, it can write to its own documents. But if the destination path is /var/mobile/Documents, then when you save pictures happily and want to review them wistfully,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ll find nothing under /var/mobile/Documents. All the tweak operations are banned by sandbox.</w:t>
      </w:r>
    </w:p>
    <w:p w14:paraId="5DAD76FA" w14:textId="7CECA1F3" w:rsidR="00291EFA" w:rsidRDefault="00291EFA" w:rsidP="005A4D88">
      <w:pPr>
        <w:pStyle w:val="3"/>
        <w:numPr>
          <w:ilvl w:val="0"/>
          <w:numId w:val="38"/>
        </w:numPr>
        <w:rPr>
          <w:lang w:eastAsia="zh-TW"/>
        </w:rPr>
      </w:pPr>
      <w:bookmarkStart w:id="61" w:name="_Toc417337338"/>
      <w:r>
        <w:rPr>
          <w:lang w:eastAsia="zh-TW"/>
        </w:rPr>
        <w:lastRenderedPageBreak/>
        <w:t>Daemon</w:t>
      </w:r>
      <w:bookmarkEnd w:id="61"/>
    </w:p>
    <w:p w14:paraId="62BA3D1E" w14:textId="4D2BCA86"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Since your first day doing iOS development, Apple has been telling you </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There is no real backgrounding on iOS and your App can only operate with strict limitations.</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If you are a pure App Store developer, following Apple</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rules and announcements can make the review process much easier! However, since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re reading this book you likely want to learn reverse engineering and this means straying into undocumented territory. Stay calm and follow me:</w:t>
      </w:r>
    </w:p>
    <w:p w14:paraId="1DC7A21C" w14:textId="7777B3C9" w:rsidR="00291EFA" w:rsidRPr="00DC2889" w:rsidRDefault="00291EFA" w:rsidP="005A4D88">
      <w:pPr>
        <w:pStyle w:val="listbulletfirst"/>
        <w:numPr>
          <w:ilvl w:val="0"/>
          <w:numId w:val="5"/>
        </w:numPr>
        <w:jc w:val="left"/>
      </w:pPr>
      <w:r w:rsidRPr="00DC2889">
        <w:t>When I</w:t>
      </w:r>
      <w:r w:rsidR="00511121" w:rsidRPr="00511121">
        <w:t>’</w:t>
      </w:r>
      <w:r w:rsidRPr="00DC2889">
        <w:t xml:space="preserve">m browsing reddit or reading tweets on my iPhone, suddenly a phone call comes in. All operations are interrupted immediately, and iOS presents the call to me. If there is no real backgrounding on iOS, how can iOS handle this call in real time? </w:t>
      </w:r>
    </w:p>
    <w:p w14:paraId="0EA2C977" w14:textId="77777777" w:rsidR="00291EFA" w:rsidRPr="00DC2889" w:rsidRDefault="00291EFA" w:rsidP="005A4D88">
      <w:pPr>
        <w:pStyle w:val="listbulletfirst"/>
        <w:numPr>
          <w:ilvl w:val="0"/>
          <w:numId w:val="5"/>
        </w:numPr>
        <w:jc w:val="left"/>
      </w:pPr>
      <w:r w:rsidRPr="00DC2889">
        <w:t xml:space="preserve">For those who receive spam iMessages a lot, firewalls like SMSNinja are saviors. If a firewall fails to stay in the background, how could it filter every single iMessages instantaneously? </w:t>
      </w:r>
    </w:p>
    <w:p w14:paraId="1617A40A" w14:textId="19E0C5DB" w:rsidR="00291EFA" w:rsidRPr="00DC2889" w:rsidRDefault="00291EFA" w:rsidP="005A4D88">
      <w:pPr>
        <w:pStyle w:val="listbulletfirst"/>
        <w:numPr>
          <w:ilvl w:val="0"/>
          <w:numId w:val="5"/>
        </w:numPr>
        <w:jc w:val="left"/>
      </w:pPr>
      <w:r w:rsidRPr="00DC2889">
        <w:t>Backgrounder is a famous tweak on iOS 5. With the help of this tweak, we can enable real backgrounding for Apps! Thanks to this tweak, we don</w:t>
      </w:r>
      <w:r w:rsidR="00511121" w:rsidRPr="00511121">
        <w:t>’</w:t>
      </w:r>
      <w:r w:rsidRPr="00DC2889">
        <w:t xml:space="preserve">t have to worry about missing WhatsApp messages because of unreliable push notifications any more. If there is no real backgrounding, how could Backgrounder even exist? </w:t>
      </w:r>
    </w:p>
    <w:p w14:paraId="23FCC3E4" w14:textId="40108B64"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All these phenomena indicate that real backgrounding does exist on iOS. Does that mean Apple lied to us? I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think so. For a StoreApp, when user presses the home button, this App enters background, most functions will be paused. In other words, for App Store developers,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d better view iOS as a system without real backgrounding, because the only thing Apple allows you to do doesn</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support real backgrounding. But iOS originates from OSX, and like all *NIX systems, OSX has daemons (The same thing is called Service on Microsoft Windows). Jailbreak opens the whole iOS to us, thus reveals all daemons.</w:t>
      </w:r>
    </w:p>
    <w:p w14:paraId="32F3B468" w14:textId="500487C5"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Daemons are born to run in the background, providing all kinds of services. For example, imagent guarantees the correct sending and receiving of iMessages, mediaserverd handles almost all audios and videos, and syslogd is used to record system logs. Each daemon is consists of two parts, one executable and one plist file. The root process on iOS is launchd, which is also a daemon, checks all plist files under /System/Library/LaunchDaemons and /Library/LaunchDaemons after each reboot, then run the corresponding executable to launch the daemon. A daemons</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plist file plays a similar role as an App</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Info.plist file, it records the daemon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basic information, as shown in the following:</w:t>
      </w:r>
    </w:p>
    <w:p w14:paraId="4A5CC48F"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lastRenderedPageBreak/>
        <w:t xml:space="preserve">snakeninnys-MacBook:~ snakeninny$ plutil -p /Users/snakeninny/Code/iOSSystemBinaries/8.1.1_iPhone5/System/Library/LaunchDaemons/com.apple.imagent.plist </w:t>
      </w:r>
    </w:p>
    <w:p w14:paraId="63ED866D"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w:t>
      </w:r>
    </w:p>
    <w:p w14:paraId="2A4AF3B1"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"WorkingDirectory" =&gt; "/tmp"</w:t>
      </w:r>
    </w:p>
    <w:p w14:paraId="18739CF4"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"Label" =&gt; "com.apple.imagent"</w:t>
      </w:r>
    </w:p>
    <w:p w14:paraId="2658F357"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"JetsamProperties" =&gt; {</w:t>
      </w:r>
    </w:p>
    <w:p w14:paraId="3D7C1B02"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"JetsamMemoryLimit" =&gt; 3000</w:t>
      </w:r>
    </w:p>
    <w:p w14:paraId="5D2503BA"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w:t>
      </w:r>
    </w:p>
    <w:p w14:paraId="700CD4E7"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"EnvironmentVariables" =&gt; {</w:t>
      </w:r>
    </w:p>
    <w:p w14:paraId="3750960F"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"NSRunningFromLaunchd" =&gt; "1"</w:t>
      </w:r>
    </w:p>
    <w:p w14:paraId="299985C2"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w:t>
      </w:r>
    </w:p>
    <w:p w14:paraId="01AD21D2"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"POSIXSpawnType" =&gt; "Interactive"</w:t>
      </w:r>
    </w:p>
    <w:p w14:paraId="69F72D8F"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"MachServices" =&gt; {</w:t>
      </w:r>
    </w:p>
    <w:p w14:paraId="4A9BB09A"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"com.apple.hsa-authentication-server" =&gt; 1</w:t>
      </w:r>
    </w:p>
    <w:p w14:paraId="51D2D2C5"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"com.apple.imagent.embedded.auth" =&gt; 1</w:t>
      </w:r>
    </w:p>
    <w:p w14:paraId="1FECACB4"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"com.apple.incoming-call-filter-server" =&gt; 1</w:t>
      </w:r>
    </w:p>
    <w:p w14:paraId="55AA46C3"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w:t>
      </w:r>
    </w:p>
    <w:p w14:paraId="00698AB9"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"UserName" =&gt; "mobile"</w:t>
      </w:r>
    </w:p>
    <w:p w14:paraId="6BFB938D"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"RunAtLoad" =&gt; 1</w:t>
      </w:r>
    </w:p>
    <w:p w14:paraId="2D5878D8"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"ProgramArguments" =&gt; [</w:t>
      </w:r>
    </w:p>
    <w:p w14:paraId="3620B87B"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0 =&gt; "/System/Library/PrivateFrameworks/IMCore.framework/imagent.app/imagent"</w:t>
      </w:r>
    </w:p>
    <w:p w14:paraId="20522180"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w:t>
      </w:r>
    </w:p>
    <w:p w14:paraId="09DBE4AD"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"KeepAlive" =&gt; {</w:t>
      </w:r>
    </w:p>
    <w:p w14:paraId="53E064AA" w14:textId="77777777" w:rsidR="00291EFA"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"SuccessfulExit" =&gt; 0</w:t>
      </w:r>
    </w:p>
    <w:p w14:paraId="6282A0DA" w14:textId="77777777" w:rsidR="00291EFA"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w:t>
      </w:r>
    </w:p>
    <w:p w14:paraId="4861B5E5" w14:textId="77777777" w:rsidR="00291EFA"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678BDED7" w14:textId="7BD4C5A4"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Compared with Apps, daemons provide much much lower level functions, accompanying with much much greater difficulties reverse engineering them. If you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know what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re doing for sure,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even try to modify them! It may break your iOS, leading to booting failures, so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d better stay away from daemons as reverse engineering newbies . After you get some experience reverse engineering Apps,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d be OK for you to challenge daemons. After all, it takes more time and energy to reverse a daemon, but great rewards pay off later. The community acknowledged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first iPhone call recording App</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i.e. Audio Recorder, is accomplished by reversing mediaserverd.</w:t>
      </w:r>
    </w:p>
    <w:p w14:paraId="7BF0D756" w14:textId="71BC449E" w:rsidR="00291EFA" w:rsidRPr="00DC2889" w:rsidRDefault="00291EFA" w:rsidP="005A4D88">
      <w:pPr>
        <w:pStyle w:val="20"/>
        <w:numPr>
          <w:ilvl w:val="1"/>
          <w:numId w:val="35"/>
        </w:numPr>
      </w:pPr>
      <w:bookmarkStart w:id="62" w:name="_Toc417337339"/>
      <w:r>
        <w:t>Conclusion</w:t>
      </w:r>
      <w:bookmarkEnd w:id="62"/>
    </w:p>
    <w:p w14:paraId="6181FA66" w14:textId="603AE2CB"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This chapter simply introduces iOS system hierarchy and file types, which are not necessities for App Store developers, who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even have an official way to learn about the concepts. This chapter</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intention is to introduce you the very important yet undocumented system level knowledge, which is essential in iOS reverse engineering.</w:t>
      </w:r>
    </w:p>
    <w:p w14:paraId="526FF425" w14:textId="0C11E4F3"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In fact, every section in this chapter can be extended into another full chapter, but as beginners, knowing what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re talking about and what to google when you encounter </w:t>
      </w:r>
      <w:r w:rsidRPr="00DC2889">
        <w:rPr>
          <w:rFonts w:ascii="Dante MT Std" w:eastAsiaTheme="minorEastAsia" w:hAnsi="Dante MT Std" w:cs="Arial" w:hint="default"/>
          <w:color w:val="auto"/>
          <w:kern w:val="0"/>
          <w:sz w:val="26"/>
          <w:szCs w:val="26"/>
          <w:bdr w:val="none" w:sz="0" w:space="0" w:color="auto"/>
          <w:lang w:eastAsia="ar-SA"/>
        </w:rPr>
        <w:lastRenderedPageBreak/>
        <w:t xml:space="preserve">problems during iOS reverse engineering is enough. If you have anything to say, welcome to </w:t>
      </w:r>
      <w:hyperlink r:id="rId63" w:history="1">
        <w:r w:rsidRPr="00DC2889">
          <w:rPr>
            <w:rFonts w:ascii="Dante MT Std" w:eastAsiaTheme="minorEastAsia" w:hAnsi="Dante MT Std" w:cs="Arial" w:hint="default"/>
            <w:color w:val="auto"/>
            <w:kern w:val="0"/>
            <w:sz w:val="26"/>
            <w:szCs w:val="26"/>
            <w:bdr w:val="none" w:sz="0" w:space="0" w:color="auto"/>
            <w:lang w:eastAsia="ar-SA"/>
          </w:rPr>
          <w:t>http://bbs.iosre.com</w:t>
        </w:r>
      </w:hyperlink>
      <w:r w:rsidRPr="00DC2889">
        <w:rPr>
          <w:rFonts w:ascii="Dante MT Std" w:eastAsiaTheme="minorEastAsia" w:hAnsi="Dante MT Std" w:cs="Arial" w:hint="default"/>
          <w:color w:val="auto"/>
          <w:kern w:val="0"/>
          <w:sz w:val="26"/>
          <w:szCs w:val="26"/>
          <w:bdr w:val="none" w:sz="0" w:space="0" w:color="auto"/>
          <w:lang w:eastAsia="ar-SA"/>
        </w:rPr>
        <w:t>.</w:t>
      </w:r>
    </w:p>
    <w:p w14:paraId="19F31B01" w14:textId="348BE3FE" w:rsidR="00B825E0" w:rsidRDefault="00B825E0">
      <w:pPr>
        <w:widowControl/>
        <w:spacing w:line="240" w:lineRule="auto"/>
        <w:jc w:val="left"/>
        <w:rPr>
          <w:rFonts w:ascii="Dante MT Std" w:hAnsi="Dante MT Std"/>
          <w:sz w:val="26"/>
          <w:szCs w:val="26"/>
          <w:u w:color="000000"/>
        </w:rPr>
      </w:pPr>
      <w:r>
        <w:rPr>
          <w:rFonts w:ascii="Dante MT Std" w:hAnsi="Dante MT Std"/>
          <w:sz w:val="26"/>
          <w:szCs w:val="26"/>
        </w:rPr>
        <w:br w:type="page"/>
      </w:r>
    </w:p>
    <w:p w14:paraId="09788158" w14:textId="28231AEA" w:rsidR="00B825E0" w:rsidRPr="00ED0DF8" w:rsidRDefault="00B825E0" w:rsidP="00B825E0">
      <w:pPr>
        <w:pStyle w:val="1"/>
        <w:rPr>
          <w:rFonts w:ascii="Quicksand Book" w:hAnsi="Quicksand Book"/>
          <w:color w:val="A6A6A6"/>
          <w:spacing w:val="0"/>
          <w:sz w:val="96"/>
          <w:szCs w:val="96"/>
        </w:rPr>
      </w:pPr>
      <w:r>
        <w:rPr>
          <w:noProof/>
          <w:lang w:val="en-US" w:eastAsia="zh-CN"/>
        </w:rPr>
        <w:lastRenderedPageBreak/>
        <mc:AlternateContent>
          <mc:Choice Requires="wps">
            <w:drawing>
              <wp:anchor distT="0" distB="0" distL="114300" distR="114300" simplePos="0" relativeHeight="251706368" behindDoc="0" locked="0" layoutInCell="1" allowOverlap="1" wp14:anchorId="4A06BE03" wp14:editId="3CF440F7">
                <wp:simplePos x="0" y="0"/>
                <wp:positionH relativeFrom="column">
                  <wp:posOffset>4611682</wp:posOffset>
                </wp:positionH>
                <wp:positionV relativeFrom="paragraph">
                  <wp:posOffset>151190</wp:posOffset>
                </wp:positionV>
                <wp:extent cx="1222986" cy="1206500"/>
                <wp:effectExtent l="0" t="0" r="0" b="0"/>
                <wp:wrapNone/>
                <wp:docPr id="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2986"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6F1F3B" w14:textId="52860AB6" w:rsidR="00E80639" w:rsidRPr="0087277C" w:rsidRDefault="00E80639" w:rsidP="00B825E0">
                            <w:pPr>
                              <w:pStyle w:val="af"/>
                              <w:pBdr>
                                <w:top w:val="none" w:sz="0" w:space="0" w:color="auto"/>
                              </w:pBdr>
                              <w:spacing w:line="240" w:lineRule="auto"/>
                              <w:jc w:val="center"/>
                              <w:rPr>
                                <w:rFonts w:ascii="Anton" w:hAnsi="Anton"/>
                                <w:b w:val="0"/>
                                <w:color w:val="404040"/>
                                <w:sz w:val="120"/>
                                <w:szCs w:val="120"/>
                                <w:lang w:eastAsia="zh-CN"/>
                              </w:rPr>
                            </w:pPr>
                            <w:r>
                              <w:rPr>
                                <w:rStyle w:val="a5"/>
                                <w:rFonts w:ascii="Anton" w:hAnsi="Anton" w:hint="eastAsia"/>
                                <w:color w:val="404040"/>
                                <w:sz w:val="120"/>
                                <w:szCs w:val="120"/>
                                <w:lang w:eastAsia="zh-CN"/>
                              </w:rPr>
                              <w:t>II</w:t>
                            </w:r>
                          </w:p>
                          <w:p w14:paraId="4D0DC345" w14:textId="77777777" w:rsidR="00E80639" w:rsidRPr="00215486" w:rsidRDefault="00E80639" w:rsidP="00B825E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2" type="#_x0000_t202" style="position:absolute;left:0;text-align:left;margin-left:363.1pt;margin-top:11.9pt;width:96.3pt;height: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" filled="f" stroked="f">
                <v:textbox>
                  <w:txbxContent>
                    <w:p w14:paraId="076F1F3B" w14:textId="52860AB6" w:rsidR="00E80639" w:rsidRPr="0087277C" w:rsidRDefault="00E80639" w:rsidP="00B825E0">
                      <w:pPr>
                        <w:pStyle w:val="af"/>
                        <w:pBdr>
                          <w:top w:val="none" w:sz="0" w:space="0" w:color="auto"/>
                        </w:pBdr>
                        <w:spacing w:line="240" w:lineRule="auto"/>
                        <w:jc w:val="center"/>
                        <w:rPr>
                          <w:rFonts w:ascii="Anton" w:hAnsi="Anton"/>
                          <w:b w:val="0"/>
                          <w:color w:val="404040"/>
                          <w:sz w:val="120"/>
                          <w:szCs w:val="120"/>
                          <w:lang w:eastAsia="zh-CN"/>
                        </w:rPr>
                      </w:pPr>
                      <w:r>
                        <w:rPr>
                          <w:rStyle w:val="a5"/>
                          <w:rFonts w:ascii="Anton" w:hAnsi="Anton" w:hint="eastAsia"/>
                          <w:color w:val="404040"/>
                          <w:sz w:val="120"/>
                          <w:szCs w:val="120"/>
                          <w:lang w:eastAsia="zh-CN"/>
                        </w:rPr>
                        <w:t>II</w:t>
                      </w:r>
                    </w:p>
                    <w:p w14:paraId="4D0DC345" w14:textId="77777777" w:rsidR="00E80639" w:rsidRPr="00215486" w:rsidRDefault="00E80639" w:rsidP="00B825E0"/>
                  </w:txbxContent>
                </v:textbox>
              </v:shape>
            </w:pict>
          </mc:Fallback>
        </mc:AlternateContent>
      </w:r>
      <w:r>
        <w:rPr>
          <w:rFonts w:ascii="Quicksand Book" w:hAnsi="Quicksand Book"/>
          <w:noProof/>
          <w:color w:val="A6A6A6"/>
          <w:spacing w:val="0"/>
          <w:sz w:val="96"/>
          <w:szCs w:val="96"/>
          <w:lang w:val="en-US" w:eastAsia="zh-CN"/>
        </w:rPr>
        <mc:AlternateContent>
          <mc:Choice Requires="wps">
            <w:drawing>
              <wp:anchor distT="0" distB="0" distL="114300" distR="114300" simplePos="0" relativeHeight="251704320" behindDoc="0" locked="0" layoutInCell="1" allowOverlap="1" wp14:anchorId="72DAB285" wp14:editId="65CC3A14">
                <wp:simplePos x="0" y="0"/>
                <wp:positionH relativeFrom="column">
                  <wp:posOffset>4607560</wp:posOffset>
                </wp:positionH>
                <wp:positionV relativeFrom="paragraph">
                  <wp:posOffset>-7814945</wp:posOffset>
                </wp:positionV>
                <wp:extent cx="1231900" cy="9255760"/>
                <wp:effectExtent l="0" t="0" r="6350" b="2540"/>
                <wp:wrapNone/>
                <wp:docPr id="1"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id="Rectangle 20" o:spid="_x0000_s1026" style="position:absolute;left:0;text-align:left;margin-left:362.8pt;margin-top:-615.35pt;width:97pt;height:728.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" fillcolor="#d8d8d8" stroked="f"/>
            </w:pict>
          </mc:Fallback>
        </mc:AlternateContent>
      </w:r>
    </w:p>
    <w:p w14:paraId="6F06CC5B" w14:textId="797EA2EB" w:rsidR="00B825E0" w:rsidRPr="00B825E0" w:rsidRDefault="00B825E0" w:rsidP="00B825E0">
      <w:pPr>
        <w:pStyle w:val="1"/>
        <w:spacing w:after="0" w:line="360" w:lineRule="auto"/>
        <w:jc w:val="left"/>
        <w:rPr>
          <w:rFonts w:ascii="Quicksand Book" w:hAnsi="Quicksand Book"/>
          <w:color w:val="7F7F7F"/>
          <w:spacing w:val="-10"/>
        </w:rPr>
      </w:pPr>
      <w:r w:rsidRPr="00B825E0">
        <w:rPr>
          <w:rFonts w:ascii="Quicksand Book" w:hAnsi="Quicksand Book"/>
          <w:noProof/>
          <w:color w:val="7F7F7F"/>
          <w:spacing w:val="-10"/>
          <w:lang w:val="en-US" w:eastAsia="zh-CN"/>
        </w:rPr>
        <mc:AlternateContent>
          <mc:Choice Requires="wps">
            <w:drawing>
              <wp:anchor distT="0" distB="0" distL="114300" distR="114300" simplePos="0" relativeHeight="251705344" behindDoc="0" locked="0" layoutInCell="1" allowOverlap="1" wp14:anchorId="44821EC3" wp14:editId="4EE2F395">
                <wp:simplePos x="0" y="0"/>
                <wp:positionH relativeFrom="column">
                  <wp:posOffset>17012</wp:posOffset>
                </wp:positionH>
                <wp:positionV relativeFrom="paragraph">
                  <wp:posOffset>430619</wp:posOffset>
                </wp:positionV>
                <wp:extent cx="5825165" cy="5434"/>
                <wp:effectExtent l="0" t="0" r="23495" b="33020"/>
                <wp:wrapNone/>
                <wp:docPr id="5"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type id="_x0000_t32" coordsize="21600,21600" o:spt="32" o:oned="t" path="m,l21600,21600e" filled="f">
                <v:path arrowok="t" fillok="f" o:connecttype="none"/>
                <o:lock v:ext="edit" shapetype="t"/>
              </v:shapetype>
              <v:shape id="AutoShape 21" o:spid="_x0000_s1026" type="#_x0000_t32" style="position:absolute;left:0;text-align:left;margin-left:1.35pt;margin-top:33.9pt;width:458.65pt;height:.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" strokecolor="#7f7f7f"/>
            </w:pict>
          </mc:Fallback>
        </mc:AlternateContent>
      </w:r>
      <w:r w:rsidRPr="00B825E0">
        <w:rPr>
          <w:rFonts w:ascii="Quicksand Book" w:hAnsi="Quicksand Book" w:hint="eastAsia"/>
          <w:color w:val="7F7F7F"/>
          <w:spacing w:val="-10"/>
          <w:lang w:eastAsia="zh-CN"/>
        </w:rPr>
        <w:t>Tools</w:t>
      </w:r>
    </w:p>
    <w:p w14:paraId="6AEE3D65" w14:textId="77777777" w:rsidR="00B825E0" w:rsidRDefault="00B825E0" w:rsidP="00B825E0">
      <w:pPr>
        <w:pStyle w:val="BodyText2"/>
      </w:pPr>
    </w:p>
    <w:p w14:paraId="50B635CA" w14:textId="77777777" w:rsidR="00B825E0" w:rsidRPr="00E91396" w:rsidRDefault="00B825E0" w:rsidP="00B825E0">
      <w:pPr>
        <w:pStyle w:val="BodyText2"/>
      </w:pPr>
    </w:p>
    <w:p w14:paraId="225DC64A" w14:textId="1492098D"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In the 1st part,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ve introduced the basic concepts of iOS reverse engineering. In this part, we will introduce the toolkit of iOS reverse engineering.</w:t>
      </w:r>
    </w:p>
    <w:p w14:paraId="028CC387" w14:textId="52A7C67E"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Compared with App development, the main feature of iOS reverse engineering is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 xml:space="preserve">s more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mixed</w:t>
      </w:r>
      <w:r w:rsidR="00511121" w:rsidRPr="00511121">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 When you are writing Apps, most work can be done within Xcode, since it is the product of Apple,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s convenient to download, install and use. As for some other tools and plugins, they are just some kind of icing on the cake, thus useful but unnecessary.</w:t>
      </w:r>
    </w:p>
    <w:p w14:paraId="6D35BFD2" w14:textId="7E3A3E17"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But, in iOS reverse engineering, we have to face so many complicated tools. Let me make an example, there are two dinner tables in front of you, on the first table there</w:t>
      </w:r>
      <w:r w:rsidR="00511121" w:rsidRPr="00511121">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s simply a pair of chopsticks,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s named Xcode; the other one is full of knives and forks, in which some of the big shots are Theos, Reveal, IDA and etc…</w:t>
      </w:r>
    </w:p>
    <w:p w14:paraId="420CDAD2" w14:textId="77777777"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 xml:space="preserve">Unlike Xcode, there is no tight connection among those reverse engineering tools; they are separated from each other, so we need to integrate them manually. We cannot cover all reverse engineering tools in this part, but I think you will have the ability to find and use proper tools according to the situation you face when you finish reading this book. You can also share your findings with us on http://bbs.iosre.com. </w:t>
      </w:r>
    </w:p>
    <w:p w14:paraId="025509BC" w14:textId="77777777" w:rsid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Because the tools to be introduced are quite disordered, we split this part to two chapters, one is for OSX tools, the other is for iOS. The device used in this part is iPhone 5 with iOS 8.1.</w:t>
      </w:r>
    </w:p>
    <w:p w14:paraId="5C55DF50" w14:textId="77777777" w:rsidR="00B825E0" w:rsidRDefault="00B825E0">
      <w:pPr>
        <w:widowControl/>
        <w:spacing w:line="240" w:lineRule="auto"/>
        <w:jc w:val="left"/>
        <w:rPr>
          <w:rFonts w:ascii="Dante MT Std" w:hAnsi="Dante MT Std"/>
          <w:sz w:val="26"/>
          <w:szCs w:val="26"/>
          <w:u w:color="000000"/>
        </w:rPr>
      </w:pPr>
      <w:r>
        <w:rPr>
          <w:rFonts w:ascii="Dante MT Std" w:hAnsi="Dante MT Std"/>
          <w:sz w:val="26"/>
          <w:szCs w:val="26"/>
        </w:rPr>
        <w:br w:type="page"/>
      </w:r>
    </w:p>
    <w:p w14:paraId="5DE6E279" w14:textId="77777777" w:rsidR="00B825E0" w:rsidRPr="00ED0DF8" w:rsidRDefault="00B825E0" w:rsidP="00B825E0">
      <w:pPr>
        <w:pStyle w:val="1"/>
        <w:rPr>
          <w:rFonts w:ascii="Quicksand Book" w:hAnsi="Quicksand Book"/>
          <w:color w:val="A6A6A6"/>
          <w:spacing w:val="0"/>
          <w:sz w:val="96"/>
          <w:szCs w:val="96"/>
        </w:rPr>
      </w:pPr>
      <w:r>
        <w:rPr>
          <w:noProof/>
          <w:lang w:val="en-US" w:eastAsia="zh-CN"/>
        </w:rPr>
        <w:lastRenderedPageBreak/>
        <mc:AlternateContent>
          <mc:Choice Requires="wps">
            <w:drawing>
              <wp:anchor distT="0" distB="0" distL="114300" distR="114300" simplePos="0" relativeHeight="251710464" behindDoc="0" locked="0" layoutInCell="1" allowOverlap="1" wp14:anchorId="6D2B6E39" wp14:editId="36307539">
                <wp:simplePos x="0" y="0"/>
                <wp:positionH relativeFrom="column">
                  <wp:posOffset>4611682</wp:posOffset>
                </wp:positionH>
                <wp:positionV relativeFrom="paragraph">
                  <wp:posOffset>151190</wp:posOffset>
                </wp:positionV>
                <wp:extent cx="1222986" cy="1206500"/>
                <wp:effectExtent l="0" t="0" r="0" b="0"/>
                <wp:wrapNone/>
                <wp:docPr id="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2986"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64D8ED" w14:textId="3D0597D7" w:rsidR="00E80639" w:rsidRPr="0087277C" w:rsidRDefault="00E80639" w:rsidP="00B825E0">
                            <w:pPr>
                              <w:pStyle w:val="af"/>
                              <w:pBdr>
                                <w:top w:val="none" w:sz="0" w:space="0" w:color="auto"/>
                              </w:pBdr>
                              <w:spacing w:line="240" w:lineRule="auto"/>
                              <w:jc w:val="center"/>
                              <w:rPr>
                                <w:rFonts w:ascii="Anton" w:hAnsi="Anton"/>
                                <w:b w:val="0"/>
                                <w:color w:val="404040"/>
                                <w:sz w:val="120"/>
                                <w:szCs w:val="120"/>
                                <w:lang w:eastAsia="zh-CN"/>
                              </w:rPr>
                            </w:pPr>
                            <w:r>
                              <w:rPr>
                                <w:rStyle w:val="a5"/>
                                <w:rFonts w:ascii="Anton" w:hAnsi="Anton" w:hint="eastAsia"/>
                                <w:color w:val="404040"/>
                                <w:sz w:val="120"/>
                                <w:szCs w:val="120"/>
                                <w:lang w:eastAsia="zh-CN"/>
                              </w:rPr>
                              <w:t>3</w:t>
                            </w:r>
                          </w:p>
                          <w:p w14:paraId="68E2E645" w14:textId="77777777" w:rsidR="00E80639" w:rsidRPr="00215486" w:rsidRDefault="00E80639" w:rsidP="00B825E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3" type="#_x0000_t202" style="position:absolute;left:0;text-align:left;margin-left:363.1pt;margin-top:11.9pt;width:96.3pt;height:9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" filled="f" stroked="f">
                <v:textbox>
                  <w:txbxContent>
                    <w:p w14:paraId="6564D8ED" w14:textId="3D0597D7" w:rsidR="00E80639" w:rsidRPr="0087277C" w:rsidRDefault="00E80639" w:rsidP="00B825E0">
                      <w:pPr>
                        <w:pStyle w:val="af"/>
                        <w:pBdr>
                          <w:top w:val="none" w:sz="0" w:space="0" w:color="auto"/>
                        </w:pBdr>
                        <w:spacing w:line="240" w:lineRule="auto"/>
                        <w:jc w:val="center"/>
                        <w:rPr>
                          <w:rFonts w:ascii="Anton" w:hAnsi="Anton"/>
                          <w:b w:val="0"/>
                          <w:color w:val="404040"/>
                          <w:sz w:val="120"/>
                          <w:szCs w:val="120"/>
                          <w:lang w:eastAsia="zh-CN"/>
                        </w:rPr>
                      </w:pPr>
                      <w:r>
                        <w:rPr>
                          <w:rStyle w:val="a5"/>
                          <w:rFonts w:ascii="Anton" w:hAnsi="Anton" w:hint="eastAsia"/>
                          <w:color w:val="404040"/>
                          <w:sz w:val="120"/>
                          <w:szCs w:val="120"/>
                          <w:lang w:eastAsia="zh-CN"/>
                        </w:rPr>
                        <w:t>3</w:t>
                      </w:r>
                    </w:p>
                    <w:p w14:paraId="68E2E645" w14:textId="77777777" w:rsidR="00E80639" w:rsidRPr="00215486" w:rsidRDefault="00E80639" w:rsidP="00B825E0"/>
                  </w:txbxContent>
                </v:textbox>
              </v:shape>
            </w:pict>
          </mc:Fallback>
        </mc:AlternateContent>
      </w:r>
      <w:r>
        <w:rPr>
          <w:rFonts w:ascii="Quicksand Book" w:hAnsi="Quicksand Book"/>
          <w:noProof/>
          <w:color w:val="A6A6A6"/>
          <w:spacing w:val="0"/>
          <w:sz w:val="96"/>
          <w:szCs w:val="96"/>
          <w:lang w:val="en-US" w:eastAsia="zh-CN"/>
        </w:rPr>
        <mc:AlternateContent>
          <mc:Choice Requires="wps">
            <w:drawing>
              <wp:anchor distT="0" distB="0" distL="114300" distR="114300" simplePos="0" relativeHeight="251708416" behindDoc="0" locked="0" layoutInCell="1" allowOverlap="1" wp14:anchorId="7C0DD090" wp14:editId="390721BE">
                <wp:simplePos x="0" y="0"/>
                <wp:positionH relativeFrom="column">
                  <wp:posOffset>4607560</wp:posOffset>
                </wp:positionH>
                <wp:positionV relativeFrom="paragraph">
                  <wp:posOffset>-7814945</wp:posOffset>
                </wp:positionV>
                <wp:extent cx="1231900" cy="9255760"/>
                <wp:effectExtent l="0" t="0" r="6350" b="2540"/>
                <wp:wrapNone/>
                <wp:docPr id="8"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id="Rectangle 20" o:spid="_x0000_s1026" style="position:absolute;left:0;text-align:left;margin-left:362.8pt;margin-top:-615.35pt;width:97pt;height:728.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" fillcolor="#d8d8d8" stroked="f"/>
            </w:pict>
          </mc:Fallback>
        </mc:AlternateContent>
      </w:r>
    </w:p>
    <w:p w14:paraId="7D8B357D" w14:textId="682EB3D3" w:rsidR="00B825E0" w:rsidRPr="00B825E0" w:rsidRDefault="00B825E0" w:rsidP="00B825E0">
      <w:pPr>
        <w:pStyle w:val="1"/>
        <w:spacing w:after="0" w:line="360" w:lineRule="auto"/>
        <w:jc w:val="left"/>
        <w:rPr>
          <w:rFonts w:ascii="Quicksand Book" w:hAnsi="Quicksand Book"/>
          <w:color w:val="7F7F7F"/>
          <w:spacing w:val="-10"/>
        </w:rPr>
      </w:pPr>
      <w:r w:rsidRPr="00B825E0">
        <w:rPr>
          <w:rFonts w:ascii="Quicksand Book" w:hAnsi="Quicksand Book"/>
          <w:noProof/>
          <w:color w:val="7F7F7F"/>
          <w:spacing w:val="-10"/>
          <w:lang w:val="en-US" w:eastAsia="zh-CN"/>
        </w:rPr>
        <mc:AlternateContent>
          <mc:Choice Requires="wps">
            <w:drawing>
              <wp:anchor distT="0" distB="0" distL="114300" distR="114300" simplePos="0" relativeHeight="251709440" behindDoc="0" locked="0" layoutInCell="1" allowOverlap="1" wp14:anchorId="61A65269" wp14:editId="44B45E8F">
                <wp:simplePos x="0" y="0"/>
                <wp:positionH relativeFrom="column">
                  <wp:posOffset>17012</wp:posOffset>
                </wp:positionH>
                <wp:positionV relativeFrom="paragraph">
                  <wp:posOffset>430619</wp:posOffset>
                </wp:positionV>
                <wp:extent cx="5825165" cy="5434"/>
                <wp:effectExtent l="0" t="0" r="23495" b="33020"/>
                <wp:wrapNone/>
                <wp:docPr id="9"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 id="AutoShape 21" o:spid="_x0000_s1026" type="#_x0000_t32" style="position:absolute;left:0;text-align:left;margin-left:1.35pt;margin-top:33.9pt;width:458.65pt;height:.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" strokecolor="#7f7f7f"/>
            </w:pict>
          </mc:Fallback>
        </mc:AlternateContent>
      </w:r>
      <w:r>
        <w:rPr>
          <w:rFonts w:ascii="Quicksand Book" w:hAnsi="Quicksand Book" w:hint="eastAsia"/>
          <w:color w:val="7F7F7F"/>
          <w:spacing w:val="-10"/>
          <w:lang w:eastAsia="zh-CN"/>
        </w:rPr>
        <w:t>OSX toolkit</w:t>
      </w:r>
    </w:p>
    <w:p w14:paraId="608FEE13" w14:textId="77777777" w:rsidR="00B825E0" w:rsidRDefault="00B825E0" w:rsidP="00B825E0">
      <w:pPr>
        <w:pStyle w:val="BodyText2"/>
      </w:pPr>
    </w:p>
    <w:p w14:paraId="0CAD3DE0" w14:textId="77777777" w:rsidR="00B825E0" w:rsidRPr="00E91396" w:rsidRDefault="00B825E0" w:rsidP="00B825E0">
      <w:pPr>
        <w:pStyle w:val="BodyText2"/>
      </w:pPr>
    </w:p>
    <w:p w14:paraId="3BFC3A0A" w14:textId="7423C225"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Tools used for iOS reverse engineering have different functions, and they play different roles. These tools mainly help us develop and debug on OSX. Because of the small screen size of iOS devices, they are not suitable for development or debug.</w:t>
      </w:r>
    </w:p>
    <w:p w14:paraId="564B6C85" w14:textId="3FBEC9BB"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In this chapter, 4 major tools will be introduced, they</w:t>
      </w:r>
      <w:r w:rsidR="00511121" w:rsidRPr="00511121">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re class-dump, Theos, Reveal and IDA. Other tools are assistants for them.</w:t>
      </w:r>
    </w:p>
    <w:p w14:paraId="268F10D2" w14:textId="7D9DD658" w:rsidR="00B825E0" w:rsidRPr="00D428B8" w:rsidRDefault="00B825E0" w:rsidP="00D40F0C">
      <w:pPr>
        <w:pStyle w:val="20"/>
        <w:numPr>
          <w:ilvl w:val="1"/>
          <w:numId w:val="44"/>
        </w:numPr>
      </w:pPr>
      <w:r>
        <w:t>class-dump</w:t>
      </w:r>
    </w:p>
    <w:p w14:paraId="59850E59" w14:textId="77777777"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 xml:space="preserve">class-dump, as the name indicates, is a tool used for dumping the class information of the specified object. It makes use of the runtime mechanism of Objective-C language to extract the headers information stored in Mach-O files, and then generates .h files.  </w:t>
      </w:r>
    </w:p>
    <w:p w14:paraId="60843FCD" w14:textId="77777777"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 xml:space="preserve">class-dump is simple to use. Firstly, you need to download the latest version from </w:t>
      </w:r>
      <w:hyperlink r:id="rId64" w:history="1">
        <w:r w:rsidRPr="00B825E0">
          <w:rPr>
            <w:rFonts w:ascii="Dante MT Std" w:eastAsiaTheme="minorEastAsia" w:hAnsi="Dante MT Std" w:cs="Arial" w:hint="default"/>
            <w:color w:val="auto"/>
            <w:kern w:val="0"/>
            <w:sz w:val="26"/>
            <w:szCs w:val="26"/>
            <w:bdr w:val="none" w:sz="0" w:space="0" w:color="auto"/>
            <w:lang w:eastAsia="ar-SA"/>
          </w:rPr>
          <w:t>http://stevenygard.com/projects/class-dump</w:t>
        </w:r>
      </w:hyperlink>
      <w:r w:rsidRPr="00B825E0">
        <w:rPr>
          <w:rFonts w:ascii="Dante MT Std" w:eastAsiaTheme="minorEastAsia" w:hAnsi="Dante MT Std" w:cs="Arial" w:hint="default"/>
          <w:color w:val="auto"/>
          <w:kern w:val="0"/>
          <w:sz w:val="26"/>
          <w:szCs w:val="26"/>
          <w:bdr w:val="none" w:sz="0" w:space="0" w:color="auto"/>
          <w:lang w:eastAsia="ar-SA"/>
        </w:rPr>
        <w:t>, as figure 3-1 shows:</w:t>
      </w:r>
    </w:p>
    <w:p w14:paraId="4C9082A6" w14:textId="77777777" w:rsidR="00B825E0" w:rsidRDefault="00B825E0" w:rsidP="00B825E0">
      <w:pPr>
        <w:pStyle w:val="Afb"/>
        <w:keepNext/>
        <w:ind w:firstLine="0"/>
        <w:jc w:val="center"/>
        <w:rPr>
          <w:rFonts w:ascii="宋体" w:eastAsia="宋体" w:hAnsi="宋体" w:cs="宋体" w:hint="default"/>
        </w:rPr>
      </w:pPr>
      <w:r>
        <w:rPr>
          <w:rFonts w:ascii="宋体" w:eastAsia="宋体" w:hAnsi="宋体" w:cs="宋体"/>
          <w:noProof/>
        </w:rPr>
        <w:lastRenderedPageBreak/>
        <w:drawing>
          <wp:inline distT="0" distB="0" distL="0" distR="0" wp14:anchorId="76450FB4" wp14:editId="5278646D">
            <wp:extent cx="4321455" cy="2803246"/>
            <wp:effectExtent l="0" t="0" r="0" b="0"/>
            <wp:docPr id="10" name="officeArt object"/>
            <wp:cNvGraphicFramePr/>
            <a:graphic xmlns:a="http://schemas.openxmlformats.org/drawingml/2006/main">
              <a:graphicData uri="http://schemas.openxmlformats.org/drawingml/2006/picture">
                <pic:pic xmlns:pic="http://schemas.openxmlformats.org/drawingml/2006/picture">
                  <pic:nvPicPr>
                    <pic:cNvPr id="1073741825" name="3-1.png"/>
                    <pic:cNvPicPr/>
                  </pic:nvPicPr>
                  <pic:blipFill>
                    <a:blip r:embed="rId65">
                      <a:extLst/>
                    </a:blip>
                    <a:stretch>
                      <a:fillRect/>
                    </a:stretch>
                  </pic:blipFill>
                  <pic:spPr>
                    <a:xfrm>
                      <a:off x="0" y="0"/>
                      <a:ext cx="4321455" cy="2803246"/>
                    </a:xfrm>
                    <a:prstGeom prst="rect">
                      <a:avLst/>
                    </a:prstGeom>
                    <a:ln w="12700" cap="flat">
                      <a:noFill/>
                      <a:miter lim="400000"/>
                    </a:ln>
                    <a:effectLst/>
                  </pic:spPr>
                </pic:pic>
              </a:graphicData>
            </a:graphic>
          </wp:inline>
        </w:drawing>
      </w:r>
    </w:p>
    <w:p w14:paraId="5EF0F8B6" w14:textId="77777777" w:rsidR="00B825E0" w:rsidRPr="00B825E0" w:rsidRDefault="00B825E0" w:rsidP="00B825E0">
      <w:pPr>
        <w:pStyle w:val="aa"/>
        <w:ind w:left="0" w:firstLine="0"/>
        <w:jc w:val="center"/>
        <w:rPr>
          <w:i w:val="0"/>
          <w:sz w:val="24"/>
          <w:szCs w:val="24"/>
        </w:rPr>
      </w:pPr>
      <w:r w:rsidRPr="00B825E0">
        <w:rPr>
          <w:i w:val="0"/>
          <w:sz w:val="24"/>
          <w:szCs w:val="24"/>
        </w:rPr>
        <w:t>Figure 3-1 Homepage of class-dump</w:t>
      </w:r>
    </w:p>
    <w:p w14:paraId="5D825939" w14:textId="7D3FB488"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 xml:space="preserve">After downloading and decompressing class-dump-3.5.dmg, copy the class-dump executable 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/usr/bin</w:t>
      </w:r>
      <w:r w:rsidR="00511121" w:rsidRPr="00511121">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 xml:space="preserve">, and run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sudo chmod 777 /usr/bin/class-dump</w:t>
      </w:r>
      <w:r w:rsidR="00511121" w:rsidRPr="00511121">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 xml:space="preserve"> in Terminal to grant it execute permission. Run class-dump, you will see its usage:</w:t>
      </w:r>
    </w:p>
    <w:p w14:paraId="6CA5CA41"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snakeninnysiMac:~ snakeninny$ class-dump</w:t>
      </w:r>
    </w:p>
    <w:p w14:paraId="2F4D04B1"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class-dump 3.5 (64 bit)</w:t>
      </w:r>
    </w:p>
    <w:p w14:paraId="38B9D57D"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Usage: class-dump [options] &lt;mach-o-file&gt;</w:t>
      </w:r>
    </w:p>
    <w:p w14:paraId="4C3FF86C"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D2A232C"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where options are:</w:t>
      </w:r>
    </w:p>
    <w:p w14:paraId="649423F3"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-a             show instance variable offsets</w:t>
      </w:r>
    </w:p>
    <w:p w14:paraId="223420BC"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-A             show implementation addresses</w:t>
      </w:r>
    </w:p>
    <w:p w14:paraId="44D87EA6"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--arch &lt;arch&gt;  choose a specific architecture from a universal binary (ppc, ppc64, i386, x86_64, armv6, armv7, armv7s, arm64)</w:t>
      </w:r>
    </w:p>
    <w:p w14:paraId="407F828B"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-C &lt;regex&gt;     only display classes matching regular expression</w:t>
      </w:r>
    </w:p>
    <w:p w14:paraId="76BFD8F9"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-f &lt;str&gt;       find string in method name</w:t>
      </w:r>
    </w:p>
    <w:p w14:paraId="38F3B76D"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-H             generate header files in current directory, or directory specified with -o</w:t>
      </w:r>
    </w:p>
    <w:p w14:paraId="78D0AAE2"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-I             sort classes, categories, and protocols by inheritance (overrides -s)</w:t>
      </w:r>
    </w:p>
    <w:p w14:paraId="78389B95"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-o &lt;dir&gt;       output directory used for -H</w:t>
      </w:r>
    </w:p>
    <w:p w14:paraId="2EB58A28"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-r             recursively expand frameworks and fixed VM shared libraries</w:t>
      </w:r>
    </w:p>
    <w:p w14:paraId="0581F115"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-s             sort classes and categories by name</w:t>
      </w:r>
    </w:p>
    <w:p w14:paraId="650A7038"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-S             sort methods by name</w:t>
      </w:r>
    </w:p>
    <w:p w14:paraId="5C7FFA05"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-t             suppress header in output, for testing</w:t>
      </w:r>
    </w:p>
    <w:p w14:paraId="34A77E50"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--list-arches  list the arches in the file, then exit</w:t>
      </w:r>
    </w:p>
    <w:p w14:paraId="18A59D81"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--sdk-ios      specify iOS SDK version (will look in /Developer/Platforms/iPhoneOS.platform/Developer/SDKs/iPhoneOS&lt;version&gt;.sdk</w:t>
      </w:r>
    </w:p>
    <w:p w14:paraId="24981A8F"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--sdk-mac      specify Mac OS X version (will look in /Developer/SDKs/MacOSX&lt;version&gt;.sdk</w:t>
      </w:r>
    </w:p>
    <w:p w14:paraId="7A3F985E"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--sdk-root     specify the full SDK root path (or use --sdk-ios/--sdk-mac for a shortcut)</w:t>
      </w:r>
    </w:p>
    <w:p w14:paraId="74C545BB" w14:textId="77777777"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lastRenderedPageBreak/>
        <w:t>The targets of class-dump are Mach-O binaries, such as library files of frameworks and executables of Apps. Now, I will show you an example of how to use class-dump.</w:t>
      </w:r>
    </w:p>
    <w:p w14:paraId="4F11133D" w14:textId="77777777" w:rsidR="00B825E0" w:rsidRPr="00A565BF" w:rsidRDefault="00B825E0" w:rsidP="00E5493E">
      <w:pPr>
        <w:pStyle w:val="4"/>
        <w:numPr>
          <w:ilvl w:val="3"/>
          <w:numId w:val="46"/>
        </w:numPr>
      </w:pPr>
      <w:r w:rsidRPr="00A565BF">
        <w:t>Locate the executable of an App</w:t>
      </w:r>
    </w:p>
    <w:p w14:paraId="5D1BF22F" w14:textId="5C4554C0"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First, copy the target App to OSX, as I placed it under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/Users/snakeninny</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Then go to App</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s directory in Terminal, and use plutil, the Xcode built-in tool to inspect the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CFBundleExecutable</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field in Info.plist:</w:t>
      </w:r>
    </w:p>
    <w:p w14:paraId="1426EBEA"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 snakeninny$ cd /Users/snakeninny/SMSNinja.app/</w:t>
      </w:r>
    </w:p>
    <w:p w14:paraId="343526A2"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snakeninnysiMac:SMSNinja.app snakeninny$ </w:t>
      </w:r>
    </w:p>
    <w:p w14:paraId="7617D849"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snakeninnysiMac:SMSNinja.app snakeninny$ plutil -p Info.plist | grep CFBundleExecutable</w:t>
      </w:r>
    </w:p>
    <w:p w14:paraId="0BD154A5"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"CFBundleExecutable" =&gt; "SMSNinja"</w:t>
      </w:r>
    </w:p>
    <w:p w14:paraId="78A8F59C" w14:textId="782EDCE8" w:rsidR="00B825E0" w:rsidRPr="00A565BF" w:rsidRDefault="00511121" w:rsidP="00A565BF">
      <w:pPr>
        <w:pStyle w:val="13"/>
        <w:rPr>
          <w:rFonts w:ascii="Dante MT Std" w:eastAsiaTheme="minorEastAsia" w:hAnsi="Dante MT Std" w:cs="Arial" w:hint="default"/>
          <w:color w:val="auto"/>
          <w:kern w:val="0"/>
          <w:sz w:val="26"/>
          <w:szCs w:val="26"/>
          <w:bdr w:val="none" w:sz="0" w:space="0" w:color="auto"/>
          <w:lang w:eastAsia="ar-SA"/>
        </w:rPr>
      </w:pPr>
      <w:r w:rsidRPr="00511121">
        <w:rPr>
          <w:rFonts w:ascii="Dante MT Std" w:eastAsiaTheme="minorEastAsia" w:hAnsi="Dante MT Std" w:cs="Arial" w:hint="default"/>
          <w:color w:val="auto"/>
          <w:kern w:val="0"/>
          <w:sz w:val="26"/>
          <w:szCs w:val="26"/>
          <w:bdr w:val="none" w:sz="0" w:space="0" w:color="auto"/>
          <w:lang w:eastAsia="ar-SA"/>
        </w:rPr>
        <w:t>“</w:t>
      </w:r>
      <w:r w:rsidR="00B825E0" w:rsidRPr="00A565BF">
        <w:rPr>
          <w:rFonts w:ascii="Dante MT Std" w:eastAsiaTheme="minorEastAsia" w:hAnsi="Dante MT Std" w:cs="Arial" w:hint="default"/>
          <w:color w:val="auto"/>
          <w:kern w:val="0"/>
          <w:sz w:val="26"/>
          <w:szCs w:val="26"/>
          <w:bdr w:val="none" w:sz="0" w:space="0" w:color="auto"/>
          <w:lang w:eastAsia="ar-SA"/>
        </w:rPr>
        <w:t>SMSNinja</w:t>
      </w:r>
      <w:r w:rsidRPr="00511121">
        <w:rPr>
          <w:rFonts w:ascii="Dante MT Std" w:eastAsiaTheme="minorEastAsia" w:hAnsi="Dante MT Std" w:cs="Arial" w:hint="default"/>
          <w:color w:val="auto"/>
          <w:kern w:val="0"/>
          <w:sz w:val="26"/>
          <w:szCs w:val="26"/>
          <w:bdr w:val="none" w:sz="0" w:space="0" w:color="auto"/>
          <w:lang w:eastAsia="ar-SA"/>
        </w:rPr>
        <w:t>”</w:t>
      </w:r>
      <w:r w:rsidR="00B825E0" w:rsidRPr="00A565BF">
        <w:rPr>
          <w:rFonts w:ascii="Dante MT Std" w:eastAsiaTheme="minorEastAsia" w:hAnsi="Dante MT Std" w:cs="Arial" w:hint="default"/>
          <w:color w:val="auto"/>
          <w:kern w:val="0"/>
          <w:sz w:val="26"/>
          <w:szCs w:val="26"/>
          <w:bdr w:val="none" w:sz="0" w:space="0" w:color="auto"/>
          <w:lang w:eastAsia="ar-SA"/>
        </w:rPr>
        <w:t xml:space="preserve"> in the current directory is the executable of the target App.</w:t>
      </w:r>
    </w:p>
    <w:p w14:paraId="04E3604E" w14:textId="77777777" w:rsidR="00B825E0" w:rsidRPr="00A565BF" w:rsidRDefault="00B825E0" w:rsidP="00E5493E">
      <w:pPr>
        <w:pStyle w:val="4"/>
        <w:numPr>
          <w:ilvl w:val="3"/>
          <w:numId w:val="46"/>
        </w:numPr>
      </w:pPr>
      <w:r w:rsidRPr="00A565BF">
        <w:t>class-dump the executable</w:t>
      </w:r>
    </w:p>
    <w:p w14:paraId="21F242C4" w14:textId="2B60DB73"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class-dump SMSNinja headers to the directory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/path/to/headers/SMSNinja/</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and sort them by name as follows:</w:t>
      </w:r>
    </w:p>
    <w:p w14:paraId="65F8160B"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snakeninnysiMac:SMSNinja.app snakeninny$ class-dump -S -s -H SMSNinja -o /path/to/headers/SMSNinja/</w:t>
      </w:r>
    </w:p>
    <w:p w14:paraId="797290B7" w14:textId="18BAD68B"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Repeat this on your own App, and compare the original headers with class-dump headers, aren</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t they very similar? You will see all the methods are nearly the same except that some arguments</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types have been changed to id and their names are missing. With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options, the headers are even more readable. </w:t>
      </w:r>
    </w:p>
    <w:p w14:paraId="3B26ABD3" w14:textId="27A55746"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class-dumping our own Apps doesn</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t make much sense; since class-dump works on closed-source Apps of our own, it can also be used to analyze others</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Apps. </w:t>
      </w:r>
    </w:p>
    <w:p w14:paraId="559A9458" w14:textId="26F191EB"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From the dumped headers, we can take a peek at the architecture of an App; information under the skin is the cornerstone of iOS reverse engineering. Now that App sizes have become bigger and bigger, more and more third-party libraries are integrated into our own projects, class-dump often produces hundreds and thousands of headers.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d be a great practice analyzing them one by one manually, but that</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 overwhelming workload. In the following chapters, we will show you several ways to lighten our workload and focus on the core problems.</w:t>
      </w:r>
    </w:p>
    <w:p w14:paraId="2639D3E1" w14:textId="74765A7F"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s worth mentioning that, Apps downloaded from AppStore are encrypted by Apple, executables are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shelled</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like walnuts, protecting class-dump from working, class-dump will fail </w:t>
      </w:r>
      <w:r w:rsidRPr="00A565BF">
        <w:rPr>
          <w:rFonts w:ascii="Dante MT Std" w:eastAsiaTheme="minorEastAsia" w:hAnsi="Dante MT Std" w:cs="Arial" w:hint="default"/>
          <w:color w:val="auto"/>
          <w:kern w:val="0"/>
          <w:sz w:val="26"/>
          <w:szCs w:val="26"/>
          <w:bdr w:val="none" w:sz="0" w:space="0" w:color="auto"/>
          <w:lang w:eastAsia="ar-SA"/>
        </w:rPr>
        <w:lastRenderedPageBreak/>
        <w:t>in this situation. To enable it again, we need other tools to crack the shell at first, and I</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ll leave this to the next chapter. To learn more about class-dump, please refer to </w:t>
      </w:r>
      <w:hyperlink r:id="rId66" w:history="1">
        <w:r w:rsidRPr="00A565BF">
          <w:rPr>
            <w:rFonts w:ascii="Dante MT Std" w:eastAsiaTheme="minorEastAsia" w:hAnsi="Dante MT Std" w:cs="Arial" w:hint="default"/>
            <w:color w:val="auto"/>
            <w:kern w:val="0"/>
            <w:sz w:val="26"/>
            <w:szCs w:val="26"/>
            <w:bdr w:val="none" w:sz="0" w:space="0" w:color="auto"/>
            <w:lang w:eastAsia="ar-SA"/>
          </w:rPr>
          <w:t>http://bbs.iosre.com</w:t>
        </w:r>
      </w:hyperlink>
      <w:r w:rsidRPr="00A565BF">
        <w:rPr>
          <w:rFonts w:ascii="Dante MT Std" w:eastAsiaTheme="minorEastAsia" w:hAnsi="Dante MT Std" w:cs="Arial" w:hint="default"/>
          <w:color w:val="auto"/>
          <w:kern w:val="0"/>
          <w:sz w:val="26"/>
          <w:szCs w:val="26"/>
          <w:bdr w:val="none" w:sz="0" w:space="0" w:color="auto"/>
          <w:lang w:eastAsia="ar-SA"/>
        </w:rPr>
        <w:t xml:space="preserve">. </w:t>
      </w:r>
    </w:p>
    <w:p w14:paraId="13822566" w14:textId="19381251" w:rsidR="00B825E0" w:rsidRDefault="00B825E0" w:rsidP="00E5493E">
      <w:pPr>
        <w:pStyle w:val="20"/>
        <w:numPr>
          <w:ilvl w:val="1"/>
          <w:numId w:val="44"/>
        </w:numPr>
      </w:pPr>
      <w:r>
        <w:t>Theos</w:t>
      </w:r>
    </w:p>
    <w:p w14:paraId="02E1788D" w14:textId="6C295730" w:rsidR="00B825E0" w:rsidRDefault="00B825E0" w:rsidP="00E5493E">
      <w:pPr>
        <w:pStyle w:val="3"/>
        <w:numPr>
          <w:ilvl w:val="0"/>
          <w:numId w:val="45"/>
        </w:numPr>
        <w:rPr>
          <w:rStyle w:val="afc"/>
        </w:rPr>
      </w:pPr>
      <w:r>
        <w:rPr>
          <w:rStyle w:val="afc"/>
        </w:rPr>
        <w:t>Introduction to Theos</w:t>
      </w:r>
    </w:p>
    <w:p w14:paraId="1EDA5912" w14:textId="36BE2310"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Theos is a jailbreak development tool written and shared on GitHub by a friend, Dustin Howett (@DHowett). Compared with other jailbreak development tools, Theos</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greatest feature is simplicity: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 simple to download, install, compile and publish; the built-in Logos syntax is simple to understand. It greatly reduces our work besides coding.</w:t>
      </w:r>
    </w:p>
    <w:p w14:paraId="3997C296" w14:textId="07B0CC17"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Additionally, iOSOpenDev, which runs as a plugin of Xcode is another frequently used tool in jailbreak development, developers who are familiar with Xcode may feel more interested in this tool, which is more integrated than Theos. But, reverse engineering deals with low-level knowledge a lot, most of the work can</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t be done automatically by tools,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d be better for you to get used to a less integrated environment. Therefore I strongly recommend Theos, when you use it to finish one practice after another, you will definitely gain a deeper understanding of iOS reverse engineering.</w:t>
      </w:r>
    </w:p>
    <w:p w14:paraId="0E10C412" w14:textId="68558504" w:rsidR="00B825E0" w:rsidRDefault="00B825E0" w:rsidP="00E5493E">
      <w:pPr>
        <w:pStyle w:val="3"/>
        <w:numPr>
          <w:ilvl w:val="0"/>
          <w:numId w:val="45"/>
        </w:numPr>
        <w:rPr>
          <w:rStyle w:val="afc"/>
        </w:rPr>
      </w:pPr>
      <w:r>
        <w:rPr>
          <w:rStyle w:val="afc"/>
        </w:rPr>
        <w:t>Install and configure Theos</w:t>
      </w:r>
    </w:p>
    <w:p w14:paraId="343E9645" w14:textId="77777777" w:rsidR="00B825E0" w:rsidRPr="00A565BF" w:rsidRDefault="00B825E0" w:rsidP="00E5493E">
      <w:pPr>
        <w:pStyle w:val="4"/>
        <w:numPr>
          <w:ilvl w:val="3"/>
          <w:numId w:val="47"/>
        </w:numPr>
      </w:pPr>
      <w:r w:rsidRPr="00A565BF">
        <w:t>Install Xcode and Command Line Tools</w:t>
      </w:r>
    </w:p>
    <w:p w14:paraId="6017A397" w14:textId="06DC92BB"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Most iOS developers have already installed Xcode, which contains Command Line Tools. For those who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t have Xcode yet, please download it from Mac AppStore for free. If two or more Xcodes have been installed already, one Xcode should be specified as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active</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by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xcode-select</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Theos will use this Xcode by default. For example, if 3 Xcodes have been installed on your Mac, namely Xcode1.app, Xcode2.app and Xcode3.app, and you want to specify Xcode3 as active, please use the following command:</w:t>
      </w:r>
    </w:p>
    <w:p w14:paraId="05EBBF7C"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snakeninnys-MacBook:~ snakeninny$ sudo xcode-select -s /Applications/Xcode3.app/Contents/Developer</w:t>
      </w:r>
    </w:p>
    <w:p w14:paraId="401DB38A" w14:textId="77777777" w:rsidR="00B825E0" w:rsidRPr="00A565BF" w:rsidRDefault="00B825E0" w:rsidP="00E5493E">
      <w:pPr>
        <w:pStyle w:val="4"/>
        <w:numPr>
          <w:ilvl w:val="3"/>
          <w:numId w:val="47"/>
        </w:numPr>
      </w:pPr>
      <w:r w:rsidRPr="00A565BF">
        <w:t>Download Theos</w:t>
      </w:r>
    </w:p>
    <w:p w14:paraId="4E7D9783" w14:textId="77777777"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Download Theos from GitHub using the following commands:</w:t>
      </w:r>
    </w:p>
    <w:p w14:paraId="432A6963"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lastRenderedPageBreak/>
        <w:t>snakeninnysiMac:~ snakeninny$ export THEOS=/opt/theos</w:t>
      </w:r>
    </w:p>
    <w:p w14:paraId="4D19CAEA"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 snakeninny$ sudo git clone git://github.com/DHowett/theos.git $THEOS</w:t>
      </w:r>
    </w:p>
    <w:p w14:paraId="718A4593"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Password:</w:t>
      </w:r>
    </w:p>
    <w:p w14:paraId="609C1F0C"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Cloning into '/opt/theos'...</w:t>
      </w:r>
    </w:p>
    <w:p w14:paraId="605FF8EF"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remote: Counting objects: 4116, done.</w:t>
      </w:r>
    </w:p>
    <w:p w14:paraId="5CDDC00A"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remote: Total 4116 (delta 0), reused 0 (delta 0)</w:t>
      </w:r>
    </w:p>
    <w:p w14:paraId="421D29F5"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Receiving objects: 100% (4116/4116), 913.55 KiB | 15.00 KiB/s, done.</w:t>
      </w:r>
    </w:p>
    <w:p w14:paraId="73DF6C2D"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Resolving deltas: 100% (2063/2063), done.</w:t>
      </w:r>
    </w:p>
    <w:p w14:paraId="5D45E1D2"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Checking connectivity... done</w:t>
      </w:r>
    </w:p>
    <w:p w14:paraId="5CF52FA5" w14:textId="77777777" w:rsidR="00B825E0" w:rsidRPr="00A565BF" w:rsidRDefault="00B825E0" w:rsidP="00E5493E">
      <w:pPr>
        <w:pStyle w:val="4"/>
        <w:numPr>
          <w:ilvl w:val="3"/>
          <w:numId w:val="47"/>
        </w:numPr>
      </w:pPr>
      <w:r w:rsidRPr="00A565BF">
        <w:t>Configure ldid</w:t>
      </w:r>
    </w:p>
    <w:p w14:paraId="4531BE88" w14:textId="2F05916B"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ldid is a tool to sign iOS executables; it replaces codesign from Xcode in jailbreak development. Download it from </w:t>
      </w:r>
      <w:hyperlink r:id="rId67" w:history="1">
        <w:r w:rsidRPr="00A565BF">
          <w:rPr>
            <w:rFonts w:ascii="Dante MT Std" w:eastAsiaTheme="minorEastAsia" w:hAnsi="Dante MT Std" w:cs="Arial" w:hint="default"/>
            <w:color w:val="auto"/>
            <w:kern w:val="0"/>
            <w:sz w:val="26"/>
            <w:szCs w:val="26"/>
            <w:bdr w:val="none" w:sz="0" w:space="0" w:color="auto"/>
            <w:lang w:eastAsia="ar-SA"/>
          </w:rPr>
          <w:t>http://joedj.net/ldid</w:t>
        </w:r>
      </w:hyperlink>
      <w:r w:rsidRPr="00A565BF">
        <w:rPr>
          <w:rFonts w:ascii="Dante MT Std" w:eastAsiaTheme="minorEastAsia" w:hAnsi="Dante MT Std" w:cs="Arial" w:hint="default"/>
          <w:color w:val="auto"/>
          <w:kern w:val="0"/>
          <w:sz w:val="26"/>
          <w:szCs w:val="26"/>
          <w:bdr w:val="none" w:sz="0" w:space="0" w:color="auto"/>
          <w:lang w:eastAsia="ar-SA"/>
        </w:rPr>
        <w:t xml:space="preserve"> 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/opt/theos/bin/</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then grant it execute permission using the following command:</w:t>
      </w:r>
    </w:p>
    <w:p w14:paraId="20674F56"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 snakeninny$ sudo chmod 777 /opt/theos/bin/ldid</w:t>
      </w:r>
    </w:p>
    <w:p w14:paraId="365B473F" w14:textId="77777777" w:rsidR="00B825E0" w:rsidRPr="00A565BF" w:rsidRDefault="00B825E0" w:rsidP="00E5493E">
      <w:pPr>
        <w:pStyle w:val="4"/>
        <w:numPr>
          <w:ilvl w:val="3"/>
          <w:numId w:val="47"/>
        </w:numPr>
      </w:pPr>
      <w:r w:rsidRPr="00A565BF">
        <w:t>Configure CydiaSubstrate</w:t>
      </w:r>
    </w:p>
    <w:p w14:paraId="66C90DC8" w14:textId="77777777"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First run the auto-config script in Theos:</w:t>
      </w:r>
    </w:p>
    <w:p w14:paraId="4A229FF3"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 snakeninny$ sudo /opt/theos/bin/bootstrap.sh substrate</w:t>
      </w:r>
    </w:p>
    <w:p w14:paraId="2D5F1581"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Password:</w:t>
      </w:r>
    </w:p>
    <w:p w14:paraId="33C8C2BE"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Bootstrapping CydiaSubstrate...</w:t>
      </w:r>
    </w:p>
    <w:p w14:paraId="37E3B470"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Compiling iPhoneOS CydiaSubstrate stub... default target?</w:t>
      </w:r>
    </w:p>
    <w:p w14:paraId="358DF61E"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failed, what?</w:t>
      </w:r>
    </w:p>
    <w:p w14:paraId="2227B70A"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Compiling native CydiaSubstrate stub...</w:t>
      </w:r>
    </w:p>
    <w:p w14:paraId="68A5C1D0"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Generating substrate.h header...</w:t>
      </w:r>
    </w:p>
    <w:p w14:paraId="3A0937D5" w14:textId="464BCFA3"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Here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ll meet a bug that Theos cannot generate a working libsubstrate.dylib, which requires our manual fixes. Piece of cake: first search and install CydiaSubstrate in Cydia, as shown in figure 3-2.</w:t>
      </w:r>
    </w:p>
    <w:p w14:paraId="0EAFB61B" w14:textId="77777777" w:rsidR="00B825E0" w:rsidRDefault="00B825E0" w:rsidP="00B825E0">
      <w:pPr>
        <w:pStyle w:val="Afb"/>
        <w:keepNext/>
        <w:ind w:firstLine="0"/>
        <w:jc w:val="center"/>
        <w:rPr>
          <w:rFonts w:hint="default"/>
        </w:rPr>
      </w:pPr>
      <w:r>
        <w:rPr>
          <w:noProof/>
        </w:rPr>
        <w:lastRenderedPageBreak/>
        <w:drawing>
          <wp:inline distT="0" distB="0" distL="0" distR="0" wp14:anchorId="6FB182FC" wp14:editId="07FAF224">
            <wp:extent cx="2040128" cy="3635655"/>
            <wp:effectExtent l="0" t="0" r="0" b="0"/>
            <wp:docPr id="11" name="officeArt object"/>
            <wp:cNvGraphicFramePr/>
            <a:graphic xmlns:a="http://schemas.openxmlformats.org/drawingml/2006/main">
              <a:graphicData uri="http://schemas.openxmlformats.org/drawingml/2006/picture">
                <pic:pic xmlns:pic="http://schemas.openxmlformats.org/drawingml/2006/picture">
                  <pic:nvPicPr>
                    <pic:cNvPr id="1073741826" name="3-2.png"/>
                    <pic:cNvPicPr/>
                  </pic:nvPicPr>
                  <pic:blipFill>
                    <a:blip r:embed="rId68">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5E9E77A" w14:textId="77777777" w:rsidR="00B825E0" w:rsidRPr="00A565BF" w:rsidRDefault="00B825E0" w:rsidP="00A565BF">
      <w:pPr>
        <w:pStyle w:val="aa"/>
        <w:ind w:left="0" w:firstLine="0"/>
        <w:jc w:val="center"/>
        <w:rPr>
          <w:i w:val="0"/>
          <w:sz w:val="24"/>
          <w:szCs w:val="24"/>
        </w:rPr>
      </w:pPr>
      <w:r w:rsidRPr="00A565BF">
        <w:rPr>
          <w:i w:val="0"/>
          <w:sz w:val="24"/>
          <w:szCs w:val="24"/>
        </w:rPr>
        <w:t>Figure 3- 2 CydiaSubstrate</w:t>
      </w:r>
    </w:p>
    <w:p w14:paraId="7961F99A" w14:textId="40AC2D41"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Then copy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/Library/Frameworks/CydiaSubstrate.framework/CydiaSubstrate</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on iOS to somewhere on OSX such as the desktop using iFunBox or scp. Rename it libsubstrate.dylib and copy it 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/opt/theos/lib/libsubstrate.dylib</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to replace the invalid file.</w:t>
      </w:r>
    </w:p>
    <w:p w14:paraId="3EB17152" w14:textId="77777777" w:rsidR="00B825E0" w:rsidRPr="00A565BF" w:rsidRDefault="00B825E0" w:rsidP="00E5493E">
      <w:pPr>
        <w:pStyle w:val="4"/>
        <w:numPr>
          <w:ilvl w:val="3"/>
          <w:numId w:val="47"/>
        </w:numPr>
      </w:pPr>
      <w:r w:rsidRPr="00A565BF">
        <w:t>Configure dpkg-deb</w:t>
      </w:r>
    </w:p>
    <w:p w14:paraId="385531AE" w14:textId="77777777"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The standard installation package format in jailbreak development is deb, which can be manipulated by dpkg-deb. Theos uses dpkg-deb to pack projects to debs.</w:t>
      </w:r>
    </w:p>
    <w:p w14:paraId="375FA05A" w14:textId="425C5860"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Download dm.pl from </w:t>
      </w:r>
      <w:hyperlink r:id="rId69" w:history="1">
        <w:r w:rsidRPr="00A565BF">
          <w:rPr>
            <w:rFonts w:ascii="Dante MT Std" w:eastAsiaTheme="minorEastAsia" w:hAnsi="Dante MT Std" w:cs="Arial" w:hint="default"/>
            <w:color w:val="auto"/>
            <w:kern w:val="0"/>
            <w:sz w:val="26"/>
            <w:szCs w:val="26"/>
            <w:bdr w:val="none" w:sz="0" w:space="0" w:color="auto"/>
            <w:lang w:eastAsia="ar-SA"/>
          </w:rPr>
          <w:t>https://raw.githubusercontent.com/DHowett/dm.pl/master/dm.pl</w:t>
        </w:r>
      </w:hyperlink>
      <w:r w:rsidRPr="00A565BF">
        <w:rPr>
          <w:rFonts w:ascii="Dante MT Std" w:eastAsiaTheme="minorEastAsia" w:hAnsi="Dante MT Std" w:cs="Arial" w:hint="default"/>
          <w:color w:val="auto"/>
          <w:kern w:val="0"/>
          <w:sz w:val="26"/>
          <w:szCs w:val="26"/>
          <w:bdr w:val="none" w:sz="0" w:space="0" w:color="auto"/>
          <w:lang w:eastAsia="ar-SA"/>
        </w:rPr>
        <w:t xml:space="preserve">, rename it dpkg-deb and move it 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/opt/theos/bin/</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then grant it execute permission using the following command:</w:t>
      </w:r>
    </w:p>
    <w:p w14:paraId="6A9762C0"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 snakeninny$ sudo chmod 777 /opt/theos/bin/dpkg-deb</w:t>
      </w:r>
    </w:p>
    <w:p w14:paraId="4CB45995" w14:textId="77777777" w:rsidR="00B825E0" w:rsidRPr="00A565BF" w:rsidRDefault="00B825E0" w:rsidP="00E5493E">
      <w:pPr>
        <w:pStyle w:val="4"/>
        <w:numPr>
          <w:ilvl w:val="3"/>
          <w:numId w:val="47"/>
        </w:numPr>
      </w:pPr>
      <w:r w:rsidRPr="00A565BF">
        <w:t>Configure Theos NIC templates</w:t>
      </w:r>
    </w:p>
    <w:p w14:paraId="3DDD904E" w14:textId="6ED2BDA0"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It is convenient for us to create various Theos projects because Theos NIC templates have 5 different Theos project templates. You can also get 5 extra templates from </w:t>
      </w:r>
      <w:hyperlink r:id="rId70" w:history="1">
        <w:r w:rsidRPr="00A565BF">
          <w:rPr>
            <w:rFonts w:ascii="Dante MT Std" w:eastAsiaTheme="minorEastAsia" w:hAnsi="Dante MT Std" w:cs="Arial" w:hint="default"/>
            <w:color w:val="auto"/>
            <w:kern w:val="0"/>
            <w:sz w:val="26"/>
            <w:szCs w:val="26"/>
            <w:bdr w:val="none" w:sz="0" w:space="0" w:color="auto"/>
            <w:lang w:eastAsia="ar-SA"/>
          </w:rPr>
          <w:t>https://github.com/DHowett/theos-nic-templates/archive/master.zip</w:t>
        </w:r>
      </w:hyperlink>
      <w:r w:rsidRPr="00A565BF">
        <w:rPr>
          <w:rFonts w:ascii="Dante MT Std" w:eastAsiaTheme="minorEastAsia" w:hAnsi="Dante MT Std" w:cs="Arial" w:hint="default"/>
          <w:color w:val="auto"/>
          <w:kern w:val="0"/>
          <w:sz w:val="26"/>
          <w:szCs w:val="26"/>
          <w:bdr w:val="none" w:sz="0" w:space="0" w:color="auto"/>
          <w:lang w:eastAsia="ar-SA"/>
        </w:rPr>
        <w:t xml:space="preserve"> and put the 5 extracted .tar files under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/opt/theos/templates/iphone/</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Some default values of NIC can be </w:t>
      </w:r>
      <w:r w:rsidRPr="00A565BF">
        <w:rPr>
          <w:rFonts w:ascii="Dante MT Std" w:eastAsiaTheme="minorEastAsia" w:hAnsi="Dante MT Std" w:cs="Arial" w:hint="default"/>
          <w:color w:val="auto"/>
          <w:kern w:val="0"/>
          <w:sz w:val="26"/>
          <w:szCs w:val="26"/>
          <w:bdr w:val="none" w:sz="0" w:space="0" w:color="auto"/>
          <w:lang w:eastAsia="ar-SA"/>
        </w:rPr>
        <w:lastRenderedPageBreak/>
        <w:t xml:space="preserve">customized, please refer to </w:t>
      </w:r>
      <w:r w:rsidRPr="00A565BF">
        <w:rPr>
          <w:rFonts w:ascii="Dante MT Std" w:eastAsiaTheme="minorEastAsia" w:hAnsi="Dante MT Std" w:cs="Arial"/>
          <w:color w:val="auto"/>
          <w:kern w:val="0"/>
          <w:sz w:val="26"/>
          <w:szCs w:val="26"/>
          <w:bdr w:val="none" w:sz="0" w:space="0" w:color="auto"/>
          <w:lang w:eastAsia="ar-SA"/>
        </w:rPr>
        <w:t>http://iphonedevwiki.net/index.php/NIC#How_to_set_default_values</w:t>
      </w:r>
      <w:r w:rsidRPr="00A565BF">
        <w:rPr>
          <w:rFonts w:ascii="Dante MT Std" w:eastAsiaTheme="minorEastAsia" w:hAnsi="Dante MT Std" w:cs="Arial" w:hint="default"/>
          <w:color w:val="auto"/>
          <w:kern w:val="0"/>
          <w:sz w:val="26"/>
          <w:szCs w:val="26"/>
          <w:bdr w:val="none" w:sz="0" w:space="0" w:color="auto"/>
          <w:lang w:eastAsia="ar-SA"/>
        </w:rPr>
        <w:t>.</w:t>
      </w:r>
    </w:p>
    <w:p w14:paraId="77F5DEBE" w14:textId="68B2C5A9" w:rsidR="00B825E0" w:rsidRDefault="00B825E0" w:rsidP="00E5493E">
      <w:pPr>
        <w:pStyle w:val="3"/>
        <w:numPr>
          <w:ilvl w:val="0"/>
          <w:numId w:val="45"/>
        </w:numPr>
        <w:rPr>
          <w:rStyle w:val="afc"/>
        </w:rPr>
      </w:pPr>
      <w:r>
        <w:rPr>
          <w:rStyle w:val="afc"/>
        </w:rPr>
        <w:t>Use Theos</w:t>
      </w:r>
    </w:p>
    <w:p w14:paraId="2E6F1A22" w14:textId="77777777" w:rsidR="00B825E0" w:rsidRPr="00A565BF" w:rsidRDefault="00B825E0" w:rsidP="00E5493E">
      <w:pPr>
        <w:pStyle w:val="4"/>
        <w:numPr>
          <w:ilvl w:val="3"/>
          <w:numId w:val="48"/>
        </w:numPr>
      </w:pPr>
      <w:r w:rsidRPr="00A565BF">
        <w:t>Create Theos project</w:t>
      </w:r>
    </w:p>
    <w:p w14:paraId="774A4E9C" w14:textId="439E063E" w:rsidR="00B825E0" w:rsidRPr="00A565BF" w:rsidRDefault="00B825E0" w:rsidP="00E5493E">
      <w:pPr>
        <w:pStyle w:val="Afb"/>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Change Theos</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working directory to whatever you want (like mine is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/User/snakeninny/Code</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and then enter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/opt/theos/bin/nic.pl</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to start NIC (New Instance Creator), as follows:</w:t>
      </w:r>
    </w:p>
    <w:p w14:paraId="78B6A2B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snakeninnysiMac:Code snakeninny$ /opt/theos/bin/nic.pl</w:t>
      </w:r>
    </w:p>
    <w:p w14:paraId="118D43D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NIC 2.0 - New Instance Creator</w:t>
      </w:r>
    </w:p>
    <w:p w14:paraId="73703E3C"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w:t>
      </w:r>
    </w:p>
    <w:p w14:paraId="3410674D"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[1.] iphone/application</w:t>
      </w:r>
    </w:p>
    <w:p w14:paraId="7457D733"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[2.] iphone/cydget</w:t>
      </w:r>
    </w:p>
    <w:p w14:paraId="68E7C4BF"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[3.] iphone/framework</w:t>
      </w:r>
    </w:p>
    <w:p w14:paraId="1E73D1F1"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[4.] iphone/library</w:t>
      </w:r>
    </w:p>
    <w:p w14:paraId="5C49DC5F"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[5.] iphone/notification_center_widget</w:t>
      </w:r>
    </w:p>
    <w:p w14:paraId="18980FD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[6.] iphone/preference_bundle</w:t>
      </w:r>
    </w:p>
    <w:p w14:paraId="1CA4711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[7.] iphone/sbsettingstoggle</w:t>
      </w:r>
    </w:p>
    <w:p w14:paraId="6B934BDB"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[8.] iphone/tool</w:t>
      </w:r>
    </w:p>
    <w:p w14:paraId="0CD1FBDC"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[9.] iphone/tweak</w:t>
      </w:r>
    </w:p>
    <w:p w14:paraId="6EB7DE9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[10.] iphone/xpc_service</w:t>
      </w:r>
    </w:p>
    <w:p w14:paraId="1EE3457D" w14:textId="72487DA6"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There are 10 templates available, among which 1, 4, 6, 8, 9 are Theos embedded, and 2, 3, 5, 7, 10 are downloaded in the last section. At the beginning stage of iOS reverse engineering,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ll be writing tweaks most of the time, usage of other templates can be discussed on </w:t>
      </w:r>
      <w:hyperlink r:id="rId71" w:history="1">
        <w:r w:rsidRPr="00A565BF">
          <w:rPr>
            <w:rFonts w:ascii="Dante MT Std" w:eastAsiaTheme="minorEastAsia" w:hAnsi="Dante MT Std" w:cs="Arial" w:hint="default"/>
            <w:color w:val="auto"/>
            <w:kern w:val="0"/>
            <w:sz w:val="26"/>
            <w:szCs w:val="26"/>
            <w:bdr w:val="none" w:sz="0" w:space="0" w:color="auto"/>
            <w:lang w:eastAsia="ar-SA"/>
          </w:rPr>
          <w:t>http://bbs.iosre.com</w:t>
        </w:r>
      </w:hyperlink>
      <w:r w:rsidRPr="00A565BF">
        <w:rPr>
          <w:rFonts w:ascii="Dante MT Std" w:eastAsiaTheme="minorEastAsia" w:hAnsi="Dante MT Std" w:cs="Arial" w:hint="default"/>
          <w:color w:val="auto"/>
          <w:kern w:val="0"/>
          <w:sz w:val="26"/>
          <w:szCs w:val="26"/>
          <w:bdr w:val="none" w:sz="0" w:space="0" w:color="auto"/>
          <w:lang w:eastAsia="ar-SA"/>
        </w:rPr>
        <w:t>.</w:t>
      </w:r>
    </w:p>
    <w:p w14:paraId="0FED7ED7" w14:textId="75E7B800" w:rsidR="00B825E0" w:rsidRPr="00A565BF" w:rsidRDefault="00B825E0" w:rsidP="00E5493E">
      <w:pPr>
        <w:pStyle w:val="Afb"/>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Chose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9</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to create a tweak project:</w:t>
      </w:r>
    </w:p>
    <w:p w14:paraId="2527BAF3"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Choose a Template (required): 9</w:t>
      </w:r>
    </w:p>
    <w:p w14:paraId="003BC2A4" w14:textId="77777777" w:rsidR="00B825E0" w:rsidRPr="00A565BF" w:rsidRDefault="00B825E0" w:rsidP="00E5493E">
      <w:pPr>
        <w:pStyle w:val="Afb"/>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Enter the name of the tweak project:</w:t>
      </w:r>
    </w:p>
    <w:p w14:paraId="0FA6B033"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Project Name (required): iOSREProject</w:t>
      </w:r>
    </w:p>
    <w:p w14:paraId="08C244DC" w14:textId="77777777" w:rsidR="00B825E0" w:rsidRPr="00A565BF" w:rsidRDefault="00B825E0" w:rsidP="00E5493E">
      <w:pPr>
        <w:pStyle w:val="Afb"/>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Enter a bundle identifier as the name of the deb package:</w:t>
      </w:r>
    </w:p>
    <w:p w14:paraId="1FD873D6"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Package Name [com.yourcompany.iosreproject]: com.iosre.iosreproject</w:t>
      </w:r>
    </w:p>
    <w:p w14:paraId="4DE0A274" w14:textId="77777777" w:rsidR="00B825E0" w:rsidRPr="00A565BF" w:rsidRDefault="00B825E0" w:rsidP="00E5493E">
      <w:pPr>
        <w:pStyle w:val="Afb"/>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Enter the name of the tweak author:</w:t>
      </w:r>
    </w:p>
    <w:p w14:paraId="3DC513A8"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Author/Maintainer Name [snakeninny]: snakeninny</w:t>
      </w:r>
    </w:p>
    <w:p w14:paraId="4C8FF3DD" w14:textId="472E1BC0" w:rsidR="00B825E0" w:rsidRPr="00A565BF" w:rsidRDefault="00B825E0" w:rsidP="00E5493E">
      <w:pPr>
        <w:pStyle w:val="Afb"/>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Enter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MobileSubstrate Bundle filter</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i.e. bundle identifier of the tweak target:</w:t>
      </w:r>
    </w:p>
    <w:p w14:paraId="498B4B56"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[iphone/tweak] MobileSubstrate Bundle filter [com.apple.springboard]: com.apple.springboard</w:t>
      </w:r>
    </w:p>
    <w:p w14:paraId="7FD60B37" w14:textId="77777777" w:rsidR="00B825E0" w:rsidRPr="00A565BF" w:rsidRDefault="00B825E0" w:rsidP="00E5493E">
      <w:pPr>
        <w:pStyle w:val="Afb"/>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Enter the name of the process to be killed after tweak installation:</w:t>
      </w:r>
    </w:p>
    <w:p w14:paraId="5179292D"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lastRenderedPageBreak/>
        <w:t>[iphone/tweak] List of applications to terminate upon installation (space-separated, '-' for none) [SpringBoard]: SpringBoard</w:t>
      </w:r>
    </w:p>
    <w:p w14:paraId="302D884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Instantiating iphone/tweak in iosreproject/...</w:t>
      </w:r>
    </w:p>
    <w:p w14:paraId="5DD1D8F8"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Done.</w:t>
      </w:r>
    </w:p>
    <w:p w14:paraId="567D7F61" w14:textId="77777777"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After these 7 simple steps, a folder named iosreproject is created in the current directory, which contains the tweak project we just created. </w:t>
      </w:r>
    </w:p>
    <w:p w14:paraId="278C8B8D" w14:textId="10965AE6" w:rsidR="00B825E0" w:rsidRPr="00A565BF" w:rsidRDefault="00B825E0" w:rsidP="00E5493E">
      <w:pPr>
        <w:pStyle w:val="4"/>
        <w:numPr>
          <w:ilvl w:val="3"/>
          <w:numId w:val="48"/>
        </w:numPr>
      </w:pPr>
      <w:r w:rsidRPr="00A565BF">
        <w:t>Customize project files</w:t>
      </w:r>
    </w:p>
    <w:p w14:paraId="55D2557F" w14:textId="76A1E298"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 convenient to create a tweak project with Theos, but the project is so rough that it needs further polish, more information is required. Anyway,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 take a look at our project folder:</w:t>
      </w:r>
    </w:p>
    <w:p w14:paraId="0126C899"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snakeninnysiMac:iosreproject snakeninny$ ls -l</w:t>
      </w:r>
    </w:p>
    <w:p w14:paraId="47EA58CB"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total 40</w:t>
      </w:r>
    </w:p>
    <w:p w14:paraId="045D3AF8"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-rw-r--r--  1 snakeninny  staff   184 Dec  3 09:05 Makefile</w:t>
      </w:r>
    </w:p>
    <w:p w14:paraId="07ABE529"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-rw-r--r--  1 snakeninny  staff  1045 Dec  3 09:05 Tweak.xm</w:t>
      </w:r>
    </w:p>
    <w:p w14:paraId="6882F7AF"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-rw-r--r--  1 snakeninny  staff   223 Dec  3 09:05 control</w:t>
      </w:r>
    </w:p>
    <w:p w14:paraId="0364F1B5"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-rw-r--r--  1 snakeninny  staff    57 Dec  3 09:05 iOSREProject.plist</w:t>
      </w:r>
    </w:p>
    <w:p w14:paraId="52996D44"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lrwxr-xr-x  1 snakeninny  staff    11 Dec  3 09:05 theos -&gt; /opt/theos</w:t>
      </w:r>
    </w:p>
    <w:p w14:paraId="6301B29A" w14:textId="77777777"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There are only 4 files except one symbolic link pointing to Theos. To be honest, when I first created a tweak project with Theos as a newbie, the simplicity of this project actually attracted me instead of freaking me out, which surprised me. Less is more, Theos does an amazing job in good user experience.</w:t>
      </w:r>
    </w:p>
    <w:p w14:paraId="532DA32C" w14:textId="0C222EDA"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4 files are enough to build a roughcast house, yet more decoration is needed to make it flawless.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re going to extend the 4 files for now.</w:t>
      </w:r>
    </w:p>
    <w:p w14:paraId="18D9B809" w14:textId="77777777" w:rsidR="00B825E0" w:rsidRDefault="00B825E0" w:rsidP="00A565BF">
      <w:pPr>
        <w:pStyle w:val="listbulletfirst"/>
        <w:numPr>
          <w:ilvl w:val="0"/>
          <w:numId w:val="5"/>
        </w:numPr>
        <w:jc w:val="left"/>
      </w:pPr>
      <w:r w:rsidRPr="00A565BF">
        <w:t>Makefile</w:t>
      </w:r>
    </w:p>
    <w:p w14:paraId="7375FE11" w14:textId="77777777"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The project files, frameworks and libraries are all specified in Makefile, making the whole compile process automatic. The Makefile of iOSREProject is shown as follows:</w:t>
      </w:r>
    </w:p>
    <w:p w14:paraId="10A0D95A"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include theos/makefiles/common.mk</w:t>
      </w:r>
    </w:p>
    <w:p w14:paraId="05BEF8E3"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A5ECFDF"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TWEAK_NAME = iOSREProject</w:t>
      </w:r>
    </w:p>
    <w:p w14:paraId="72594259"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iOSREProject_FILES = Tweak.xm</w:t>
      </w:r>
    </w:p>
    <w:p w14:paraId="65535434"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8D2431B"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include $(THEOS_MAKE_PATH)/tweak.mk</w:t>
      </w:r>
    </w:p>
    <w:p w14:paraId="45653215"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563F3036"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after-install::</w:t>
      </w:r>
    </w:p>
    <w:p w14:paraId="512966A0"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install.exec "killall -9 SpringBoard"</w:t>
      </w:r>
    </w:p>
    <w:p w14:paraId="3C52EE41" w14:textId="4BBAF826"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 do a brief introduction line by line.</w:t>
      </w:r>
    </w:p>
    <w:p w14:paraId="548AFD31"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include theos/makefiles/common.mk</w:t>
      </w:r>
    </w:p>
    <w:p w14:paraId="732028E0" w14:textId="3671B93F"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This is a fixed writing pattern,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t make changes.</w:t>
      </w:r>
    </w:p>
    <w:p w14:paraId="33CCFEAE"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TWEAK_NAME = iOSREProject</w:t>
      </w:r>
    </w:p>
    <w:p w14:paraId="5A5322DD" w14:textId="7BFB1C7E"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The tweak name, i.e. the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Project name</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in NIC when we create a Theos project. It </w:t>
      </w:r>
      <w:r w:rsidRPr="00A565BF">
        <w:rPr>
          <w:rFonts w:ascii="Dante MT Std" w:eastAsiaTheme="minorEastAsia" w:hAnsi="Dante MT Std" w:cs="Arial" w:hint="default"/>
          <w:color w:val="auto"/>
          <w:kern w:val="0"/>
          <w:sz w:val="26"/>
          <w:szCs w:val="26"/>
          <w:bdr w:val="none" w:sz="0" w:space="0" w:color="auto"/>
          <w:lang w:eastAsia="ar-SA"/>
        </w:rPr>
        <w:lastRenderedPageBreak/>
        <w:t xml:space="preserve">corresponds to the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Name</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field of the control file, please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t change it.</w:t>
      </w:r>
    </w:p>
    <w:p w14:paraId="426D6754"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iOSREProject_FILES = Tweak.xm</w:t>
      </w:r>
    </w:p>
    <w:p w14:paraId="7A21E2B2"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Source files of the tweak project, excluding headers; multiple files should be separated by spaces, like:</w:t>
      </w:r>
    </w:p>
    <w:p w14:paraId="0102B710"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iOSREProject_FILES = Tweak.xm Hook.xm New.x ObjC.m ObjC++.mm</w:t>
      </w:r>
    </w:p>
    <w:p w14:paraId="60357F9B"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It can be changed on demand.</w:t>
      </w:r>
    </w:p>
    <w:p w14:paraId="7F6D503F"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include $(THEOS_MAKE_PATH)/tweak.mk </w:t>
      </w:r>
    </w:p>
    <w:p w14:paraId="1FAC7E9E"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According to different types of Theos projects, different .mk files will be included. In the beginning stage of iOS reverse engineering, 3 types of projects are commonly created, they are Application, Tweak and Tool, whose corresponding files are application.mk, tweak.mk and tool.mk respectively. It can be changed on demand.</w:t>
      </w:r>
    </w:p>
    <w:p w14:paraId="3782454C"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after-install::</w:t>
      </w:r>
    </w:p>
    <w:p w14:paraId="1BA93C8B"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install.exec "killall -9 SpringBoard"</w:t>
      </w:r>
    </w:p>
    <w:p w14:paraId="4684625C" w14:textId="0414E423"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I guess you know what</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the purpose of these two lines of code from the literal meaning, which is to kill SpringBoard after the tweak is installed during development, and to let CydiaSubstrate load the proper dylibs into SpringBoard when it relaunches.</w:t>
      </w:r>
    </w:p>
    <w:p w14:paraId="5FBE304C" w14:textId="27C46D0C"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content of Makefile seems easy, right? But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too easy to be enough for a real tweak project. How do we specify the SDK version? How do we import frameworks? How do we link libs? These questions remain to be answered.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t worry, the bread will have of, the milk will also have of.</w:t>
      </w:r>
    </w:p>
    <w:p w14:paraId="1E4FBB63" w14:textId="77777777" w:rsidR="00B825E0" w:rsidRPr="00CC43FA" w:rsidRDefault="00B825E0" w:rsidP="00E5493E">
      <w:pPr>
        <w:pStyle w:val="listbulletfirst"/>
        <w:numPr>
          <w:ilvl w:val="0"/>
          <w:numId w:val="51"/>
        </w:numPr>
        <w:jc w:val="left"/>
      </w:pPr>
      <w:r w:rsidRPr="00CC43FA">
        <w:t>Specify CPU architectures</w:t>
      </w:r>
    </w:p>
    <w:p w14:paraId="73D48E64"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export ARCHS = armv7 arm64</w:t>
      </w:r>
    </w:p>
    <w:p w14:paraId="3C6792D5" w14:textId="4D8129EB"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Different CPU architectures should be separated by spaces in the above configuration. Note, Apps with arm64 instructions are not compatible with armv7/armv7s dylibs, they have to link dylibs of arm64. In the vast majority of cases, just leave it as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armv7 arm64</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w:t>
      </w:r>
    </w:p>
    <w:p w14:paraId="6C78BCA2" w14:textId="77777777" w:rsidR="00B825E0" w:rsidRPr="00CC43FA" w:rsidRDefault="00B825E0" w:rsidP="00E5493E">
      <w:pPr>
        <w:pStyle w:val="listbulletfirst"/>
        <w:numPr>
          <w:ilvl w:val="0"/>
          <w:numId w:val="51"/>
        </w:numPr>
        <w:jc w:val="left"/>
      </w:pPr>
      <w:r w:rsidRPr="00CC43FA">
        <w:t>Specify the SDK version</w:t>
      </w:r>
    </w:p>
    <w:p w14:paraId="6EE98916"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export TARGET = iphone:compiler:Base SDK:Deployment Target</w:t>
      </w:r>
    </w:p>
    <w:p w14:paraId="103D02F6"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For example:</w:t>
      </w:r>
    </w:p>
    <w:p w14:paraId="0FA7557C"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export TARGET = iphone:clang:8.1:8.0</w:t>
      </w:r>
    </w:p>
    <w:p w14:paraId="21873FC7" w14:textId="71511A36"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It specifies the base SDK version of this project to 8.1, as well deployment target to iOS 8.0. We can also specify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Base SDK</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latest</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to indicate that the project will be compiled with the latest SDK of Xcode, like:</w:t>
      </w:r>
    </w:p>
    <w:p w14:paraId="5CA684F1"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export TARGET = iphone:clang:latest:8.0</w:t>
      </w:r>
    </w:p>
    <w:p w14:paraId="7B46EE9C" w14:textId="77777777" w:rsidR="00B825E0" w:rsidRPr="00CC43FA" w:rsidRDefault="00B825E0" w:rsidP="00E5493E">
      <w:pPr>
        <w:pStyle w:val="listbulletfirst"/>
        <w:numPr>
          <w:ilvl w:val="0"/>
          <w:numId w:val="51"/>
        </w:numPr>
        <w:jc w:val="left"/>
      </w:pPr>
      <w:r w:rsidRPr="00CC43FA">
        <w:lastRenderedPageBreak/>
        <w:t>Import frameworks</w:t>
      </w:r>
    </w:p>
    <w:p w14:paraId="6B3CC770"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iOSREProject_FRAMEWORKS = framework name</w:t>
      </w:r>
    </w:p>
    <w:p w14:paraId="15BBFBC4"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For example:</w:t>
      </w:r>
    </w:p>
    <w:p w14:paraId="67B64D3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iOSREProject_FRAMEWORKS = UIKit CoreTelephony CoreAudio</w:t>
      </w:r>
    </w:p>
    <w:p w14:paraId="57BD2DF7" w14:textId="2A8712AE"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There is nothing to explain. However, as tweak developers, how to import private frameworks attracts us more for sure.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not much difference to importing documented frameworks:</w:t>
      </w:r>
    </w:p>
    <w:p w14:paraId="0F9947A8"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iOSREProject_PRIVATE_FRAMEWORKS = private framework name</w:t>
      </w:r>
    </w:p>
    <w:p w14:paraId="065EB33A"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For example:</w:t>
      </w:r>
    </w:p>
    <w:p w14:paraId="7A0E7E93"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iOSREProject_PRIVATE_FRAMEWORKS = AppSupport ChatKit IMCore</w:t>
      </w:r>
    </w:p>
    <w:p w14:paraId="191ACAAF" w14:textId="3315F40A"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Although it seems to be only one inserted word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PRIVATE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there</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more to notice. Importing private frameworks is not allowed in AppStore development, most of us are not familiar with them. Private frameworks change a lot in each iOS version, so before importing them, please make sure of the existence of the imported frameworks. For example, if you want your tweak to be compatible with both iOS 7 and iOS 8, then Makefile could be written as follows:</w:t>
      </w:r>
    </w:p>
    <w:p w14:paraId="33DE6A06"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export ARCHS = armv7 arm64</w:t>
      </w:r>
    </w:p>
    <w:p w14:paraId="769648D6"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export TARGET = iphone:clang:latest:7.0</w:t>
      </w:r>
    </w:p>
    <w:p w14:paraId="7E751FB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6E4EB7EC"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include theos/makefiles/common.mk</w:t>
      </w:r>
    </w:p>
    <w:p w14:paraId="5CF2D018"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6A261031"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TWEAK_NAME = iOSREProject</w:t>
      </w:r>
    </w:p>
    <w:p w14:paraId="51482215"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iOSREProject_FILES = Tweak.xm</w:t>
      </w:r>
    </w:p>
    <w:p w14:paraId="57506A40"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iOSREProject_PRIVATE_FRAMEWORK = BaseBoard</w:t>
      </w:r>
    </w:p>
    <w:p w14:paraId="4309054C"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include $(THEOS_MAKE_PATH)/tweak.mk</w:t>
      </w:r>
    </w:p>
    <w:p w14:paraId="4C1D0B9A"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152E85E"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after-install::</w:t>
      </w:r>
    </w:p>
    <w:p w14:paraId="34A91453"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install.exec "killall -9 SpringBoard"</w:t>
      </w:r>
    </w:p>
    <w:p w14:paraId="557D7424" w14:textId="4E36BC0A"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This tweak can be compiled and linked successfully without any error. However, BaseBoard.framework only exists in SDK of iOS 8 and above, so this tweak would fail to work on iOS 7 because of the lack of specified frameworks. In this case,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weak linking</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or dyld series functions like dlopen(), dlsym() and dlclose() can solve this problem.</w:t>
      </w:r>
    </w:p>
    <w:p w14:paraId="48DD6790" w14:textId="77777777" w:rsidR="00B825E0" w:rsidRPr="00CC43FA" w:rsidRDefault="00B825E0" w:rsidP="00E5493E">
      <w:pPr>
        <w:pStyle w:val="listbulletfirst"/>
        <w:numPr>
          <w:ilvl w:val="0"/>
          <w:numId w:val="51"/>
        </w:numPr>
        <w:jc w:val="left"/>
      </w:pPr>
      <w:r w:rsidRPr="00CC43FA">
        <w:t>Link Mach-O Objects</w:t>
      </w:r>
    </w:p>
    <w:p w14:paraId="70DADB06"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iOSREProject_LDFLAGS = -lx</w:t>
      </w:r>
    </w:p>
    <w:p w14:paraId="17115B9C" w14:textId="03C6A85A"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Theos use GNU Linker to link Mach-O objects, including .dylib, .a and .o files. Input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man ld</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in Terminal and locate 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-lx</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it is described as follows:</w:t>
      </w:r>
    </w:p>
    <w:p w14:paraId="0FF42ED7" w14:textId="77777777" w:rsidR="00B825E0" w:rsidRDefault="00B825E0" w:rsidP="00B825E0">
      <w:pPr>
        <w:pStyle w:val="Afb"/>
        <w:ind w:firstLine="0"/>
        <w:rPr>
          <w:rFonts w:hint="default"/>
          <w:i/>
          <w:iCs/>
        </w:rPr>
      </w:pPr>
      <w:r>
        <w:rPr>
          <w:rFonts w:hAnsi="Times New Roman" w:hint="default"/>
          <w:i/>
          <w:iCs/>
        </w:rPr>
        <w:t>“</w:t>
      </w:r>
      <w:r>
        <w:rPr>
          <w:rFonts w:ascii="Times New Roman" w:hint="default"/>
          <w:i/>
          <w:iCs/>
        </w:rPr>
        <w:t xml:space="preserve">-lx         This option tells the linker to search for libx.dylib or libx.a in the library search path.  If string x is of the form y.o, then that file is searched for in the same places, but without prepending `lib' or appending `.a' or `.dylib' </w:t>
      </w:r>
      <w:r>
        <w:rPr>
          <w:rFonts w:ascii="Times New Roman" w:hint="default"/>
          <w:i/>
          <w:iCs/>
        </w:rPr>
        <w:lastRenderedPageBreak/>
        <w:t>to the filename.</w:t>
      </w:r>
      <w:r>
        <w:rPr>
          <w:rFonts w:hAnsi="Times New Roman" w:hint="default"/>
          <w:i/>
          <w:iCs/>
        </w:rPr>
        <w:t>”</w:t>
      </w:r>
    </w:p>
    <w:p w14:paraId="25B5A64E" w14:textId="55E690C6"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As shown in figure 3-3, all Mach-O objects are named in the formats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libx.dylib</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y.o</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who</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re fully compatible with GNU Linker.</w:t>
      </w:r>
    </w:p>
    <w:p w14:paraId="44B9BAA7" w14:textId="77777777" w:rsidR="00B825E0" w:rsidRDefault="00B825E0" w:rsidP="00B825E0">
      <w:pPr>
        <w:pStyle w:val="Afb"/>
        <w:keepNext/>
        <w:ind w:firstLine="0"/>
        <w:jc w:val="center"/>
        <w:rPr>
          <w:rFonts w:hint="default"/>
        </w:rPr>
      </w:pPr>
      <w:r>
        <w:rPr>
          <w:noProof/>
        </w:rPr>
        <w:drawing>
          <wp:inline distT="0" distB="0" distL="0" distR="0" wp14:anchorId="4127F478" wp14:editId="34DA6B92">
            <wp:extent cx="3078620" cy="3601250"/>
            <wp:effectExtent l="0" t="0" r="0" b="0"/>
            <wp:docPr id="12" name="officeArt object"/>
            <wp:cNvGraphicFramePr/>
            <a:graphic xmlns:a="http://schemas.openxmlformats.org/drawingml/2006/main">
              <a:graphicData uri="http://schemas.openxmlformats.org/drawingml/2006/picture">
                <pic:pic xmlns:pic="http://schemas.openxmlformats.org/drawingml/2006/picture">
                  <pic:nvPicPr>
                    <pic:cNvPr id="1073741827" name="3-9.png"/>
                    <pic:cNvPicPr/>
                  </pic:nvPicPr>
                  <pic:blipFill>
                    <a:blip r:embed="rId72">
                      <a:extLst/>
                    </a:blip>
                    <a:stretch>
                      <a:fillRect/>
                    </a:stretch>
                  </pic:blipFill>
                  <pic:spPr>
                    <a:xfrm>
                      <a:off x="0" y="0"/>
                      <a:ext cx="3078620" cy="3601250"/>
                    </a:xfrm>
                    <a:prstGeom prst="rect">
                      <a:avLst/>
                    </a:prstGeom>
                    <a:ln w="12700" cap="flat">
                      <a:noFill/>
                      <a:miter lim="400000"/>
                    </a:ln>
                    <a:effectLst/>
                  </pic:spPr>
                </pic:pic>
              </a:graphicData>
            </a:graphic>
          </wp:inline>
        </w:drawing>
      </w:r>
    </w:p>
    <w:p w14:paraId="243A7AFA" w14:textId="77777777" w:rsidR="00B825E0" w:rsidRPr="00CC43FA" w:rsidRDefault="00B825E0" w:rsidP="00CC43FA">
      <w:pPr>
        <w:pStyle w:val="aa"/>
        <w:ind w:left="0" w:firstLine="0"/>
        <w:jc w:val="center"/>
        <w:rPr>
          <w:i w:val="0"/>
          <w:sz w:val="24"/>
          <w:szCs w:val="24"/>
        </w:rPr>
      </w:pPr>
      <w:r w:rsidRPr="00CC43FA">
        <w:rPr>
          <w:i w:val="0"/>
          <w:sz w:val="24"/>
          <w:szCs w:val="24"/>
        </w:rPr>
        <w:t>Figure 3- 3 Link Mach-O Objects</w:t>
      </w:r>
    </w:p>
    <w:p w14:paraId="728C8848"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So, linking Mach-O objects becomes convenient. For example, if you want to link libsqlite3.0.dylib, libz.dylib and dylib1.o, you can do it like this:</w:t>
      </w:r>
    </w:p>
    <w:p w14:paraId="14552C98"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iOSREProject_LDFLAGS = -lz </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 xml:space="preserve">lsqlite3.0 </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dylib1.o</w:t>
      </w:r>
    </w:p>
    <w:p w14:paraId="229C6F0E"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There is still one more field to introduce later, but without it Makefile is good to work for now. For more Makefile introductions, you can refer to </w:t>
      </w:r>
      <w:hyperlink r:id="rId73" w:history="1">
        <w:r w:rsidRPr="00CC43FA">
          <w:rPr>
            <w:rFonts w:ascii="Dante MT Std" w:eastAsiaTheme="minorEastAsia" w:hAnsi="Dante MT Std" w:cs="Arial" w:hint="default"/>
            <w:color w:val="auto"/>
            <w:kern w:val="0"/>
            <w:sz w:val="26"/>
            <w:szCs w:val="26"/>
            <w:bdr w:val="none" w:sz="0" w:space="0" w:color="auto"/>
            <w:lang w:eastAsia="ar-SA"/>
          </w:rPr>
          <w:t>http://www.gnu.org/software/make/manual/html_node/Makefiles.html</w:t>
        </w:r>
      </w:hyperlink>
      <w:r w:rsidRPr="00CC43FA">
        <w:rPr>
          <w:rFonts w:ascii="Dante MT Std" w:eastAsiaTheme="minorEastAsia" w:hAnsi="Dante MT Std" w:cs="Arial" w:hint="default"/>
          <w:color w:val="auto"/>
          <w:kern w:val="0"/>
          <w:sz w:val="26"/>
          <w:szCs w:val="26"/>
          <w:bdr w:val="none" w:sz="0" w:space="0" w:color="auto"/>
          <w:lang w:eastAsia="ar-SA"/>
        </w:rPr>
        <w:t>.</w:t>
      </w:r>
    </w:p>
    <w:p w14:paraId="665D2986" w14:textId="77777777" w:rsidR="00B825E0" w:rsidRDefault="00B825E0" w:rsidP="00CC43FA">
      <w:pPr>
        <w:pStyle w:val="listbulletfirst"/>
        <w:numPr>
          <w:ilvl w:val="0"/>
          <w:numId w:val="5"/>
        </w:numPr>
        <w:jc w:val="left"/>
      </w:pPr>
      <w:r w:rsidRPr="00CC43FA">
        <w:t>Tweak.xm</w:t>
      </w:r>
    </w:p>
    <w:p w14:paraId="1F0EF7C9" w14:textId="4346C04D"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The default source file of a tweak project created by Theos is Tweak.xm.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in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xm</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indicates that this file supports Logos syntax; if this file is suffixed with an only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it means Tweak.x </w:t>
      </w:r>
      <w:r w:rsidRPr="00CC43FA">
        <w:rPr>
          <w:rFonts w:ascii="Dante MT Std" w:eastAsiaTheme="minorEastAsia" w:hAnsi="Dante MT Std" w:cs="Arial"/>
          <w:color w:val="auto"/>
          <w:kern w:val="0"/>
          <w:sz w:val="26"/>
          <w:szCs w:val="26"/>
          <w:bdr w:val="none" w:sz="0" w:space="0" w:color="auto"/>
          <w:lang w:eastAsia="ar-SA"/>
        </w:rPr>
        <w:t>will be processed by Logos, then preprocessed and compiled as objective-c</w:t>
      </w:r>
      <w:r w:rsidRPr="00CC43FA">
        <w:rPr>
          <w:rFonts w:ascii="Dante MT Std" w:eastAsiaTheme="minorEastAsia" w:hAnsi="Dante MT Std" w:cs="Arial" w:hint="default"/>
          <w:color w:val="auto"/>
          <w:kern w:val="0"/>
          <w:sz w:val="26"/>
          <w:szCs w:val="26"/>
          <w:bdr w:val="none" w:sz="0" w:space="0" w:color="auto"/>
          <w:lang w:eastAsia="ar-SA"/>
        </w:rPr>
        <w:t xml:space="preserve">; if the suffix is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xm</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Tweak.xm </w:t>
      </w:r>
      <w:r w:rsidRPr="00CC43FA">
        <w:rPr>
          <w:rFonts w:ascii="Dante MT Std" w:eastAsiaTheme="minorEastAsia" w:hAnsi="Dante MT Std" w:cs="Arial"/>
          <w:color w:val="auto"/>
          <w:kern w:val="0"/>
          <w:sz w:val="26"/>
          <w:szCs w:val="26"/>
          <w:bdr w:val="none" w:sz="0" w:space="0" w:color="auto"/>
          <w:lang w:eastAsia="ar-SA"/>
        </w:rPr>
        <w:t>will be processed by Logos, then preprocessed and compiled as objective-c++</w:t>
      </w:r>
      <w:r w:rsidRPr="00CC43FA">
        <w:rPr>
          <w:rFonts w:ascii="Dante MT Std" w:eastAsiaTheme="minorEastAsia" w:hAnsi="Dante MT Std" w:cs="Arial" w:hint="default"/>
          <w:color w:val="auto"/>
          <w:kern w:val="0"/>
          <w:sz w:val="26"/>
          <w:szCs w:val="26"/>
          <w:bdr w:val="none" w:sz="0" w:space="0" w:color="auto"/>
          <w:lang w:eastAsia="ar-SA"/>
        </w:rPr>
        <w:t xml:space="preserve">, just like the differences between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m</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mm</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files. There are 2 more suffixes as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xi</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xmi</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you can refer to </w:t>
      </w:r>
      <w:r w:rsidRPr="00CC43FA">
        <w:rPr>
          <w:rFonts w:ascii="Dante MT Std" w:eastAsiaTheme="minorEastAsia" w:hAnsi="Dante MT Std" w:cs="Arial"/>
          <w:color w:val="auto"/>
          <w:kern w:val="0"/>
          <w:sz w:val="26"/>
          <w:szCs w:val="26"/>
          <w:bdr w:val="none" w:sz="0" w:space="0" w:color="auto"/>
          <w:lang w:eastAsia="ar-SA"/>
        </w:rPr>
        <w:t>http://iphonedevwiki.net/index.php/Logos#File_Extensions_for_Logos</w:t>
      </w:r>
      <w:r w:rsidRPr="00CC43FA">
        <w:rPr>
          <w:rFonts w:ascii="Dante MT Std" w:eastAsiaTheme="minorEastAsia" w:hAnsi="Dante MT Std" w:cs="Arial" w:hint="default"/>
          <w:color w:val="auto"/>
          <w:kern w:val="0"/>
          <w:sz w:val="26"/>
          <w:szCs w:val="26"/>
          <w:bdr w:val="none" w:sz="0" w:space="0" w:color="auto"/>
          <w:lang w:eastAsia="ar-SA"/>
        </w:rPr>
        <w:t xml:space="preserve"> for details.</w:t>
      </w:r>
    </w:p>
    <w:p w14:paraId="1C44A866"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lastRenderedPageBreak/>
        <w:t>The default content of Tweak.xm is as follows:</w:t>
      </w:r>
    </w:p>
    <w:p w14:paraId="10FD0462"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How to Hook with Logos</w:t>
      </w:r>
    </w:p>
    <w:p w14:paraId="559DE756"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Hooks are written with syntax similar to that of an Objective-C @implementation.</w:t>
      </w:r>
    </w:p>
    <w:p w14:paraId="25C0AFE0"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You don't need to #include &lt;substrate.h&gt;, it will be done automatically, as will</w:t>
      </w:r>
    </w:p>
    <w:p w14:paraId="6C27F1D9"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the generation of a class list and an automatic constructor.</w:t>
      </w:r>
    </w:p>
    <w:p w14:paraId="53760AFD"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290812C"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 ClassName</w:t>
      </w:r>
    </w:p>
    <w:p w14:paraId="2CB8591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373E949B"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Hooking a class method</w:t>
      </w:r>
    </w:p>
    <w:p w14:paraId="76D7E28F"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(id)sharedInstance {</w:t>
      </w:r>
    </w:p>
    <w:p w14:paraId="531B8980"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return %orig;</w:t>
      </w:r>
    </w:p>
    <w:p w14:paraId="6276CF96"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0306906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2DDE69E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Hooking an instance method with an argument.</w:t>
      </w:r>
    </w:p>
    <w:p w14:paraId="48919C62"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(void)messageName:(int)argument {</w:t>
      </w:r>
    </w:p>
    <w:p w14:paraId="152947CD"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%log; // Write a message about this call, including its class, name and arguments, to the system log.</w:t>
      </w:r>
    </w:p>
    <w:p w14:paraId="6BB44209"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D5646CE"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%orig; // Call through to the original function with its original arguments.</w:t>
      </w:r>
    </w:p>
    <w:p w14:paraId="71E7507B"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%orig(nil); // Call through to the original function with a custom argument.</w:t>
      </w:r>
    </w:p>
    <w:p w14:paraId="5207846E"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57052A5"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 If you use %orig(), you MUST supply all arguments (except for self and _cmd, the automatically generated ones.)</w:t>
      </w:r>
    </w:p>
    <w:p w14:paraId="411F3FE2"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66E2A6ED"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202ACC88"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Hooking an instance method with no arguments.</w:t>
      </w:r>
    </w:p>
    <w:p w14:paraId="24F54F9B"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(id)noArguments {</w:t>
      </w:r>
    </w:p>
    <w:p w14:paraId="71FBAABF"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%log;</w:t>
      </w:r>
    </w:p>
    <w:p w14:paraId="5ED25F7D"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id awesome = %orig;</w:t>
      </w:r>
    </w:p>
    <w:p w14:paraId="47A63339"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[awesome doSomethingElse];</w:t>
      </w:r>
    </w:p>
    <w:p w14:paraId="4E07F25D"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21E9BFC4"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return awesome;</w:t>
      </w:r>
    </w:p>
    <w:p w14:paraId="1F6E7DD9"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6CDEB7C9"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373D7E93"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Always make sure you clean up after yourself; Not doing so could have grave consequences!</w:t>
      </w:r>
    </w:p>
    <w:p w14:paraId="4D2D9E1A"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%end</w:t>
      </w:r>
    </w:p>
    <w:p w14:paraId="6A1716F9"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12D92BE5"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These are the basic Logos syntax, including 3 preprocessor directives: %hook, %log and %orig. The next 3 examples show how to use them.</w:t>
      </w:r>
    </w:p>
    <w:p w14:paraId="3075B713" w14:textId="77777777" w:rsidR="00B825E0" w:rsidRDefault="00B825E0" w:rsidP="00E5493E">
      <w:pPr>
        <w:pStyle w:val="listbulletfirst"/>
        <w:numPr>
          <w:ilvl w:val="0"/>
          <w:numId w:val="51"/>
        </w:numPr>
        <w:jc w:val="left"/>
      </w:pPr>
      <w:r w:rsidRPr="00CC43FA">
        <w:t>%hook</w:t>
      </w:r>
    </w:p>
    <w:p w14:paraId="2EFD274D"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%hook specifies the class to be hooked, must end with %end, for example:</w:t>
      </w:r>
    </w:p>
    <w:p w14:paraId="40D96ED1"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 SpringBoard</w:t>
      </w:r>
    </w:p>
    <w:p w14:paraId="707D2A74"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(void)_menuButtonDown:(id)down</w:t>
      </w:r>
    </w:p>
    <w:p w14:paraId="0CD29EE0"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     </w:t>
      </w:r>
    </w:p>
    <w:p w14:paraId="0725BF16"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NSLog(@"You</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ve pressed home button.");</w:t>
      </w:r>
    </w:p>
    <w:p w14:paraId="4E205BF3"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%orig; // call the original _menuButtonDown:</w:t>
      </w:r>
    </w:p>
    <w:p w14:paraId="4A745284"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6B8E789A"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%end</w:t>
      </w:r>
    </w:p>
    <w:p w14:paraId="53B5A64D"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lastRenderedPageBreak/>
        <w:t>This snippet is to hook [SpringBoard _menuButtonDown:], write something to syslog before executing the original method.</w:t>
      </w:r>
    </w:p>
    <w:p w14:paraId="7AB9C9A3" w14:textId="77777777" w:rsidR="00B825E0" w:rsidRDefault="00B825E0" w:rsidP="00E5493E">
      <w:pPr>
        <w:pStyle w:val="listbulletfirst"/>
        <w:numPr>
          <w:ilvl w:val="0"/>
          <w:numId w:val="51"/>
        </w:numPr>
        <w:jc w:val="left"/>
      </w:pPr>
      <w:r w:rsidRPr="00CC43FA">
        <w:t>%log</w:t>
      </w:r>
    </w:p>
    <w:p w14:paraId="4479611C"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directive is used inside %hook to write the method arguments to syslog. We can also append anything else with the format of %log([(&lt;type&gt;)&lt;expr&gt;, …]), for example:</w:t>
      </w:r>
    </w:p>
    <w:p w14:paraId="7F8F426A"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 SpringBoard</w:t>
      </w:r>
    </w:p>
    <w:p w14:paraId="35F3D525"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(void)_menuButtonDown:(id)down</w:t>
      </w:r>
    </w:p>
    <w:p w14:paraId="6644B0D9"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     </w:t>
      </w:r>
    </w:p>
    <w:p w14:paraId="74416ED0"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%log((NSString *)@"iOSRE", (NSString *)@"Debug");</w:t>
      </w:r>
    </w:p>
    <w:p w14:paraId="0D4516AE"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 xml:space="preserve">%orig; // call the original _menuButtonDown: </w:t>
      </w:r>
    </w:p>
    <w:p w14:paraId="2E83C11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0F936BD2"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%end</w:t>
      </w:r>
    </w:p>
    <w:p w14:paraId="259C1050"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output is as follows:</w:t>
      </w:r>
    </w:p>
    <w:p w14:paraId="6F2A894D"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Dec  3 10:57:44 FunMaker-5 SpringBoard[786]: -[&lt;SpringBoard: 0x150eb800&gt; _menuButtonDown:+++++++++++++++++++++++++++++++++++++++++++++++++++++++++++++++++++++++</w:t>
      </w:r>
    </w:p>
    <w:p w14:paraId="4DE250AC"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Timestamp:           75607608282</w:t>
      </w:r>
    </w:p>
    <w:p w14:paraId="7E3DC081"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Total Latency:       20266 us</w:t>
      </w:r>
    </w:p>
    <w:p w14:paraId="220F15E4"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SenderID:            0x0000000100000190</w:t>
      </w:r>
    </w:p>
    <w:p w14:paraId="37C79D6D"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BuiltIn:             1</w:t>
      </w:r>
    </w:p>
    <w:p w14:paraId="7FEF3104"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AttributeDataLength: 16</w:t>
      </w:r>
    </w:p>
    <w:p w14:paraId="16385F2A"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 xml:space="preserve">AttributeData:       01 00 00 00 00 00 00 00 00 00 00 00 00 00 00 00 </w:t>
      </w:r>
    </w:p>
    <w:p w14:paraId="0BA799B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ValueType:           Absolute</w:t>
      </w:r>
    </w:p>
    <w:p w14:paraId="37C0B196"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EventType:           Keyboard</w:t>
      </w:r>
    </w:p>
    <w:p w14:paraId="7669927E"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UsagePage:           12</w:t>
      </w:r>
    </w:p>
    <w:p w14:paraId="4B25E528"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Usage:               64</w:t>
      </w:r>
    </w:p>
    <w:p w14:paraId="07D51344"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Down:                1</w:t>
      </w:r>
    </w:p>
    <w:p w14:paraId="1450C21E"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w:t>
      </w:r>
    </w:p>
    <w:p w14:paraId="7933A50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 iOSRE, Debug</w:t>
      </w:r>
    </w:p>
    <w:p w14:paraId="4D4EFD38" w14:textId="77777777" w:rsidR="00B825E0" w:rsidRDefault="00B825E0" w:rsidP="00E5493E">
      <w:pPr>
        <w:pStyle w:val="listbulletfirst"/>
        <w:numPr>
          <w:ilvl w:val="0"/>
          <w:numId w:val="51"/>
        </w:numPr>
        <w:jc w:val="left"/>
      </w:pPr>
      <w:r w:rsidRPr="00CC43FA">
        <w:t>%orig</w:t>
      </w:r>
    </w:p>
    <w:p w14:paraId="6A553AF6"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%orig is also used inside %hook; it executes the original hooked method, for example: </w:t>
      </w:r>
    </w:p>
    <w:p w14:paraId="62C3E59A"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 SpringBoard</w:t>
      </w:r>
    </w:p>
    <w:p w14:paraId="104C36EA"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(void)_menuButtonDown:(id)down</w:t>
      </w:r>
    </w:p>
    <w:p w14:paraId="56E36D0C"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     </w:t>
      </w:r>
    </w:p>
    <w:p w14:paraId="6DDB4E7B"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NSLog(@"You</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ve pressed home button.");</w:t>
      </w:r>
    </w:p>
    <w:p w14:paraId="115EBED2"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%orig; // call the original _menuButtonDown:</w:t>
      </w:r>
    </w:p>
    <w:p w14:paraId="7ACB349C"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60AE38F5"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%end</w:t>
      </w:r>
    </w:p>
    <w:p w14:paraId="16CC0B9D"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If %orig is removed, the original method will not be executed, for example:</w:t>
      </w:r>
    </w:p>
    <w:p w14:paraId="2CE63C23"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 SpringBoard</w:t>
      </w:r>
    </w:p>
    <w:p w14:paraId="179DC3BD"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(void)_menuButtonDown:(id)down</w:t>
      </w:r>
    </w:p>
    <w:p w14:paraId="1A6AE5E8"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     </w:t>
      </w:r>
    </w:p>
    <w:p w14:paraId="1202AA42"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NSLog(@"You</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ve pressed home button but it</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s not functioning.");</w:t>
      </w:r>
    </w:p>
    <w:p w14:paraId="0B4A6991"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40C08D02"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%end</w:t>
      </w:r>
    </w:p>
    <w:p w14:paraId="35EE5B72"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lastRenderedPageBreak/>
        <w:t>It can also be used to replace arguments of the original method, for example:</w:t>
      </w:r>
    </w:p>
    <w:p w14:paraId="1436F67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SBLockScreenDateViewController</w:t>
      </w:r>
    </w:p>
    <w:p w14:paraId="1B99E2B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(void)setCustomSubtitleText:(id)arg1 withColor:(id)arg2</w:t>
      </w:r>
    </w:p>
    <w:p w14:paraId="799C264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67565C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%orig(@"iOS 8 App Reverse Engineering", arg2);</w:t>
      </w:r>
    </w:p>
    <w:p w14:paraId="10CE8A6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5E9FE4F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37207C67"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lock screen looks like figure 3-4 with the new argument:</w:t>
      </w:r>
    </w:p>
    <w:p w14:paraId="7451419F" w14:textId="77777777" w:rsidR="00B825E0" w:rsidRDefault="00B825E0" w:rsidP="00B825E0">
      <w:pPr>
        <w:pStyle w:val="Afb"/>
        <w:ind w:firstLine="0"/>
        <w:jc w:val="center"/>
        <w:rPr>
          <w:rFonts w:hint="default"/>
        </w:rPr>
      </w:pPr>
      <w:r>
        <w:rPr>
          <w:noProof/>
        </w:rPr>
        <w:drawing>
          <wp:inline distT="0" distB="0" distL="0" distR="0" wp14:anchorId="3A5DA0EC" wp14:editId="34F35241">
            <wp:extent cx="2040128" cy="3635655"/>
            <wp:effectExtent l="0" t="0" r="0" b="0"/>
            <wp:docPr id="13" name="officeArt object"/>
            <wp:cNvGraphicFramePr/>
            <a:graphic xmlns:a="http://schemas.openxmlformats.org/drawingml/2006/main">
              <a:graphicData uri="http://schemas.openxmlformats.org/drawingml/2006/picture">
                <pic:pic xmlns:pic="http://schemas.openxmlformats.org/drawingml/2006/picture">
                  <pic:nvPicPr>
                    <pic:cNvPr id="1073741828" name="3-4.png"/>
                    <pic:cNvPicPr/>
                  </pic:nvPicPr>
                  <pic:blipFill>
                    <a:blip r:embed="rId74">
                      <a:extLst/>
                    </a:blip>
                    <a:stretch>
                      <a:fillRect/>
                    </a:stretch>
                  </pic:blipFill>
                  <pic:spPr>
                    <a:xfrm>
                      <a:off x="0" y="0"/>
                      <a:ext cx="2040128" cy="3635655"/>
                    </a:xfrm>
                    <a:prstGeom prst="rect">
                      <a:avLst/>
                    </a:prstGeom>
                    <a:ln w="12700" cap="flat">
                      <a:noFill/>
                      <a:miter lim="400000"/>
                    </a:ln>
                    <a:effectLst/>
                  </pic:spPr>
                </pic:pic>
              </a:graphicData>
            </a:graphic>
          </wp:inline>
        </w:drawing>
      </w:r>
    </w:p>
    <w:p w14:paraId="6C4F7888" w14:textId="77777777" w:rsidR="00B825E0" w:rsidRPr="00CC43FA" w:rsidRDefault="00B825E0" w:rsidP="00CC43FA">
      <w:pPr>
        <w:pStyle w:val="aa"/>
        <w:ind w:left="0" w:firstLine="0"/>
        <w:jc w:val="center"/>
        <w:rPr>
          <w:i w:val="0"/>
          <w:sz w:val="24"/>
          <w:szCs w:val="24"/>
        </w:rPr>
      </w:pPr>
      <w:r w:rsidRPr="00CC43FA">
        <w:rPr>
          <w:i w:val="0"/>
          <w:sz w:val="24"/>
          <w:szCs w:val="24"/>
        </w:rPr>
        <w:t>Figure 3- 4 Hack the lock screen</w:t>
      </w:r>
    </w:p>
    <w:p w14:paraId="3FCFD857"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Besides %hook, %log and %orig, there are other common preprocessor directives such as %group, %init, %ctor, %new and %c.</w:t>
      </w:r>
    </w:p>
    <w:p w14:paraId="23AB60D7" w14:textId="77777777" w:rsidR="00B825E0" w:rsidRDefault="00B825E0" w:rsidP="00E5493E">
      <w:pPr>
        <w:pStyle w:val="listbulletfirst"/>
        <w:numPr>
          <w:ilvl w:val="0"/>
          <w:numId w:val="51"/>
        </w:numPr>
        <w:jc w:val="left"/>
      </w:pPr>
      <w:r w:rsidRPr="00CC43FA">
        <w:t>%group</w:t>
      </w:r>
    </w:p>
    <w:p w14:paraId="00AEECC7" w14:textId="3C5E07BD"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directive is used to group %hook directives for better code management and conditional initialization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ll talk about this soon). %group must end with %end, one %group can contain multiple %hooks, all %hooks that do not belong to user-specific groups will be grouped into %group _ungrouped. For example:</w:t>
      </w:r>
    </w:p>
    <w:p w14:paraId="51BE4B8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%group iOS7Hook</w:t>
      </w:r>
    </w:p>
    <w:p w14:paraId="0C63A36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iOS7Class</w:t>
      </w:r>
    </w:p>
    <w:p w14:paraId="658172C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(id)iOS7Method</w:t>
      </w:r>
    </w:p>
    <w:p w14:paraId="321DF30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4200EAC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id result = %orig;</w:t>
      </w:r>
    </w:p>
    <w:p w14:paraId="383B6D3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NSLog(@"This class &amp; method only exist in iOS 7.");</w:t>
      </w:r>
    </w:p>
    <w:p w14:paraId="5ADAD00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return result;</w:t>
      </w:r>
    </w:p>
    <w:p w14:paraId="176B2A4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lastRenderedPageBreak/>
        <w:t>}</w:t>
      </w:r>
    </w:p>
    <w:p w14:paraId="0540E2A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254498E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 // iOS7Hook</w:t>
      </w:r>
    </w:p>
    <w:p w14:paraId="53AACD8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5A9AA3C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%group iOS8Hook</w:t>
      </w:r>
    </w:p>
    <w:p w14:paraId="798AFCC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iOS8Class</w:t>
      </w:r>
    </w:p>
    <w:p w14:paraId="64109AE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(id)iOS8Method</w:t>
      </w:r>
    </w:p>
    <w:p w14:paraId="6C12D7A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29E7C55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id result = %orig;</w:t>
      </w:r>
    </w:p>
    <w:p w14:paraId="3B8A396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NSLog(@"This class &amp; method only exist in iOS 8.");</w:t>
      </w:r>
    </w:p>
    <w:p w14:paraId="40C8F0F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return result;</w:t>
      </w:r>
    </w:p>
    <w:p w14:paraId="77D2328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55E9B20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01604F0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 // iOS8Hook</w:t>
      </w:r>
    </w:p>
    <w:p w14:paraId="66C3884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64F8DA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SpringBoard</w:t>
      </w:r>
    </w:p>
    <w:p w14:paraId="64FAACD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-(void)powerDown</w:t>
      </w:r>
    </w:p>
    <w:p w14:paraId="7FC4A3B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35C9A2D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%orig;</w:t>
      </w:r>
    </w:p>
    <w:p w14:paraId="1379A3A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3C88B77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63F3B3C9"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Inside %group iOS7Hook, it hooks [iOS7Class iOS7Method]; inside %group iOS8Hook, it hooks [iOS8Class iOS8Method]; and inside % group _ungrouped, it hooks [SpringBoard powerDown]. Can you get it?</w:t>
      </w:r>
    </w:p>
    <w:p w14:paraId="17451883"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Notice, %group will only work with %init.</w:t>
      </w:r>
    </w:p>
    <w:p w14:paraId="50CA220B" w14:textId="77777777" w:rsidR="00B825E0" w:rsidRDefault="00B825E0" w:rsidP="00E5493E">
      <w:pPr>
        <w:pStyle w:val="listbulletfirst"/>
        <w:numPr>
          <w:ilvl w:val="0"/>
          <w:numId w:val="51"/>
        </w:numPr>
        <w:jc w:val="left"/>
      </w:pPr>
      <w:r w:rsidRPr="00CC43FA">
        <w:t>%init</w:t>
      </w:r>
    </w:p>
    <w:p w14:paraId="7588F2A2"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directive is used for %group initialization; it must be called inside %hook or %ctor. If a group name is specified, it will initialize %group SpecifiedGroupName, or it will initialize %group _ungrouped, for example:</w:t>
      </w:r>
    </w:p>
    <w:p w14:paraId="21D12D9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#ifndef kCFCoreFoundationVersionNumber_iOS_8_0</w:t>
      </w:r>
    </w:p>
    <w:p w14:paraId="70CF7DC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#define kCFCoreFoundationVersionNumber_iOS_8_0 1140.10</w:t>
      </w:r>
    </w:p>
    <w:p w14:paraId="63193FC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#endif </w:t>
      </w:r>
    </w:p>
    <w:p w14:paraId="5AB0217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31FF9A5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SpringBoard</w:t>
      </w:r>
    </w:p>
    <w:p w14:paraId="35D178A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(void)applicationDidFinishLaunching:(id)application</w:t>
      </w:r>
    </w:p>
    <w:p w14:paraId="400DEE6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180333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%orig;</w:t>
      </w:r>
    </w:p>
    <w:p w14:paraId="5E3AD07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15BC07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%init; // Equals to %init(_ungrouped)</w:t>
      </w:r>
    </w:p>
    <w:p w14:paraId="07F281C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if (kCFCoreFoundationVersionNumber &gt;= kCFCoreFoundationVersionNumber_iOS_7_0 &amp;&amp; kCFCoreFoundationVersionNumber &lt; kCFCoreFoundationVersionNumber_iOS_8_0) %init(iOS7Hook);</w:t>
      </w:r>
    </w:p>
    <w:p w14:paraId="7D6950C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if (kCFCoreFoundationVersionNumber &gt;= kCFCoreFoundationVersionNumber_iOS_8_0) init(iOS8Hook);</w:t>
      </w:r>
    </w:p>
    <w:p w14:paraId="4C4D104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437644C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2B39E0C9"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Please remember, a %group will only take effect with a corresponding %init.</w:t>
      </w:r>
    </w:p>
    <w:p w14:paraId="66714BF8" w14:textId="77777777" w:rsidR="00B825E0" w:rsidRDefault="00B825E0" w:rsidP="00E5493E">
      <w:pPr>
        <w:pStyle w:val="listbulletfirst"/>
        <w:numPr>
          <w:ilvl w:val="0"/>
          <w:numId w:val="51"/>
        </w:numPr>
        <w:jc w:val="left"/>
      </w:pPr>
      <w:r w:rsidRPr="00CC43FA">
        <w:lastRenderedPageBreak/>
        <w:t>%ctor</w:t>
      </w:r>
    </w:p>
    <w:p w14:paraId="237C57D7" w14:textId="1F481EED"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constructor of a tweak, it is the first function to be called in the tweak. If we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t define a constructor explicitly, Theos will create one for us automatically, and call %init(_ungrouped) inside it.</w:t>
      </w:r>
    </w:p>
    <w:p w14:paraId="7442986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SpringBoard</w:t>
      </w:r>
    </w:p>
    <w:p w14:paraId="39DDF50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(void)reboot</w:t>
      </w:r>
    </w:p>
    <w:p w14:paraId="130DAAD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0E5FD4C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NSLog(@"If rebooting doesn</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t work then I</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m screwed.");</w:t>
      </w:r>
    </w:p>
    <w:p w14:paraId="0D725B2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%orig;</w:t>
      </w:r>
    </w:p>
    <w:p w14:paraId="77202CA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285EE18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5AFFF667"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above code works fine, because Theos has called %init implicitly like this:</w:t>
      </w:r>
    </w:p>
    <w:p w14:paraId="289CA3E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%ctor</w:t>
      </w:r>
    </w:p>
    <w:p w14:paraId="1C48067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122CFC9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%init(_ungrouped);</w:t>
      </w:r>
    </w:p>
    <w:p w14:paraId="62E3F6C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5E7E8DF9"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However,</w:t>
      </w:r>
    </w:p>
    <w:p w14:paraId="3819825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SpringBoard</w:t>
      </w:r>
    </w:p>
    <w:p w14:paraId="45A936B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(void)reboot</w:t>
      </w:r>
    </w:p>
    <w:p w14:paraId="07A5DE4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014D400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NSLog(@"If rebooting doesn</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t work then I</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m screwed.");</w:t>
      </w:r>
    </w:p>
    <w:p w14:paraId="0B9E3E8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%orig;</w:t>
      </w:r>
    </w:p>
    <w:p w14:paraId="50D0E5A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906461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00BCA8F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60ABE5A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%ctor</w:t>
      </w:r>
    </w:p>
    <w:p w14:paraId="3D96E9A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618F704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 Need to call %init explicitly!</w:t>
      </w:r>
    </w:p>
    <w:p w14:paraId="56D268B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61084564" w14:textId="54319B1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%hook never works, because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ve defined %ctor explicitly without calling %init explicitly, there lacks a %group(_ungrouped). Generally, %ctor is used to call %init and MSHookFunction, for example:</w:t>
      </w:r>
    </w:p>
    <w:p w14:paraId="155AF26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#ifndef kCFCoreFoundationVersionNumber_iOS_8_0</w:t>
      </w:r>
    </w:p>
    <w:p w14:paraId="5D125AE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#define kCFCoreFoundationVersionNumber_iOS_8_0 1140.10</w:t>
      </w:r>
    </w:p>
    <w:p w14:paraId="2435D83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#endif </w:t>
      </w:r>
    </w:p>
    <w:p w14:paraId="40B555D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7AB872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%ctor</w:t>
      </w:r>
    </w:p>
    <w:p w14:paraId="5A6CBFC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1906229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%init;</w:t>
      </w:r>
    </w:p>
    <w:p w14:paraId="1B6ABB6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if (kCFCoreFoundationVersionNumber &gt;= kCFCoreFoundationVersionNumber_iOS_7_0 &amp;&amp; kCFCoreFoundationVersionNumber &lt; kCFCoreFoundationVersionNumber_iOS_8_0) %init(iOS7Hook);</w:t>
      </w:r>
    </w:p>
    <w:p w14:paraId="68A4142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if (kCFCoreFoundationVersionNumber &gt;= kCFCoreFoundationVersionNumber_iOS_8_0) %init(iOS8Hook);</w:t>
      </w:r>
    </w:p>
    <w:p w14:paraId="79A58BF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MSHookFunction((void *)&amp;AudioServicesPlaySystemSound,</w:t>
      </w:r>
    </w:p>
    <w:p w14:paraId="5EF8136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r>
      <w:r w:rsidRPr="00CC43FA">
        <w:rPr>
          <w:rFonts w:ascii="Monaco" w:hint="default"/>
          <w:kern w:val="0"/>
          <w:sz w:val="20"/>
          <w:szCs w:val="20"/>
          <w:shd w:val="clear" w:color="auto" w:fill="D8D8D8"/>
        </w:rPr>
        <w:tab/>
        <w:t>(void *)&amp;replaced_AudioServicesPlaySystemSound,</w:t>
      </w:r>
    </w:p>
    <w:p w14:paraId="6E0CE33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lastRenderedPageBreak/>
        <w:tab/>
      </w:r>
      <w:r w:rsidRPr="00CC43FA">
        <w:rPr>
          <w:rFonts w:ascii="Monaco" w:hint="default"/>
          <w:kern w:val="0"/>
          <w:sz w:val="20"/>
          <w:szCs w:val="20"/>
          <w:shd w:val="clear" w:color="auto" w:fill="D8D8D8"/>
        </w:rPr>
        <w:tab/>
        <w:t>(void **)&amp;original_AudioServicesPlaySystemSound);</w:t>
      </w:r>
    </w:p>
    <w:p w14:paraId="7F762A9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34CF317" w14:textId="3BBD926C"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Attention, %ctor doesn</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t end with %end.</w:t>
      </w:r>
    </w:p>
    <w:p w14:paraId="6A16AC85" w14:textId="77777777" w:rsidR="00B825E0" w:rsidRDefault="00B825E0" w:rsidP="00E5493E">
      <w:pPr>
        <w:pStyle w:val="listbulletfirst"/>
        <w:numPr>
          <w:ilvl w:val="0"/>
          <w:numId w:val="51"/>
        </w:numPr>
        <w:jc w:val="left"/>
      </w:pPr>
      <w:r w:rsidRPr="00CC43FA">
        <w:t>%new</w:t>
      </w:r>
    </w:p>
    <w:p w14:paraId="02E54B34" w14:textId="0CB6670C"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%new is used inside %hook to add a new method to an existing class;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the same as class_addMethod, for example:</w:t>
      </w:r>
    </w:p>
    <w:p w14:paraId="3182B80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SpringBoard</w:t>
      </w:r>
    </w:p>
    <w:p w14:paraId="7EDB7A0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%new</w:t>
      </w:r>
    </w:p>
    <w:p w14:paraId="44E45A7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(void)namespaceNewMethod</w:t>
      </w:r>
    </w:p>
    <w:p w14:paraId="076E986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38D9DB8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NSLog(@"We</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ve added a new method to SpringBoard.");</w:t>
      </w:r>
    </w:p>
    <w:p w14:paraId="18C856D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58B731F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0703D63A"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Some of you may wonder, category in Objective-C can already adds new methods to classes, why do we still need %new? The difference between category and %new is that the former is static while the latter is dynamic. Well, does static adding or dynamic adding matter? Yes, especially when the class to be added is from a certain executable, it matters. For example, the above code adds a new method to SpringBoard. If we use category, the code should look like this:</w:t>
      </w:r>
    </w:p>
    <w:p w14:paraId="393E233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@interface SpringBoard (iOSRE)</w:t>
      </w:r>
    </w:p>
    <w:p w14:paraId="1FDA055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(void)namespaceNewMethod;</w:t>
      </w:r>
    </w:p>
    <w:p w14:paraId="0A0CC1D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26741A2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F1C695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@implementation SpringBoard (iOSRE)</w:t>
      </w:r>
    </w:p>
    <w:p w14:paraId="10011AC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(void)namespaceNewMethod</w:t>
      </w:r>
    </w:p>
    <w:p w14:paraId="156CE94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0E3F4B3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NSLog(@"We</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ve added a new method to SpringBoard.");</w:t>
      </w:r>
    </w:p>
    <w:p w14:paraId="2D34B2A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59B6835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49D87B50" w14:textId="5D99D02B"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We will get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error: cannot find interface declaration for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SpringBoard</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when trying to compile the above code, which indicates that the compiler cannot find the definition of SpringBoard. We can compose a SpringBoard class to cheat the compiler:</w:t>
      </w:r>
    </w:p>
    <w:p w14:paraId="10FF917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@interface SpringBoard : NSObject</w:t>
      </w:r>
    </w:p>
    <w:p w14:paraId="377B6CA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1504ED6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914905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@interface SpringBoard (iOSRE)</w:t>
      </w:r>
    </w:p>
    <w:p w14:paraId="24F2201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(void)namespaceNewMethod;</w:t>
      </w:r>
    </w:p>
    <w:p w14:paraId="77C6CF8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2114437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216CE26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@implementation SpringBoard (iOSRE)</w:t>
      </w:r>
    </w:p>
    <w:p w14:paraId="69366FC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(void)namespaceNewMethod</w:t>
      </w:r>
    </w:p>
    <w:p w14:paraId="686AB70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60FD496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lastRenderedPageBreak/>
        <w:tab/>
        <w:t>NSLog(@"We</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ve added a new method to SpringBoard.");</w:t>
      </w:r>
    </w:p>
    <w:p w14:paraId="6FF70DC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3D7643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292BF67C" w14:textId="0BA52F21"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Recompile it,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ll still get the following error:</w:t>
      </w:r>
    </w:p>
    <w:p w14:paraId="169BB39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Undefined symbols for architecture armv7:</w:t>
      </w:r>
    </w:p>
    <w:p w14:paraId="6E445DD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"_OBJC_CLASS_$_SpringBoard", referenced from:</w:t>
      </w:r>
    </w:p>
    <w:p w14:paraId="4FD1330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l_OBJC_$_CATEGORY_SpringBoard_$_iOSRE in Tweak.xm.b1748661.o</w:t>
      </w:r>
    </w:p>
    <w:p w14:paraId="27A0AF9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ld: symbol(s) not found for architecture armv7</w:t>
      </w:r>
    </w:p>
    <w:p w14:paraId="5A7C6E2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clang: error: linker command failed with exit code 1 (use -v to see invocation)</w:t>
      </w:r>
    </w:p>
    <w:p w14:paraId="729B6AAB" w14:textId="0BB0C2DE"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ld cannot find the definition of SpringBoard. Normally, when there</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symbol(s) not found</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most of you may think, if this is because I forget to import any framework? But, SpringBoard is a class of SpringBoard.app rather than a framework, how do we import an executable? I bet you know %new</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usage right now.</w:t>
      </w:r>
    </w:p>
    <w:p w14:paraId="4F581669" w14:textId="77777777" w:rsidR="00B825E0" w:rsidRDefault="00B825E0" w:rsidP="00E5493E">
      <w:pPr>
        <w:pStyle w:val="listbulletfirst"/>
        <w:numPr>
          <w:ilvl w:val="0"/>
          <w:numId w:val="51"/>
        </w:numPr>
        <w:jc w:val="left"/>
      </w:pPr>
      <w:r w:rsidRPr="00CC43FA">
        <w:t>%c</w:t>
      </w:r>
    </w:p>
    <w:p w14:paraId="01609064"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directive is equal to objc_getClass or NSClassFromString, it is used in %hook or %ctor to dynamically get a class by name.</w:t>
      </w:r>
    </w:p>
    <w:p w14:paraId="7090026C" w14:textId="24639382"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Other Logos preprocessor directives including %subclass and %config are seldom used, at least I myself have never used them before. Nonetheless, if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re interested in them, you can refer to http://iphonedevwiki.net/index.php/Logos, or go to </w:t>
      </w:r>
      <w:hyperlink r:id="rId75" w:history="1">
        <w:r w:rsidRPr="00CC43FA">
          <w:rPr>
            <w:rFonts w:ascii="Dante MT Std" w:eastAsiaTheme="minorEastAsia" w:hAnsi="Dante MT Std" w:cs="Arial" w:hint="default"/>
            <w:color w:val="auto"/>
            <w:kern w:val="0"/>
            <w:sz w:val="26"/>
            <w:szCs w:val="26"/>
            <w:bdr w:val="none" w:sz="0" w:space="0" w:color="auto"/>
            <w:lang w:eastAsia="ar-SA"/>
          </w:rPr>
          <w:t>http://bbs.iosre.com</w:t>
        </w:r>
      </w:hyperlink>
      <w:r w:rsidRPr="00CC43FA">
        <w:rPr>
          <w:rFonts w:ascii="Dante MT Std" w:eastAsiaTheme="minorEastAsia" w:hAnsi="Dante MT Std" w:cs="Arial" w:hint="default"/>
          <w:color w:val="auto"/>
          <w:kern w:val="0"/>
          <w:sz w:val="26"/>
          <w:szCs w:val="26"/>
          <w:bdr w:val="none" w:sz="0" w:space="0" w:color="auto"/>
          <w:lang w:eastAsia="ar-SA"/>
        </w:rPr>
        <w:t xml:space="preserve"> for discussion.</w:t>
      </w:r>
    </w:p>
    <w:p w14:paraId="5FB9EEFB" w14:textId="77777777" w:rsidR="00B825E0" w:rsidRDefault="00B825E0" w:rsidP="00CC43FA">
      <w:pPr>
        <w:pStyle w:val="listbulletfirst"/>
        <w:numPr>
          <w:ilvl w:val="0"/>
          <w:numId w:val="5"/>
        </w:numPr>
        <w:jc w:val="left"/>
      </w:pPr>
      <w:r w:rsidRPr="00CC43FA">
        <w:t>control</w:t>
      </w:r>
    </w:p>
    <w:p w14:paraId="7B120140" w14:textId="013956DB"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contents of control file are basic information of the current deb package; they will be packed into the deb package. The contents of iOSREProject</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control file are shown as follows:</w:t>
      </w:r>
    </w:p>
    <w:p w14:paraId="7CC6EDE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Package: com.iosre.iosreproject</w:t>
      </w:r>
    </w:p>
    <w:p w14:paraId="76A2C31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Name: iOSREProject</w:t>
      </w:r>
    </w:p>
    <w:p w14:paraId="5D22238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Depends: mobilesubstrate</w:t>
      </w:r>
    </w:p>
    <w:p w14:paraId="01BA402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Version: 0.0.1</w:t>
      </w:r>
    </w:p>
    <w:p w14:paraId="613CA60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Architecture: iphoneos-arm</w:t>
      </w:r>
    </w:p>
    <w:p w14:paraId="6EBB71A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Description: An awesome MobileSubstrate tweak!</w:t>
      </w:r>
    </w:p>
    <w:p w14:paraId="280318B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Maintainer: snakeninny</w:t>
      </w:r>
    </w:p>
    <w:p w14:paraId="19D7D54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Author: snakeninny</w:t>
      </w:r>
    </w:p>
    <w:p w14:paraId="081D285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Section: Tweaks</w:t>
      </w:r>
    </w:p>
    <w:p w14:paraId="61A1192C"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Let me give a brief introduction of this file.</w:t>
      </w:r>
    </w:p>
    <w:p w14:paraId="7C4F9415" w14:textId="77777777" w:rsidR="00B825E0" w:rsidRPr="00274838" w:rsidRDefault="00B825E0" w:rsidP="00E5493E">
      <w:pPr>
        <w:pStyle w:val="listbulletfirst"/>
        <w:numPr>
          <w:ilvl w:val="0"/>
          <w:numId w:val="51"/>
        </w:numPr>
        <w:jc w:val="left"/>
      </w:pPr>
      <w:r w:rsidRPr="00274838">
        <w:t>Package field is the name of the deb package, it has the similar naming convention to bundle identifier, i.e. reverse DNS format. It can be changed on demand.</w:t>
      </w:r>
    </w:p>
    <w:p w14:paraId="13F0E770" w14:textId="77777777" w:rsidR="00B825E0" w:rsidRPr="00274838" w:rsidRDefault="00B825E0" w:rsidP="00E5493E">
      <w:pPr>
        <w:pStyle w:val="listbulletfirst"/>
        <w:numPr>
          <w:ilvl w:val="0"/>
          <w:numId w:val="51"/>
        </w:numPr>
        <w:jc w:val="left"/>
      </w:pPr>
      <w:r w:rsidRPr="00274838">
        <w:t>Name field is used to describe the name of the project; it also can be changed.</w:t>
      </w:r>
    </w:p>
    <w:p w14:paraId="1BEB6644" w14:textId="77777777" w:rsidR="00B825E0" w:rsidRPr="00274838" w:rsidRDefault="00B825E0" w:rsidP="00E5493E">
      <w:pPr>
        <w:pStyle w:val="listbulletfirst"/>
        <w:numPr>
          <w:ilvl w:val="0"/>
          <w:numId w:val="51"/>
        </w:numPr>
        <w:jc w:val="left"/>
      </w:pPr>
      <w:r w:rsidRPr="00274838">
        <w:lastRenderedPageBreak/>
        <w:t>Depends field is used to describe the dependency of this deb package. Dependency means the basic condition to run this tweak, if the current environment does not meet the condition described in depends field, this tweak cannot run properly. For example, the following code means the tweak must run on iOS 8.0 or later with CydiaSubstrate installed.</w:t>
      </w:r>
    </w:p>
    <w:p w14:paraId="30BF097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Depends: mobilesubstrate, firmware (&gt;= 8.0)</w:t>
      </w:r>
    </w:p>
    <w:p w14:paraId="2BDB982A" w14:textId="77777777" w:rsidR="00B825E0" w:rsidRPr="00274838" w:rsidRDefault="00B825E0" w:rsidP="00E5493E">
      <w:pPr>
        <w:pStyle w:val="listbulletfirst"/>
        <w:numPr>
          <w:ilvl w:val="0"/>
          <w:numId w:val="51"/>
        </w:numPr>
        <w:jc w:val="left"/>
      </w:pPr>
      <w:r w:rsidRPr="00274838">
        <w:t>Version field is used to describe the version of the deb package; it can be changed on demand.</w:t>
      </w:r>
    </w:p>
    <w:p w14:paraId="22694CFD" w14:textId="77777777" w:rsidR="00B825E0" w:rsidRPr="00274838" w:rsidRDefault="00B825E0" w:rsidP="00E5493E">
      <w:pPr>
        <w:pStyle w:val="listbulletfirst"/>
        <w:numPr>
          <w:ilvl w:val="0"/>
          <w:numId w:val="51"/>
        </w:numPr>
        <w:jc w:val="left"/>
      </w:pPr>
      <w:r w:rsidRPr="00274838">
        <w:t>Architecture field is used to describe the target device architecture, do not change it.</w:t>
      </w:r>
    </w:p>
    <w:p w14:paraId="3CBB558F" w14:textId="77777777" w:rsidR="00B825E0" w:rsidRPr="00274838" w:rsidRDefault="00B825E0" w:rsidP="00E5493E">
      <w:pPr>
        <w:pStyle w:val="listbulletfirst"/>
        <w:numPr>
          <w:ilvl w:val="0"/>
          <w:numId w:val="51"/>
        </w:numPr>
        <w:jc w:val="left"/>
      </w:pPr>
      <w:r w:rsidRPr="00274838">
        <w:t>Description field is used to give a brief introduction of the deb package; it can be changed on demand.</w:t>
      </w:r>
    </w:p>
    <w:p w14:paraId="79CE2C02" w14:textId="77777777" w:rsidR="00B825E0" w:rsidRPr="00274838" w:rsidRDefault="00B825E0" w:rsidP="00E5493E">
      <w:pPr>
        <w:pStyle w:val="listbulletfirst"/>
        <w:numPr>
          <w:ilvl w:val="0"/>
          <w:numId w:val="51"/>
        </w:numPr>
        <w:jc w:val="left"/>
      </w:pPr>
      <w:r w:rsidRPr="00274838">
        <w:t>Maintainer field is used to describe the maintainer of the deb package, say, all deb packages on TheBigBoss are maintained by BigBoss instead of the author. This field can be changed on demand.</w:t>
      </w:r>
    </w:p>
    <w:p w14:paraId="757B397E" w14:textId="77777777" w:rsidR="00B825E0" w:rsidRPr="00274838" w:rsidRDefault="00B825E0" w:rsidP="00E5493E">
      <w:pPr>
        <w:pStyle w:val="listbulletfirst"/>
        <w:numPr>
          <w:ilvl w:val="0"/>
          <w:numId w:val="51"/>
        </w:numPr>
        <w:jc w:val="left"/>
      </w:pPr>
      <w:r w:rsidRPr="00274838">
        <w:t>Author field is used to describe the author of the tweak, which is different from the maintainer. It can be changed on demand.</w:t>
      </w:r>
    </w:p>
    <w:p w14:paraId="13597EDA" w14:textId="32FA295F" w:rsidR="00B825E0" w:rsidRPr="00274838" w:rsidRDefault="00B825E0" w:rsidP="00E5493E">
      <w:pPr>
        <w:pStyle w:val="listbulletfirst"/>
        <w:numPr>
          <w:ilvl w:val="0"/>
          <w:numId w:val="51"/>
        </w:numPr>
        <w:jc w:val="left"/>
      </w:pPr>
      <w:r w:rsidRPr="00274838">
        <w:t>Section field is used to describe the program type of the deb package, don</w:t>
      </w:r>
      <w:r w:rsidR="00511121" w:rsidRPr="00511121">
        <w:t>’</w:t>
      </w:r>
      <w:r w:rsidRPr="00274838">
        <w:t>t change it.</w:t>
      </w:r>
    </w:p>
    <w:p w14:paraId="6B643035" w14:textId="4630D573"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There are still some other fields in control file, but the above fields are enough for Theos projects. For more information, please refer to the official site of debian, </w:t>
      </w:r>
      <w:hyperlink r:id="rId76" w:history="1">
        <w:r w:rsidRPr="00274838">
          <w:rPr>
            <w:rFonts w:ascii="Dante MT Std" w:eastAsiaTheme="minorEastAsia" w:hAnsi="Dante MT Std" w:cs="Arial" w:hint="default"/>
            <w:color w:val="auto"/>
            <w:kern w:val="0"/>
            <w:sz w:val="26"/>
            <w:szCs w:val="26"/>
            <w:bdr w:val="none" w:sz="0" w:space="0" w:color="auto"/>
            <w:lang w:eastAsia="ar-SA"/>
          </w:rPr>
          <w:t>http://www.debian.org/doc/debian-policy/ch-controlfields.html</w:t>
        </w:r>
      </w:hyperlink>
      <w:r w:rsidRPr="00274838">
        <w:rPr>
          <w:rFonts w:ascii="Dante MT Std" w:eastAsiaTheme="minorEastAsia" w:hAnsi="Dante MT Std" w:cs="Arial" w:hint="default"/>
          <w:color w:val="auto"/>
          <w:kern w:val="0"/>
          <w:sz w:val="26"/>
          <w:szCs w:val="26"/>
          <w:bdr w:val="none" w:sz="0" w:space="0" w:color="auto"/>
          <w:lang w:eastAsia="ar-SA"/>
        </w:rPr>
        <w:t>, or control files in other deb packages.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worth mentioning that Theos will further edit control file when packaging:</w:t>
      </w:r>
    </w:p>
    <w:p w14:paraId="7D9A583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Package: com.iosre.iosreproject</w:t>
      </w:r>
    </w:p>
    <w:p w14:paraId="2538071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Name: iOSREProject</w:t>
      </w:r>
    </w:p>
    <w:p w14:paraId="7174924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Depends: mobilesubstrate</w:t>
      </w:r>
    </w:p>
    <w:p w14:paraId="201BE1D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Architecture: iphoneos-arm</w:t>
      </w:r>
    </w:p>
    <w:p w14:paraId="68B2E1B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Description: An awesome MobileSubstrate tweak!</w:t>
      </w:r>
    </w:p>
    <w:p w14:paraId="318A450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Maintainer: snakeninny</w:t>
      </w:r>
    </w:p>
    <w:p w14:paraId="2087210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Author: snakeninny</w:t>
      </w:r>
    </w:p>
    <w:p w14:paraId="7B0B745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Section: Tweaks</w:t>
      </w:r>
    </w:p>
    <w:p w14:paraId="017C1E0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Version: 0.0.1-1</w:t>
      </w:r>
    </w:p>
    <w:p w14:paraId="1198D15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Installed-Size: 104</w:t>
      </w:r>
    </w:p>
    <w:p w14:paraId="2EA354BE" w14:textId="01F34FA0"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During editing, Theos changes the Version field to indicate packaging times; adds an Installed-Size field to indicate the size of the package. This size may not be exactly the same to the actual size, but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t change it.</w:t>
      </w:r>
    </w:p>
    <w:p w14:paraId="4AF6B81B"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 information of control file will show in Cydia directly, as shown in figure 3-5:</w:t>
      </w:r>
    </w:p>
    <w:p w14:paraId="7601B30B" w14:textId="77777777" w:rsidR="00B825E0" w:rsidRDefault="00B825E0" w:rsidP="00B825E0">
      <w:pPr>
        <w:pStyle w:val="Afb"/>
        <w:keepNext/>
        <w:ind w:firstLine="0"/>
        <w:jc w:val="center"/>
        <w:rPr>
          <w:rFonts w:hint="default"/>
        </w:rPr>
      </w:pPr>
      <w:r>
        <w:rPr>
          <w:noProof/>
        </w:rPr>
        <w:lastRenderedPageBreak/>
        <w:drawing>
          <wp:inline distT="0" distB="0" distL="0" distR="0" wp14:anchorId="75A75D41" wp14:editId="30B1780E">
            <wp:extent cx="2032000" cy="3606800"/>
            <wp:effectExtent l="0" t="0" r="0" b="0"/>
            <wp:docPr id="14" name="officeArt object"/>
            <wp:cNvGraphicFramePr/>
            <a:graphic xmlns:a="http://schemas.openxmlformats.org/drawingml/2006/main">
              <a:graphicData uri="http://schemas.openxmlformats.org/drawingml/2006/picture">
                <pic:pic xmlns:pic="http://schemas.openxmlformats.org/drawingml/2006/picture">
                  <pic:nvPicPr>
                    <pic:cNvPr id="1073741829" name="3-3.png"/>
                    <pic:cNvPicPr/>
                  </pic:nvPicPr>
                  <pic:blipFill>
                    <a:blip r:embed="rId77">
                      <a:extLst/>
                    </a:blip>
                    <a:stretch>
                      <a:fillRect/>
                    </a:stretch>
                  </pic:blipFill>
                  <pic:spPr>
                    <a:xfrm>
                      <a:off x="0" y="0"/>
                      <a:ext cx="2032000" cy="3606800"/>
                    </a:xfrm>
                    <a:prstGeom prst="rect">
                      <a:avLst/>
                    </a:prstGeom>
                    <a:ln w="12700" cap="flat">
                      <a:noFill/>
                      <a:miter lim="400000"/>
                    </a:ln>
                    <a:effectLst/>
                  </pic:spPr>
                </pic:pic>
              </a:graphicData>
            </a:graphic>
          </wp:inline>
        </w:drawing>
      </w:r>
    </w:p>
    <w:p w14:paraId="3A3E9D50" w14:textId="77777777" w:rsidR="00B825E0" w:rsidRPr="00274838" w:rsidRDefault="00B825E0" w:rsidP="00274838">
      <w:pPr>
        <w:pStyle w:val="aa"/>
        <w:ind w:left="0" w:firstLine="0"/>
        <w:jc w:val="center"/>
        <w:rPr>
          <w:i w:val="0"/>
          <w:sz w:val="24"/>
          <w:szCs w:val="24"/>
        </w:rPr>
      </w:pPr>
      <w:r w:rsidRPr="00274838">
        <w:rPr>
          <w:i w:val="0"/>
          <w:sz w:val="24"/>
          <w:szCs w:val="24"/>
        </w:rPr>
        <w:t>Figure 3- 5 Control informaton in Cydia</w:t>
      </w:r>
    </w:p>
    <w:p w14:paraId="0F25EAB2" w14:textId="77777777" w:rsidR="00B825E0" w:rsidRDefault="00B825E0" w:rsidP="00274838">
      <w:pPr>
        <w:pStyle w:val="listbulletfirst"/>
        <w:numPr>
          <w:ilvl w:val="0"/>
          <w:numId w:val="5"/>
        </w:numPr>
        <w:jc w:val="left"/>
      </w:pPr>
      <w:r w:rsidRPr="00274838">
        <w:t>iOSREProject.plist</w:t>
      </w:r>
    </w:p>
    <w:p w14:paraId="3CA95FF8"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This plist file has the similar function to Info.plist of an App, which records some configuration information. Specifically in a tweak, it describes the functioning scope of the tweak. It can be edited with plutil or Xcode. </w:t>
      </w:r>
    </w:p>
    <w:p w14:paraId="48D37480" w14:textId="3E026614"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iOSREProject.plist consists of a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Root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dictionary, which has a key named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Filter</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as shown in figure 3-6:</w:t>
      </w:r>
    </w:p>
    <w:p w14:paraId="7329304F" w14:textId="77777777" w:rsidR="00B825E0" w:rsidRDefault="00B825E0" w:rsidP="00B825E0">
      <w:pPr>
        <w:pStyle w:val="Afb"/>
        <w:keepNext/>
        <w:ind w:firstLine="0"/>
        <w:jc w:val="center"/>
        <w:rPr>
          <w:rFonts w:hint="default"/>
        </w:rPr>
      </w:pPr>
      <w:r>
        <w:rPr>
          <w:noProof/>
        </w:rPr>
        <w:drawing>
          <wp:inline distT="0" distB="0" distL="0" distR="0" wp14:anchorId="23578B14" wp14:editId="707F3782">
            <wp:extent cx="3600197" cy="762000"/>
            <wp:effectExtent l="0" t="0" r="0" b="0"/>
            <wp:docPr id="15" name="officeArt object"/>
            <wp:cNvGraphicFramePr/>
            <a:graphic xmlns:a="http://schemas.openxmlformats.org/drawingml/2006/main">
              <a:graphicData uri="http://schemas.openxmlformats.org/drawingml/2006/picture">
                <pic:pic xmlns:pic="http://schemas.openxmlformats.org/drawingml/2006/picture">
                  <pic:nvPicPr>
                    <pic:cNvPr id="1073741830" name="3-4.png"/>
                    <pic:cNvPicPr/>
                  </pic:nvPicPr>
                  <pic:blipFill>
                    <a:blip r:embed="rId78">
                      <a:extLst/>
                    </a:blip>
                    <a:stretch>
                      <a:fillRect/>
                    </a:stretch>
                  </pic:blipFill>
                  <pic:spPr>
                    <a:xfrm>
                      <a:off x="0" y="0"/>
                      <a:ext cx="3600197" cy="762000"/>
                    </a:xfrm>
                    <a:prstGeom prst="rect">
                      <a:avLst/>
                    </a:prstGeom>
                    <a:ln w="12700" cap="flat">
                      <a:noFill/>
                      <a:miter lim="400000"/>
                    </a:ln>
                    <a:effectLst/>
                  </pic:spPr>
                </pic:pic>
              </a:graphicData>
            </a:graphic>
          </wp:inline>
        </w:drawing>
      </w:r>
    </w:p>
    <w:p w14:paraId="0E2F306D" w14:textId="77777777" w:rsidR="00B825E0" w:rsidRPr="00274838" w:rsidRDefault="00B825E0" w:rsidP="00274838">
      <w:pPr>
        <w:pStyle w:val="aa"/>
        <w:ind w:left="0" w:firstLine="0"/>
        <w:jc w:val="center"/>
        <w:rPr>
          <w:i w:val="0"/>
          <w:sz w:val="24"/>
          <w:szCs w:val="24"/>
        </w:rPr>
      </w:pPr>
      <w:r w:rsidRPr="00274838">
        <w:rPr>
          <w:i w:val="0"/>
          <w:sz w:val="24"/>
          <w:szCs w:val="24"/>
        </w:rPr>
        <w:t>Figure 3- 6 iOSREProject.plist</w:t>
      </w:r>
    </w:p>
    <w:p w14:paraId="43618476" w14:textId="590ACA8C"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There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s a series of arrays under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Filter</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which can be categorized into 3 types.</w:t>
      </w:r>
    </w:p>
    <w:p w14:paraId="0F238BEC" w14:textId="1694D3E3" w:rsidR="00B825E0" w:rsidRPr="00274838" w:rsidRDefault="00B825E0" w:rsidP="00E5493E">
      <w:pPr>
        <w:pStyle w:val="listbulletfirst"/>
        <w:numPr>
          <w:ilvl w:val="0"/>
          <w:numId w:val="51"/>
        </w:numPr>
        <w:jc w:val="left"/>
      </w:pPr>
      <w:r w:rsidRPr="00274838">
        <w:t xml:space="preserve"> </w:t>
      </w:r>
      <w:r w:rsidR="00511121" w:rsidRPr="00511121">
        <w:t>“</w:t>
      </w:r>
      <w:r w:rsidRPr="00274838">
        <w:t>Bundles</w:t>
      </w:r>
      <w:r w:rsidR="00511121" w:rsidRPr="00511121">
        <w:t>”</w:t>
      </w:r>
      <w:r w:rsidRPr="00274838">
        <w:t xml:space="preserve"> specifies several bundles as the tweak</w:t>
      </w:r>
      <w:r w:rsidR="00511121" w:rsidRPr="00511121">
        <w:t>’</w:t>
      </w:r>
      <w:r w:rsidRPr="00274838">
        <w:t>s targets, as shown in figure 3-7.</w:t>
      </w:r>
    </w:p>
    <w:p w14:paraId="61BB832C" w14:textId="77777777" w:rsidR="00B825E0" w:rsidRDefault="00B825E0" w:rsidP="00B825E0">
      <w:pPr>
        <w:pStyle w:val="Afb"/>
        <w:ind w:firstLine="0"/>
        <w:jc w:val="center"/>
        <w:rPr>
          <w:rFonts w:hint="default"/>
        </w:rPr>
      </w:pPr>
      <w:r>
        <w:rPr>
          <w:noProof/>
        </w:rPr>
        <w:drawing>
          <wp:inline distT="0" distB="0" distL="0" distR="0" wp14:anchorId="5B816DBC" wp14:editId="0F5BBAB6">
            <wp:extent cx="3957321" cy="1272134"/>
            <wp:effectExtent l="0" t="0" r="0" b="0"/>
            <wp:docPr id="16" name="officeArt object"/>
            <wp:cNvGraphicFramePr/>
            <a:graphic xmlns:a="http://schemas.openxmlformats.org/drawingml/2006/main">
              <a:graphicData uri="http://schemas.openxmlformats.org/drawingml/2006/picture">
                <pic:pic xmlns:pic="http://schemas.openxmlformats.org/drawingml/2006/picture">
                  <pic:nvPicPr>
                    <pic:cNvPr id="1073741831" name="3-5.png"/>
                    <pic:cNvPicPr/>
                  </pic:nvPicPr>
                  <pic:blipFill>
                    <a:blip r:embed="rId79">
                      <a:extLst/>
                    </a:blip>
                    <a:stretch>
                      <a:fillRect/>
                    </a:stretch>
                  </pic:blipFill>
                  <pic:spPr>
                    <a:xfrm>
                      <a:off x="0" y="0"/>
                      <a:ext cx="3957321" cy="1272134"/>
                    </a:xfrm>
                    <a:prstGeom prst="rect">
                      <a:avLst/>
                    </a:prstGeom>
                    <a:ln w="12700" cap="flat">
                      <a:noFill/>
                      <a:miter lim="400000"/>
                    </a:ln>
                    <a:effectLst/>
                  </pic:spPr>
                </pic:pic>
              </a:graphicData>
            </a:graphic>
          </wp:inline>
        </w:drawing>
      </w:r>
    </w:p>
    <w:p w14:paraId="71A40FCA" w14:textId="77777777" w:rsidR="00B825E0" w:rsidRPr="00274838" w:rsidRDefault="00B825E0" w:rsidP="00274838">
      <w:pPr>
        <w:pStyle w:val="aa"/>
        <w:ind w:left="0" w:firstLine="0"/>
        <w:jc w:val="center"/>
        <w:rPr>
          <w:i w:val="0"/>
          <w:sz w:val="24"/>
          <w:szCs w:val="24"/>
        </w:rPr>
      </w:pPr>
      <w:r w:rsidRPr="00274838">
        <w:rPr>
          <w:i w:val="0"/>
          <w:sz w:val="24"/>
          <w:szCs w:val="24"/>
        </w:rPr>
        <w:lastRenderedPageBreak/>
        <w:t>Figure 3- 7 Bundles</w:t>
      </w:r>
    </w:p>
    <w:p w14:paraId="3DFEAC4C"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According to figure 3-7, this tweak targets 3 bundles, i.e. SMSNinja, AddressBook.framework and SpringBoard.</w:t>
      </w:r>
    </w:p>
    <w:p w14:paraId="6E24B972" w14:textId="72898E7F" w:rsidR="00B825E0" w:rsidRPr="00274838" w:rsidRDefault="00B825E0" w:rsidP="00E5493E">
      <w:pPr>
        <w:pStyle w:val="listbulletfirst"/>
        <w:numPr>
          <w:ilvl w:val="0"/>
          <w:numId w:val="51"/>
        </w:numPr>
        <w:jc w:val="left"/>
      </w:pPr>
      <w:r w:rsidRPr="00274838">
        <w:t xml:space="preserve"> </w:t>
      </w:r>
      <w:r w:rsidR="00511121" w:rsidRPr="00511121">
        <w:t>“</w:t>
      </w:r>
      <w:r w:rsidRPr="00274838">
        <w:t>Classes</w:t>
      </w:r>
      <w:r w:rsidR="00511121" w:rsidRPr="00511121">
        <w:t>”</w:t>
      </w:r>
      <w:r w:rsidRPr="00274838">
        <w:t xml:space="preserve"> specifies several classes as the tweak</w:t>
      </w:r>
      <w:r w:rsidR="00511121" w:rsidRPr="00511121">
        <w:t>’</w:t>
      </w:r>
      <w:r w:rsidRPr="00274838">
        <w:t xml:space="preserve">s targets, as shown in figure 3-8. </w:t>
      </w:r>
    </w:p>
    <w:p w14:paraId="11EB4274" w14:textId="77777777" w:rsidR="00B825E0" w:rsidRDefault="00B825E0" w:rsidP="00B825E0">
      <w:pPr>
        <w:pStyle w:val="Afb"/>
        <w:keepNext/>
        <w:ind w:firstLine="0"/>
        <w:jc w:val="center"/>
        <w:rPr>
          <w:rFonts w:hint="default"/>
        </w:rPr>
      </w:pPr>
      <w:r>
        <w:rPr>
          <w:noProof/>
        </w:rPr>
        <w:drawing>
          <wp:inline distT="0" distB="0" distL="0" distR="0" wp14:anchorId="4D16A3CB" wp14:editId="78968E1D">
            <wp:extent cx="3957473" cy="1382662"/>
            <wp:effectExtent l="0" t="0" r="0" b="0"/>
            <wp:docPr id="17" name="officeArt object"/>
            <wp:cNvGraphicFramePr/>
            <a:graphic xmlns:a="http://schemas.openxmlformats.org/drawingml/2006/main">
              <a:graphicData uri="http://schemas.openxmlformats.org/drawingml/2006/picture">
                <pic:pic xmlns:pic="http://schemas.openxmlformats.org/drawingml/2006/picture">
                  <pic:nvPicPr>
                    <pic:cNvPr id="1073741832" name="3-6.png"/>
                    <pic:cNvPicPr/>
                  </pic:nvPicPr>
                  <pic:blipFill>
                    <a:blip r:embed="rId80">
                      <a:extLst/>
                    </a:blip>
                    <a:stretch>
                      <a:fillRect/>
                    </a:stretch>
                  </pic:blipFill>
                  <pic:spPr>
                    <a:xfrm>
                      <a:off x="0" y="0"/>
                      <a:ext cx="3957473" cy="1382662"/>
                    </a:xfrm>
                    <a:prstGeom prst="rect">
                      <a:avLst/>
                    </a:prstGeom>
                    <a:ln w="12700" cap="flat">
                      <a:noFill/>
                      <a:miter lim="400000"/>
                    </a:ln>
                    <a:effectLst/>
                  </pic:spPr>
                </pic:pic>
              </a:graphicData>
            </a:graphic>
          </wp:inline>
        </w:drawing>
      </w:r>
    </w:p>
    <w:p w14:paraId="09610F2C" w14:textId="77777777" w:rsidR="00B825E0" w:rsidRPr="00274838" w:rsidRDefault="00B825E0" w:rsidP="00274838">
      <w:pPr>
        <w:pStyle w:val="aa"/>
        <w:ind w:left="0" w:firstLine="0"/>
        <w:jc w:val="center"/>
        <w:rPr>
          <w:i w:val="0"/>
          <w:sz w:val="24"/>
          <w:szCs w:val="24"/>
        </w:rPr>
      </w:pPr>
      <w:r w:rsidRPr="00274838">
        <w:rPr>
          <w:i w:val="0"/>
          <w:sz w:val="24"/>
          <w:szCs w:val="24"/>
        </w:rPr>
        <w:t>Figure 3- 8 Classes</w:t>
      </w:r>
    </w:p>
    <w:p w14:paraId="6B8FB2D8"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According to figure 3-8, this tweak targets 3 classes, i.e. NSString, SBAwayController and SBIconModel.</w:t>
      </w:r>
    </w:p>
    <w:p w14:paraId="02CCFA97" w14:textId="2153A8EE" w:rsidR="00B825E0" w:rsidRPr="00274838" w:rsidRDefault="00B825E0" w:rsidP="00E5493E">
      <w:pPr>
        <w:pStyle w:val="listbulletfirst"/>
        <w:numPr>
          <w:ilvl w:val="0"/>
          <w:numId w:val="51"/>
        </w:numPr>
        <w:jc w:val="left"/>
      </w:pPr>
      <w:r w:rsidRPr="00274838">
        <w:t xml:space="preserve"> </w:t>
      </w:r>
      <w:r w:rsidR="00511121" w:rsidRPr="00511121">
        <w:t>“</w:t>
      </w:r>
      <w:r w:rsidRPr="00274838">
        <w:t>Executables</w:t>
      </w:r>
      <w:r w:rsidR="00511121" w:rsidRPr="00511121">
        <w:t>”</w:t>
      </w:r>
      <w:r w:rsidRPr="00274838">
        <w:t xml:space="preserve"> specifies several executables as the tweak</w:t>
      </w:r>
      <w:r w:rsidR="00511121" w:rsidRPr="00511121">
        <w:t>’</w:t>
      </w:r>
      <w:r w:rsidRPr="00274838">
        <w:t xml:space="preserve">s targets, as shown in figure 3-9. </w:t>
      </w:r>
    </w:p>
    <w:p w14:paraId="0CB6188C" w14:textId="77777777" w:rsidR="00B825E0" w:rsidRDefault="00B825E0" w:rsidP="00B825E0">
      <w:pPr>
        <w:pStyle w:val="Afb"/>
        <w:ind w:left="480" w:firstLine="0"/>
        <w:rPr>
          <w:rFonts w:hint="default"/>
        </w:rPr>
      </w:pPr>
    </w:p>
    <w:p w14:paraId="40D87459" w14:textId="77777777" w:rsidR="00B825E0" w:rsidRDefault="00B825E0" w:rsidP="00B825E0">
      <w:pPr>
        <w:pStyle w:val="Afb"/>
        <w:keepNext/>
        <w:ind w:firstLine="0"/>
        <w:jc w:val="center"/>
        <w:rPr>
          <w:rFonts w:ascii="宋体" w:eastAsia="宋体" w:hAnsi="宋体" w:cs="宋体" w:hint="default"/>
        </w:rPr>
      </w:pPr>
      <w:r>
        <w:rPr>
          <w:rFonts w:ascii="宋体" w:eastAsia="宋体" w:hAnsi="宋体" w:cs="宋体"/>
          <w:noProof/>
        </w:rPr>
        <w:drawing>
          <wp:inline distT="0" distB="0" distL="0" distR="0" wp14:anchorId="42D6F9E7" wp14:editId="4C3DE710">
            <wp:extent cx="3958146" cy="1449731"/>
            <wp:effectExtent l="0" t="0" r="0" b="0"/>
            <wp:docPr id="18" name="officeArt object"/>
            <wp:cNvGraphicFramePr/>
            <a:graphic xmlns:a="http://schemas.openxmlformats.org/drawingml/2006/main">
              <a:graphicData uri="http://schemas.openxmlformats.org/drawingml/2006/picture">
                <pic:pic xmlns:pic="http://schemas.openxmlformats.org/drawingml/2006/picture">
                  <pic:nvPicPr>
                    <pic:cNvPr id="1073741833" name="3-7.png"/>
                    <pic:cNvPicPr/>
                  </pic:nvPicPr>
                  <pic:blipFill>
                    <a:blip r:embed="rId81">
                      <a:extLst/>
                    </a:blip>
                    <a:stretch>
                      <a:fillRect/>
                    </a:stretch>
                  </pic:blipFill>
                  <pic:spPr>
                    <a:xfrm>
                      <a:off x="0" y="0"/>
                      <a:ext cx="3958146" cy="1449731"/>
                    </a:xfrm>
                    <a:prstGeom prst="rect">
                      <a:avLst/>
                    </a:prstGeom>
                    <a:ln w="12700" cap="flat">
                      <a:noFill/>
                      <a:miter lim="400000"/>
                    </a:ln>
                    <a:effectLst/>
                  </pic:spPr>
                </pic:pic>
              </a:graphicData>
            </a:graphic>
          </wp:inline>
        </w:drawing>
      </w:r>
    </w:p>
    <w:p w14:paraId="4AF461B9" w14:textId="77777777" w:rsidR="00B825E0" w:rsidRPr="00274838" w:rsidRDefault="00B825E0" w:rsidP="00274838">
      <w:pPr>
        <w:pStyle w:val="aa"/>
        <w:ind w:left="0" w:firstLine="0"/>
        <w:jc w:val="center"/>
        <w:rPr>
          <w:i w:val="0"/>
          <w:sz w:val="24"/>
          <w:szCs w:val="24"/>
        </w:rPr>
      </w:pPr>
      <w:r w:rsidRPr="00274838">
        <w:rPr>
          <w:i w:val="0"/>
          <w:sz w:val="24"/>
          <w:szCs w:val="24"/>
        </w:rPr>
        <w:t>Figure 3- 9 Executables</w:t>
      </w:r>
    </w:p>
    <w:p w14:paraId="1C55DA3D"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According to figure 3-9, this tweak targets 3 executables, i.e. callservicesd, imagent and mediaserverd.</w:t>
      </w:r>
    </w:p>
    <w:p w14:paraId="24A21C72"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These 3 types can be used together, as shown in figure 3-10.</w:t>
      </w:r>
    </w:p>
    <w:p w14:paraId="7A2A036C" w14:textId="77777777" w:rsidR="00B825E0" w:rsidRDefault="00B825E0" w:rsidP="00B825E0">
      <w:pPr>
        <w:pStyle w:val="Afb"/>
        <w:keepNext/>
        <w:ind w:firstLine="0"/>
        <w:jc w:val="center"/>
        <w:rPr>
          <w:rFonts w:hint="default"/>
        </w:rPr>
      </w:pPr>
      <w:r>
        <w:rPr>
          <w:noProof/>
        </w:rPr>
        <w:lastRenderedPageBreak/>
        <w:drawing>
          <wp:inline distT="0" distB="0" distL="0" distR="0" wp14:anchorId="7DD629F9" wp14:editId="1C153B82">
            <wp:extent cx="3957829" cy="1661033"/>
            <wp:effectExtent l="0" t="0" r="0" b="0"/>
            <wp:docPr id="19" name="officeArt object"/>
            <wp:cNvGraphicFramePr/>
            <a:graphic xmlns:a="http://schemas.openxmlformats.org/drawingml/2006/main">
              <a:graphicData uri="http://schemas.openxmlformats.org/drawingml/2006/picture">
                <pic:pic xmlns:pic="http://schemas.openxmlformats.org/drawingml/2006/picture">
                  <pic:nvPicPr>
                    <pic:cNvPr id="1073741834" name="3-8.png"/>
                    <pic:cNvPicPr/>
                  </pic:nvPicPr>
                  <pic:blipFill>
                    <a:blip r:embed="rId82">
                      <a:extLst/>
                    </a:blip>
                    <a:stretch>
                      <a:fillRect/>
                    </a:stretch>
                  </pic:blipFill>
                  <pic:spPr>
                    <a:xfrm>
                      <a:off x="0" y="0"/>
                      <a:ext cx="3957829" cy="1661033"/>
                    </a:xfrm>
                    <a:prstGeom prst="rect">
                      <a:avLst/>
                    </a:prstGeom>
                    <a:ln w="12700" cap="flat">
                      <a:noFill/>
                      <a:miter lim="400000"/>
                    </a:ln>
                    <a:effectLst/>
                  </pic:spPr>
                </pic:pic>
              </a:graphicData>
            </a:graphic>
          </wp:inline>
        </w:drawing>
      </w:r>
    </w:p>
    <w:p w14:paraId="38D24769" w14:textId="77777777" w:rsidR="00B825E0" w:rsidRPr="00274838" w:rsidRDefault="00B825E0" w:rsidP="00274838">
      <w:pPr>
        <w:pStyle w:val="aa"/>
        <w:ind w:left="0" w:firstLine="0"/>
        <w:jc w:val="center"/>
        <w:rPr>
          <w:i w:val="0"/>
          <w:sz w:val="24"/>
          <w:szCs w:val="24"/>
        </w:rPr>
      </w:pPr>
      <w:r w:rsidRPr="00274838">
        <w:rPr>
          <w:i w:val="0"/>
          <w:sz w:val="24"/>
          <w:szCs w:val="24"/>
        </w:rPr>
        <w:t>Figure 3- 10 A Mix-targeted tweak</w:t>
      </w:r>
    </w:p>
    <w:p w14:paraId="760A66AD" w14:textId="77794D8B"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Attention, when there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re different kinds of arrays in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Filter</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we have to add an extra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Mode : Any</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key-value pair.</w:t>
      </w:r>
    </w:p>
    <w:p w14:paraId="0811EB65" w14:textId="31E59BE3" w:rsidR="00B825E0" w:rsidRPr="00274838" w:rsidRDefault="00B825E0" w:rsidP="00E5493E">
      <w:pPr>
        <w:pStyle w:val="4"/>
        <w:numPr>
          <w:ilvl w:val="3"/>
          <w:numId w:val="48"/>
        </w:numPr>
      </w:pPr>
      <w:r w:rsidRPr="00274838">
        <w:t>Compile + Package + Install</w:t>
      </w:r>
    </w:p>
    <w:p w14:paraId="32802E6D" w14:textId="494E113A"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ve installed Theos, created our first tweak project via NIC, and gone over all project files. In the end, we must compile the tweak and install it on iOS to start experiencing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safe mode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again and again. Are you excited?</w:t>
      </w:r>
    </w:p>
    <w:p w14:paraId="7A81CFEE" w14:textId="77777777" w:rsidR="00B825E0" w:rsidRPr="00274838" w:rsidRDefault="00B825E0" w:rsidP="00274838">
      <w:pPr>
        <w:pStyle w:val="listbulletfirst"/>
        <w:numPr>
          <w:ilvl w:val="0"/>
          <w:numId w:val="5"/>
        </w:numPr>
        <w:jc w:val="left"/>
      </w:pPr>
      <w:r w:rsidRPr="00274838">
        <w:t>Compile</w:t>
      </w:r>
    </w:p>
    <w:p w14:paraId="6112D079" w14:textId="5EA260D8"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command is used to compile Theos project. Just run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under our Theos project directory:</w:t>
      </w:r>
    </w:p>
    <w:p w14:paraId="29D4AB4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make</w:t>
      </w:r>
    </w:p>
    <w:p w14:paraId="5EBB2C7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Making all for tweak iOSREProject...</w:t>
      </w:r>
    </w:p>
    <w:p w14:paraId="4DA5A62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Preprocessing Tweak.xm...</w:t>
      </w:r>
    </w:p>
    <w:p w14:paraId="66E2EBB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Compiling Tweak.xm...</w:t>
      </w:r>
    </w:p>
    <w:p w14:paraId="2A7ADB3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Linking tweak iOSREProject...</w:t>
      </w:r>
    </w:p>
    <w:p w14:paraId="4638F59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Stripping iOSREProject...</w:t>
      </w:r>
    </w:p>
    <w:p w14:paraId="1231B00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Signing iOSREProject...</w:t>
      </w:r>
    </w:p>
    <w:p w14:paraId="173B4CD9" w14:textId="03DC4AB4"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From the output, we know Theos has finished preprocessing, compiling, linking, stripping and signing. After that, an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obj</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folder appears in the current folder.</w:t>
      </w:r>
    </w:p>
    <w:p w14:paraId="58FFD2C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ls -l</w:t>
      </w:r>
    </w:p>
    <w:p w14:paraId="69472EF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total 32</w:t>
      </w:r>
    </w:p>
    <w:p w14:paraId="6AE14C1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262 Dec  3 09:20 Makefile</w:t>
      </w:r>
    </w:p>
    <w:p w14:paraId="6030D51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0 Dec  3 11:28 Tweak.xm</w:t>
      </w:r>
    </w:p>
    <w:p w14:paraId="4C6B98D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223 Dec  3 09:05 control</w:t>
      </w:r>
    </w:p>
    <w:p w14:paraId="56D24C0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175 Dec  3 09:48 iOSREProject.plist</w:t>
      </w:r>
    </w:p>
    <w:p w14:paraId="5CBAF0D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5 snakeninny  staff  170 Dec  3 11:28 obj</w:t>
      </w:r>
    </w:p>
    <w:p w14:paraId="0AB7766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lrwxr-xr-x  1 snakeninny  staff   11 Dec  3 09:05 theos -&gt; /opt/theos</w:t>
      </w:r>
    </w:p>
    <w:p w14:paraId="3B46FE27"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There is a .dylib file in it:</w:t>
      </w:r>
    </w:p>
    <w:p w14:paraId="2D90EDB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ls -l ./obj</w:t>
      </w:r>
    </w:p>
    <w:p w14:paraId="2BFD681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total 272</w:t>
      </w:r>
    </w:p>
    <w:p w14:paraId="3390156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lastRenderedPageBreak/>
        <w:t>-rw-r--r--  1 snakeninny  staff  33192 Dec  3 11:28 Tweak.xm.b1748661.o</w:t>
      </w:r>
    </w:p>
    <w:p w14:paraId="3992B7D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-rwxr-xr-x  1 snakeninny  staff  98784 Dec  3 11:28 iOSREProject.dylib</w:t>
      </w:r>
    </w:p>
    <w:p w14:paraId="4CA454C7" w14:textId="72D7BEDE"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the core of our tweak.</w:t>
      </w:r>
    </w:p>
    <w:p w14:paraId="575538AC" w14:textId="77777777" w:rsidR="00B825E0" w:rsidRPr="00274838" w:rsidRDefault="00B825E0" w:rsidP="00274838">
      <w:pPr>
        <w:pStyle w:val="listbulletfirst"/>
        <w:numPr>
          <w:ilvl w:val="0"/>
          <w:numId w:val="5"/>
        </w:numPr>
        <w:jc w:val="left"/>
      </w:pPr>
      <w:r w:rsidRPr="00274838">
        <w:t>Package</w:t>
      </w:r>
    </w:p>
    <w:p w14:paraId="7B6C0B47" w14:textId="0EE34EA4"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Theos uses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command to pack Theos projects. In fact,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executes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dpkb-deb</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in sequence to finish its job.</w:t>
      </w:r>
    </w:p>
    <w:p w14:paraId="7AF9991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make package</w:t>
      </w:r>
    </w:p>
    <w:p w14:paraId="5473737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Making all for tweak iOSREProject...</w:t>
      </w:r>
    </w:p>
    <w:p w14:paraId="6C21107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Preprocessing Tweak.xm...</w:t>
      </w:r>
    </w:p>
    <w:p w14:paraId="4B81919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Compiling Tweak.xm...</w:t>
      </w:r>
    </w:p>
    <w:p w14:paraId="44BAA74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Linking tweak iOSREProject...</w:t>
      </w:r>
    </w:p>
    <w:p w14:paraId="47AFC70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Stripping iOSREProject...</w:t>
      </w:r>
    </w:p>
    <w:p w14:paraId="3D72290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Signing iOSREProject...</w:t>
      </w:r>
    </w:p>
    <w:p w14:paraId="5F9D168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Making stage for tweak iOSREProject...</w:t>
      </w:r>
    </w:p>
    <w:p w14:paraId="28765E9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dm.pl: building package `com.iosre.iosreproject' in `./com.iosre.iosreproject_0.0.1-7_iphoneos-arm.deb'.</w:t>
      </w:r>
    </w:p>
    <w:p w14:paraId="60167727" w14:textId="12FE740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has created a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com.iosre.iosreproject_0.0.1-7_iphoneos-arm.deb</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file, which is ready to be published.</w:t>
      </w:r>
    </w:p>
    <w:p w14:paraId="58E5FFE3" w14:textId="4F6A95D3"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There is another important function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command. After executing this command, besides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obj</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folder, another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_</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folder is also created as shown below.</w:t>
      </w:r>
    </w:p>
    <w:p w14:paraId="0A9696D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ls -l</w:t>
      </w:r>
    </w:p>
    <w:p w14:paraId="4E2459E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total 40</w:t>
      </w:r>
    </w:p>
    <w:p w14:paraId="63995FB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262 Dec  3 09:20 Makefile</w:t>
      </w:r>
    </w:p>
    <w:p w14:paraId="0DFA9C5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0 Dec  3 11:28 Tweak.xm</w:t>
      </w:r>
    </w:p>
    <w:p w14:paraId="624BB44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4 snakeninny  staff   136 Dec  3 11:35 _</w:t>
      </w:r>
    </w:p>
    <w:p w14:paraId="0D4FF45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2396 Dec  3 11:35 com.iosre.iosreproject_0.0.1-7_iphoneos-arm.deb</w:t>
      </w:r>
    </w:p>
    <w:p w14:paraId="4F5E753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223 Dec  3 09:05 control</w:t>
      </w:r>
    </w:p>
    <w:p w14:paraId="75C2B7B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175 Dec  3 09:48 iOSREProject.plist</w:t>
      </w:r>
    </w:p>
    <w:p w14:paraId="4A0F867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5 snakeninny  staff   170 Dec  3 11:35 obj</w:t>
      </w:r>
    </w:p>
    <w:p w14:paraId="50A6043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lrwxr-xr-x  1 snakeninny  staff    11 Dec  3 09:05 theos -&gt; /opt/theos</w:t>
      </w:r>
    </w:p>
    <w:p w14:paraId="0BFC2698" w14:textId="413434C2"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What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s this folder for? Open it, we can see 2 subfolders in it, namely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DEBIAN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Library</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p>
    <w:p w14:paraId="636157A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ls -l _</w:t>
      </w:r>
    </w:p>
    <w:p w14:paraId="286D8C7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total 0</w:t>
      </w:r>
    </w:p>
    <w:p w14:paraId="0DB2C4C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3 snakeninny  staff  102 Dec  3 11:35 DEBIAN</w:t>
      </w:r>
    </w:p>
    <w:p w14:paraId="1E335FA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3 snakeninny  staff  102 Dec  3 11:35 Library</w:t>
      </w:r>
    </w:p>
    <w:p w14:paraId="33E887D1" w14:textId="392FD6F2"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There is only an edited control file in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DEBIAN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p>
    <w:p w14:paraId="7AAF3F1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ls -l _/DEBIAN</w:t>
      </w:r>
    </w:p>
    <w:p w14:paraId="3013E08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total 8</w:t>
      </w:r>
    </w:p>
    <w:p w14:paraId="05992AB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245 Dec  3 11:35 control</w:t>
      </w:r>
    </w:p>
    <w:p w14:paraId="600813CE" w14:textId="26C85934"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 structure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Library</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directory is shown in figure 3-11:</w:t>
      </w:r>
    </w:p>
    <w:p w14:paraId="30ECAC90" w14:textId="77777777" w:rsidR="00B825E0" w:rsidRDefault="00B825E0" w:rsidP="00B825E0">
      <w:pPr>
        <w:pStyle w:val="Afb"/>
        <w:keepNext/>
        <w:ind w:firstLine="0"/>
        <w:jc w:val="center"/>
        <w:rPr>
          <w:rFonts w:hint="default"/>
        </w:rPr>
      </w:pPr>
      <w:r>
        <w:rPr>
          <w:noProof/>
        </w:rPr>
        <w:lastRenderedPageBreak/>
        <w:drawing>
          <wp:inline distT="0" distB="0" distL="0" distR="0" wp14:anchorId="75989C0D" wp14:editId="7AA796E8">
            <wp:extent cx="2159762" cy="906679"/>
            <wp:effectExtent l="0" t="0" r="0" b="0"/>
            <wp:docPr id="20" name="officeArt object"/>
            <wp:cNvGraphicFramePr/>
            <a:graphic xmlns:a="http://schemas.openxmlformats.org/drawingml/2006/main">
              <a:graphicData uri="http://schemas.openxmlformats.org/drawingml/2006/picture">
                <pic:pic xmlns:pic="http://schemas.openxmlformats.org/drawingml/2006/picture">
                  <pic:nvPicPr>
                    <pic:cNvPr id="1073741835" name="3-10.png"/>
                    <pic:cNvPicPr/>
                  </pic:nvPicPr>
                  <pic:blipFill>
                    <a:blip r:embed="rId83">
                      <a:extLst/>
                    </a:blip>
                    <a:stretch>
                      <a:fillRect/>
                    </a:stretch>
                  </pic:blipFill>
                  <pic:spPr>
                    <a:xfrm>
                      <a:off x="0" y="0"/>
                      <a:ext cx="2159762" cy="906679"/>
                    </a:xfrm>
                    <a:prstGeom prst="rect">
                      <a:avLst/>
                    </a:prstGeom>
                    <a:ln w="12700" cap="flat">
                      <a:noFill/>
                      <a:miter lim="400000"/>
                    </a:ln>
                    <a:effectLst/>
                  </pic:spPr>
                </pic:pic>
              </a:graphicData>
            </a:graphic>
          </wp:inline>
        </w:drawing>
      </w:r>
    </w:p>
    <w:p w14:paraId="02A4EB48" w14:textId="77777777" w:rsidR="00B825E0" w:rsidRPr="00274838" w:rsidRDefault="00B825E0" w:rsidP="00274838">
      <w:pPr>
        <w:pStyle w:val="aa"/>
        <w:ind w:left="0" w:firstLine="0"/>
        <w:jc w:val="center"/>
        <w:rPr>
          <w:i w:val="0"/>
          <w:sz w:val="24"/>
          <w:szCs w:val="24"/>
        </w:rPr>
      </w:pPr>
      <w:r w:rsidRPr="00274838">
        <w:rPr>
          <w:i w:val="0"/>
          <w:sz w:val="24"/>
          <w:szCs w:val="24"/>
        </w:rPr>
        <w:t>Fire 3- 11 Library directory structure</w:t>
      </w:r>
    </w:p>
    <w:p w14:paraId="0BE2C9E7"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If compared with the contents of deb package:</w:t>
      </w:r>
    </w:p>
    <w:p w14:paraId="166864D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dpkg -c com.iosre.iosreproject_0.0.1-7_iphoneos-arm.deb</w:t>
      </w:r>
    </w:p>
    <w:p w14:paraId="3DF2106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snakeninny/staff  0 2014-12-03 11:35 ./</w:t>
      </w:r>
    </w:p>
    <w:p w14:paraId="0A6BE46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snakeninny/staff  0 2014-12-03 11:35 ./Library/</w:t>
      </w:r>
    </w:p>
    <w:p w14:paraId="6825D5E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snakeninny/staff  0 2014-12-03 11:35 ./Library/MobileSubstrate/</w:t>
      </w:r>
    </w:p>
    <w:p w14:paraId="0E8CB9C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snakeninny/staff  0 2014-12-03 11:35 ./Library/MobileSubstrate/DynamicLibraries/</w:t>
      </w:r>
    </w:p>
    <w:p w14:paraId="47BF77C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-rwxr-xr-x snakeninny/staff 98784 2014-12-03 11:35 ./Library/MobileSubstrate/DynamicLibraries/iOSREProject.dylib</w:t>
      </w:r>
    </w:p>
    <w:p w14:paraId="17631CD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snakeninny/staff   175 2014-12-03 11:35 ./Library/MobileSubstrate/DynamicLibraries/iOSREProject.plist</w:t>
      </w:r>
    </w:p>
    <w:p w14:paraId="5056D84C"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And the files of iOSREProject seen in Cydia, as shown in figure 3-12.</w:t>
      </w:r>
    </w:p>
    <w:p w14:paraId="2EB4B42D" w14:textId="77777777" w:rsidR="00B825E0" w:rsidRDefault="00B825E0" w:rsidP="00B825E0">
      <w:pPr>
        <w:pStyle w:val="Afb"/>
        <w:keepNext/>
        <w:ind w:firstLine="0"/>
        <w:jc w:val="center"/>
        <w:rPr>
          <w:rFonts w:hint="default"/>
        </w:rPr>
      </w:pPr>
      <w:r>
        <w:rPr>
          <w:noProof/>
        </w:rPr>
        <w:drawing>
          <wp:inline distT="0" distB="0" distL="0" distR="0" wp14:anchorId="0A55299C" wp14:editId="002A0BBC">
            <wp:extent cx="2040128" cy="3635655"/>
            <wp:effectExtent l="0" t="0" r="0" b="0"/>
            <wp:docPr id="23" name="officeArt object"/>
            <wp:cNvGraphicFramePr/>
            <a:graphic xmlns:a="http://schemas.openxmlformats.org/drawingml/2006/main">
              <a:graphicData uri="http://schemas.openxmlformats.org/drawingml/2006/picture">
                <pic:pic xmlns:pic="http://schemas.openxmlformats.org/drawingml/2006/picture">
                  <pic:nvPicPr>
                    <pic:cNvPr id="1073741836" name="3-11.png"/>
                    <pic:cNvPicPr/>
                  </pic:nvPicPr>
                  <pic:blipFill>
                    <a:blip r:embed="rId84">
                      <a:extLst/>
                    </a:blip>
                    <a:stretch>
                      <a:fillRect/>
                    </a:stretch>
                  </pic:blipFill>
                  <pic:spPr>
                    <a:xfrm>
                      <a:off x="0" y="0"/>
                      <a:ext cx="2040128" cy="3635655"/>
                    </a:xfrm>
                    <a:prstGeom prst="rect">
                      <a:avLst/>
                    </a:prstGeom>
                    <a:ln w="12700" cap="flat">
                      <a:noFill/>
                      <a:miter lim="400000"/>
                    </a:ln>
                    <a:effectLst/>
                  </pic:spPr>
                </pic:pic>
              </a:graphicData>
            </a:graphic>
          </wp:inline>
        </w:drawing>
      </w:r>
    </w:p>
    <w:p w14:paraId="6570F0A5" w14:textId="77777777" w:rsidR="00B825E0" w:rsidRPr="00274838" w:rsidRDefault="00B825E0" w:rsidP="00274838">
      <w:pPr>
        <w:pStyle w:val="aa"/>
        <w:ind w:left="0" w:firstLine="0"/>
        <w:jc w:val="center"/>
        <w:rPr>
          <w:i w:val="0"/>
          <w:sz w:val="24"/>
          <w:szCs w:val="24"/>
        </w:rPr>
      </w:pPr>
      <w:r w:rsidRPr="00274838">
        <w:rPr>
          <w:i w:val="0"/>
          <w:sz w:val="24"/>
          <w:szCs w:val="24"/>
        </w:rPr>
        <w:t>Figure 3-13 iOSREProject files</w:t>
      </w:r>
    </w:p>
    <w:p w14:paraId="38CCE307" w14:textId="77E36EB9"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We can see that they have the same directory structures, and you may have already guessed that this deb package is simply a combination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DEBIAN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which contains debian information, 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Library</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which contains the actual files. In fact, we can also create a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folder under the current project directory before packaging and installing the project on iOS. In this way, all </w:t>
      </w:r>
      <w:r w:rsidRPr="00274838">
        <w:rPr>
          <w:rFonts w:ascii="Dante MT Std" w:eastAsiaTheme="minorEastAsia" w:hAnsi="Dante MT Std" w:cs="Arial" w:hint="default"/>
          <w:color w:val="auto"/>
          <w:kern w:val="0"/>
          <w:sz w:val="26"/>
          <w:szCs w:val="26"/>
          <w:bdr w:val="none" w:sz="0" w:space="0" w:color="auto"/>
          <w:lang w:eastAsia="ar-SA"/>
        </w:rPr>
        <w:lastRenderedPageBreak/>
        <w:t xml:space="preserve">files in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will be extracted to the same positions of iOS filesystem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mentioned here acts as root directory, i.e.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on iOS), enhancing the functionality of deb packages lot.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s take an example to see the magic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p>
    <w:p w14:paraId="272E4B67" w14:textId="1AE50426"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Go back to iOSREProject, input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clean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rm *.deb</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in Terminal to restore the project to the original state:</w:t>
      </w:r>
    </w:p>
    <w:p w14:paraId="360F695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make clean</w:t>
      </w:r>
    </w:p>
    <w:p w14:paraId="0847F31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rm -rf ./obj</w:t>
      </w:r>
    </w:p>
    <w:p w14:paraId="4B446DD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rm -rf "/Users/snakeninny/Code/iosreproject/_"</w:t>
      </w:r>
    </w:p>
    <w:p w14:paraId="1B37112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rm *.deb</w:t>
      </w:r>
    </w:p>
    <w:p w14:paraId="2A99A73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ls -l</w:t>
      </w:r>
    </w:p>
    <w:p w14:paraId="63AFA1B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total 32</w:t>
      </w:r>
    </w:p>
    <w:p w14:paraId="63DCF6E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262 Dec  3 09:20 Makefile</w:t>
      </w:r>
    </w:p>
    <w:p w14:paraId="2EF8BF9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0 Dec  3 11:28 Tweak.xm</w:t>
      </w:r>
    </w:p>
    <w:p w14:paraId="17DA6B6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223 Dec  3 09:05 control</w:t>
      </w:r>
    </w:p>
    <w:p w14:paraId="31582C8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175 Dec  3 09:48 iOSREProject.plist</w:t>
      </w:r>
    </w:p>
    <w:p w14:paraId="1EB23C5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lrwxr-xr-x  1 snakeninny  staff   11 Dec  3 09:05 theos -&gt; /opt/theos</w:t>
      </w:r>
    </w:p>
    <w:p w14:paraId="36C2DADC" w14:textId="5A46284B"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Then create a new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folder:</w:t>
      </w:r>
    </w:p>
    <w:p w14:paraId="6C52F54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mkdir layout</w:t>
      </w:r>
    </w:p>
    <w:p w14:paraId="45995A79" w14:textId="0A426764"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And put some random empty files under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p>
    <w:p w14:paraId="2730A32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touch ./layout/1.test</w:t>
      </w:r>
    </w:p>
    <w:p w14:paraId="0FF00F2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mkdir ./layout/Developer</w:t>
      </w:r>
    </w:p>
    <w:p w14:paraId="0781E19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touch ./layout/Developer/2.test</w:t>
      </w:r>
    </w:p>
    <w:p w14:paraId="1CB783C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mkdir -p ./layout/var/mobile/Library/Preferences</w:t>
      </w:r>
    </w:p>
    <w:p w14:paraId="4747CFD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touch ./layout/var/mobile/Library/Preferences/3.test</w:t>
      </w:r>
    </w:p>
    <w:p w14:paraId="28FD8E27" w14:textId="00AF3C7D"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At last, run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to pack, then copy the deb package to iOS, and install it via iFile. Now you can inspect files of iOSREProject in Cydia, as shown in figure 3-13.</w:t>
      </w:r>
    </w:p>
    <w:p w14:paraId="22432B3D" w14:textId="77777777" w:rsidR="00B825E0" w:rsidRDefault="00B825E0" w:rsidP="00B825E0">
      <w:pPr>
        <w:pStyle w:val="Afb"/>
        <w:keepNext/>
        <w:ind w:firstLine="0"/>
        <w:jc w:val="center"/>
        <w:rPr>
          <w:rFonts w:hint="default"/>
        </w:rPr>
      </w:pPr>
      <w:r>
        <w:rPr>
          <w:noProof/>
        </w:rPr>
        <w:lastRenderedPageBreak/>
        <w:drawing>
          <wp:inline distT="0" distB="0" distL="0" distR="0" wp14:anchorId="6810D867" wp14:editId="694ACE98">
            <wp:extent cx="2048256" cy="3635655"/>
            <wp:effectExtent l="0" t="0" r="0" b="0"/>
            <wp:docPr id="25" name="officeArt object"/>
            <wp:cNvGraphicFramePr/>
            <a:graphic xmlns:a="http://schemas.openxmlformats.org/drawingml/2006/main">
              <a:graphicData uri="http://schemas.openxmlformats.org/drawingml/2006/picture">
                <pic:pic xmlns:pic="http://schemas.openxmlformats.org/drawingml/2006/picture">
                  <pic:nvPicPr>
                    <pic:cNvPr id="1073741837" name="3-12.png"/>
                    <pic:cNvPicPr/>
                  </pic:nvPicPr>
                  <pic:blipFill>
                    <a:blip r:embed="rId85">
                      <a:extLst/>
                    </a:blip>
                    <a:stretch>
                      <a:fillRect/>
                    </a:stretch>
                  </pic:blipFill>
                  <pic:spPr>
                    <a:xfrm>
                      <a:off x="0" y="0"/>
                      <a:ext cx="2048256" cy="3635655"/>
                    </a:xfrm>
                    <a:prstGeom prst="rect">
                      <a:avLst/>
                    </a:prstGeom>
                    <a:ln w="12700" cap="flat">
                      <a:noFill/>
                      <a:miter lim="400000"/>
                    </a:ln>
                    <a:effectLst/>
                  </pic:spPr>
                </pic:pic>
              </a:graphicData>
            </a:graphic>
          </wp:inline>
        </w:drawing>
      </w:r>
    </w:p>
    <w:p w14:paraId="05DE7810" w14:textId="77777777" w:rsidR="00B825E0" w:rsidRPr="00274838" w:rsidRDefault="00B825E0" w:rsidP="00274838">
      <w:pPr>
        <w:pStyle w:val="aa"/>
        <w:ind w:left="0" w:firstLine="0"/>
        <w:jc w:val="center"/>
        <w:rPr>
          <w:i w:val="0"/>
          <w:sz w:val="24"/>
          <w:szCs w:val="24"/>
        </w:rPr>
      </w:pPr>
      <w:r w:rsidRPr="00274838">
        <w:rPr>
          <w:i w:val="0"/>
          <w:sz w:val="24"/>
          <w:szCs w:val="24"/>
        </w:rPr>
        <w:t>Figure 3-13 Installed files of iOSREProject</w:t>
      </w:r>
    </w:p>
    <w:p w14:paraId="42B0BA6E" w14:textId="4F25CD3D"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As we can see, all the files except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DEBIAN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are extracted to the same positions of iOS filesystem, all necessary subfolders are also created automatically. There are still many things about deb package we didn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t mention, please refer to </w:t>
      </w:r>
      <w:hyperlink r:id="rId86" w:history="1">
        <w:r w:rsidRPr="00274838">
          <w:rPr>
            <w:rFonts w:ascii="Dante MT Std" w:eastAsiaTheme="minorEastAsia" w:hAnsi="Dante MT Std" w:cs="Arial" w:hint="default"/>
            <w:color w:val="auto"/>
            <w:kern w:val="0"/>
            <w:sz w:val="26"/>
            <w:szCs w:val="26"/>
            <w:bdr w:val="none" w:sz="0" w:space="0" w:color="auto"/>
            <w:lang w:eastAsia="ar-SA"/>
          </w:rPr>
          <w:t>http://www.debian.org/doc/debian-policy</w:t>
        </w:r>
      </w:hyperlink>
      <w:r w:rsidRPr="00274838">
        <w:rPr>
          <w:rFonts w:ascii="Dante MT Std" w:eastAsiaTheme="minorEastAsia" w:hAnsi="Dante MT Std" w:cs="Arial" w:hint="default"/>
          <w:color w:val="auto"/>
          <w:kern w:val="0"/>
          <w:sz w:val="26"/>
          <w:szCs w:val="26"/>
          <w:bdr w:val="none" w:sz="0" w:space="0" w:color="auto"/>
          <w:lang w:eastAsia="ar-SA"/>
        </w:rPr>
        <w:t xml:space="preserve"> for more information.</w:t>
      </w:r>
    </w:p>
    <w:p w14:paraId="10ECE5C8" w14:textId="77777777" w:rsidR="00B825E0" w:rsidRPr="00274838" w:rsidRDefault="00B825E0" w:rsidP="00274838">
      <w:pPr>
        <w:pStyle w:val="listbulletfirst"/>
        <w:numPr>
          <w:ilvl w:val="0"/>
          <w:numId w:val="5"/>
        </w:numPr>
        <w:jc w:val="left"/>
      </w:pPr>
      <w:r w:rsidRPr="00274838">
        <w:t>Installation</w:t>
      </w:r>
    </w:p>
    <w:p w14:paraId="6B37D8A2" w14:textId="1C1B99C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Last but not least, we need to install this deb package on iOS. There are several ways to install, but installation through GUI and installation through command line are two of the most typical installation methods. Most of you may think the GUI way is easier, well,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take a look at it first.</w:t>
      </w:r>
    </w:p>
    <w:p w14:paraId="587EBAC8" w14:textId="77777777" w:rsidR="00B825E0" w:rsidRPr="00274838" w:rsidRDefault="00B825E0" w:rsidP="00E5493E">
      <w:pPr>
        <w:pStyle w:val="listbulletfirst"/>
        <w:numPr>
          <w:ilvl w:val="0"/>
          <w:numId w:val="52"/>
        </w:numPr>
        <w:jc w:val="left"/>
      </w:pPr>
      <w:r w:rsidRPr="00274838">
        <w:t>Installation through GUI</w:t>
      </w:r>
    </w:p>
    <w:p w14:paraId="10D07522"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This method is quite easy: First copy the deb package to iOS via iFunBox, then install it via </w:t>
      </w:r>
      <w:r w:rsidRPr="00203B82">
        <w:rPr>
          <w:rStyle w:val="afc"/>
          <w:rFonts w:ascii="Quicksand Book" w:eastAsiaTheme="minorEastAsia" w:hAnsi="Quicksand Book" w:cs="Quicksand Book" w:hint="default"/>
          <w:sz w:val="28"/>
          <w:szCs w:val="32"/>
        </w:rPr>
        <w:t>iFile, and reboot iOS. All steps are operated on GUI, but there are too many interactions</w:t>
      </w:r>
      <w:r w:rsidRPr="00274838">
        <w:rPr>
          <w:rFonts w:ascii="Dante MT Std" w:eastAsiaTheme="minorEastAsia" w:hAnsi="Dante MT Std" w:cs="Arial" w:hint="default"/>
          <w:color w:val="auto"/>
          <w:kern w:val="0"/>
          <w:sz w:val="26"/>
          <w:szCs w:val="26"/>
          <w:bdr w:val="none" w:sz="0" w:space="0" w:color="auto"/>
          <w:lang w:eastAsia="ar-SA"/>
        </w:rPr>
        <w:t xml:space="preserve"> between human and device, we have to switch between PC and iPhone, which leads to inconvenience, hence is not suitable for tweak development.</w:t>
      </w:r>
    </w:p>
    <w:p w14:paraId="282A511A" w14:textId="77777777" w:rsidR="00B825E0" w:rsidRPr="00274838" w:rsidRDefault="00B825E0" w:rsidP="00E5493E">
      <w:pPr>
        <w:pStyle w:val="listbulletfirst"/>
        <w:numPr>
          <w:ilvl w:val="0"/>
          <w:numId w:val="52"/>
        </w:numPr>
        <w:jc w:val="left"/>
      </w:pPr>
      <w:r w:rsidRPr="00274838">
        <w:t>Installation through command line.</w:t>
      </w:r>
    </w:p>
    <w:p w14:paraId="7A760B50" w14:textId="3571B06C"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This method makes use of very simple ssh commands, which requires OpenSSH to be </w:t>
      </w:r>
      <w:r w:rsidRPr="00274838">
        <w:rPr>
          <w:rFonts w:ascii="Dante MT Std" w:eastAsiaTheme="minorEastAsia" w:hAnsi="Dante MT Std" w:cs="Arial" w:hint="default"/>
          <w:color w:val="auto"/>
          <w:kern w:val="0"/>
          <w:sz w:val="26"/>
          <w:szCs w:val="26"/>
          <w:bdr w:val="none" w:sz="0" w:space="0" w:color="auto"/>
          <w:lang w:eastAsia="ar-SA"/>
        </w:rPr>
        <w:lastRenderedPageBreak/>
        <w:t xml:space="preserve">installed on jailbroken iOS. If you have no idea about what we were talking, go through the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OpenSSH</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section in chapter 4 quickly to get some help.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see how to install through command line now.</w:t>
      </w:r>
    </w:p>
    <w:p w14:paraId="1D9CF719"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First, add your iOS IP to the first line of Makefile:</w:t>
      </w:r>
    </w:p>
    <w:p w14:paraId="29C0374D" w14:textId="77777777" w:rsidR="00B825E0"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export THEOS_DEVICE_IP = iOSIP</w:t>
      </w:r>
    </w:p>
    <w:p w14:paraId="4E1647C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export ARCHS = armv7 arm64</w:t>
      </w:r>
    </w:p>
    <w:p w14:paraId="47CDAAF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export TARGET = iphone:clang:latest:8.0</w:t>
      </w:r>
    </w:p>
    <w:p w14:paraId="382391C1" w14:textId="79C05896"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Then enter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 install</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to compile, package and install in one click:</w:t>
      </w:r>
    </w:p>
    <w:p w14:paraId="479B676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make package install</w:t>
      </w:r>
    </w:p>
    <w:p w14:paraId="2FDB203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Making all for tweak iOSREProject...</w:t>
      </w:r>
    </w:p>
    <w:p w14:paraId="04703F4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Preprocessing Tweak.xm...</w:t>
      </w:r>
    </w:p>
    <w:p w14:paraId="6138DB2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Compiling Tweak.xm...</w:t>
      </w:r>
    </w:p>
    <w:p w14:paraId="5D3BC51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Linking tweak iOSREProject...</w:t>
      </w:r>
    </w:p>
    <w:p w14:paraId="5904514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Stripping iOSREProject...</w:t>
      </w:r>
    </w:p>
    <w:p w14:paraId="15AFEA4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Signing iOSREProject...</w:t>
      </w:r>
    </w:p>
    <w:p w14:paraId="18BBE14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Making stage for tweak iOSREProject...</w:t>
      </w:r>
    </w:p>
    <w:p w14:paraId="7ABDB30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dm.pl: building package `com.iosre.iosreproject:iphoneos-arm' in `./com.iosre.iosreproject_0.0.1-15_iphoneos-arm.deb'</w:t>
      </w:r>
    </w:p>
    <w:p w14:paraId="5A89549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install.exec "cat &gt; /tmp/_theos_install.deb; dpkg -i /tmp/_theos_install.deb &amp;&amp; rm /tmp/_theos_install.deb" &lt; "./com.iosre.iosreproject_0.0.1-15_iphoneos-arm.deb"</w:t>
      </w:r>
    </w:p>
    <w:p w14:paraId="617F81F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root@iOSIP's password: </w:t>
      </w:r>
    </w:p>
    <w:p w14:paraId="73A9E1C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Selecting previously deselected package com.iosre.iosreproject.</w:t>
      </w:r>
    </w:p>
    <w:p w14:paraId="5746A11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(Reading database ... 2864 files and directories currently installed.)</w:t>
      </w:r>
    </w:p>
    <w:p w14:paraId="4B9E286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Unpacking com.iosre.iosreproject (from /tmp/_theos_install.deb) ...</w:t>
      </w:r>
    </w:p>
    <w:p w14:paraId="0D80AA5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Setting up com.iosre.iosreproject (0.0.1-15) ...</w:t>
      </w:r>
    </w:p>
    <w:p w14:paraId="1C14C5C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install.exec "killall -9 SpringBoard"</w:t>
      </w:r>
    </w:p>
    <w:p w14:paraId="63F3E67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root@iOSIP's password: </w:t>
      </w:r>
    </w:p>
    <w:p w14:paraId="1EDC48A8" w14:textId="7AEBA49D"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Among the above information, Theos has asked for the root password twice. Although it seems safe,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inconvenient. Fortunately, we can skip the input of password over and over by configuring the authorized_keys on iOS, as follows:</w:t>
      </w:r>
    </w:p>
    <w:p w14:paraId="03DC1313" w14:textId="7D37DBFE" w:rsidR="00B825E0" w:rsidRPr="00274838" w:rsidRDefault="00B825E0" w:rsidP="00E5493E">
      <w:pPr>
        <w:pStyle w:val="listbulletfirst"/>
        <w:numPr>
          <w:ilvl w:val="0"/>
          <w:numId w:val="52"/>
        </w:numPr>
        <w:jc w:val="left"/>
      </w:pPr>
      <w:r w:rsidRPr="00274838">
        <w:t xml:space="preserve">Remove the entry of iOSIP in </w:t>
      </w:r>
      <w:r w:rsidR="00511121" w:rsidRPr="00511121">
        <w:t>“</w:t>
      </w:r>
      <w:r w:rsidRPr="00274838">
        <w:t>/Users/snakeninny/.ssh/known_hosts</w:t>
      </w:r>
      <w:r w:rsidR="00511121" w:rsidRPr="00511121">
        <w:t>”</w:t>
      </w:r>
      <w:r w:rsidRPr="00274838">
        <w:t>.</w:t>
      </w:r>
    </w:p>
    <w:p w14:paraId="2CD482AA" w14:textId="02C40670"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Assume that your iOS IP address is iOSIP. Edit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/Users/snakeninny/.ssh/known_hosts</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and locate the entry of iOSIP:</w:t>
      </w:r>
    </w:p>
    <w:p w14:paraId="6FA5878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iOSIP ssh-rsa hXFscxBCVXgqXhwm4PUoUVBFWRrNeG6gVI3Ewm4dqwusoRcyCxZtm5bRiv4bXfkPjsRkWVVfrW3uT52Hhx4RqIuCOxtWE7tZqc1vVap4HIzUu3mwBuxog7WiFbsbbaJY4AagNZmX83Wmvf8li5aYMsuKeNagdJHzJNtjM3vtuskK4jKzBkNuj0M89TrV4iEmKtI4VEoEmHMYzWwMzExXbyX5NyEg5CRFmA46XeYCbcaY0L90GExXsWMMLA27tA1Vt1ndHrKNxZttgAw31J90UDnOGlMbWW4M7FEqRWQsWXxfGPk0W7AlA54vaDXllI5CD5nLAu4VkRjPIUBrdH5O1fqQ3qGkPayhsym3g0VZeYgU4JAMeFc3</w:t>
      </w:r>
    </w:p>
    <w:p w14:paraId="3C4D22BB" w14:textId="77777777" w:rsidR="00B825E0" w:rsidRPr="00274838" w:rsidRDefault="00B825E0" w:rsidP="00274838">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Delete this entry.</w:t>
      </w:r>
    </w:p>
    <w:p w14:paraId="763A2DEE" w14:textId="77777777" w:rsidR="00B825E0" w:rsidRPr="00274838" w:rsidRDefault="00B825E0" w:rsidP="00E5493E">
      <w:pPr>
        <w:pStyle w:val="listbulletfirst"/>
        <w:numPr>
          <w:ilvl w:val="0"/>
          <w:numId w:val="52"/>
        </w:numPr>
        <w:jc w:val="left"/>
      </w:pPr>
      <w:r w:rsidRPr="00274838">
        <w:t>Generate authorized_keys.</w:t>
      </w:r>
    </w:p>
    <w:p w14:paraId="31010709"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Execute the following commands in Terminal:</w:t>
      </w:r>
    </w:p>
    <w:p w14:paraId="0F77BC9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lastRenderedPageBreak/>
        <w:t>snakeninnysiMac:~ snakeninny$ ssh-keygen -t rsa</w:t>
      </w:r>
    </w:p>
    <w:p w14:paraId="7F8B8C6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Generating public/private rsa key pair.</w:t>
      </w:r>
    </w:p>
    <w:p w14:paraId="2797370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file in which to save the key (/Users/snakeninny/.ssh/id_rsa): </w:t>
      </w:r>
    </w:p>
    <w:p w14:paraId="6F278E2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passphrase (empty for no passphrase): </w:t>
      </w:r>
    </w:p>
    <w:p w14:paraId="5B85D40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same passphrase again: </w:t>
      </w:r>
    </w:p>
    <w:p w14:paraId="3824B4B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Your identification has been saved in /Users/snakeninny/.ssh/id_rsa.</w:t>
      </w:r>
    </w:p>
    <w:p w14:paraId="7334A61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Your public key has been saved in /Users/snakeninny/.ssh/id_rsa.pub.</w:t>
      </w:r>
    </w:p>
    <w:p w14:paraId="45D4BE9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0DA1431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 snakeninny$ cp /Users/snakeninny/.ssh/id_rsa.pub ~/authorized_keys</w:t>
      </w:r>
    </w:p>
    <w:p w14:paraId="7E966EDC"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authorized_keys will be generated under users home directory.</w:t>
      </w:r>
    </w:p>
    <w:p w14:paraId="6C27FB02" w14:textId="77777777" w:rsidR="00B825E0" w:rsidRPr="00274838" w:rsidRDefault="00B825E0" w:rsidP="00E5493E">
      <w:pPr>
        <w:pStyle w:val="listbulletfirst"/>
        <w:numPr>
          <w:ilvl w:val="0"/>
          <w:numId w:val="52"/>
        </w:numPr>
        <w:jc w:val="left"/>
      </w:pPr>
      <w:r w:rsidRPr="00274838">
        <w:t>Configure iOS</w:t>
      </w:r>
    </w:p>
    <w:p w14:paraId="54D57D20"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Execute the following commands in Terminal:</w:t>
      </w:r>
    </w:p>
    <w:p w14:paraId="1D2E292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FunMaker-5:~ root# ssh-keygen</w:t>
      </w:r>
    </w:p>
    <w:p w14:paraId="0EED0ED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Generating public/private rsa key pair.</w:t>
      </w:r>
    </w:p>
    <w:p w14:paraId="3760046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file in which to save the key (/var/root/.ssh/id_rsa): </w:t>
      </w:r>
    </w:p>
    <w:p w14:paraId="7995041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passphrase (empty for no passphrase): </w:t>
      </w:r>
    </w:p>
    <w:p w14:paraId="64CB7E3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same passphrase again: </w:t>
      </w:r>
    </w:p>
    <w:p w14:paraId="6DB5C7F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Your identification has been saved in /var/root/.ssh/id_rsa.</w:t>
      </w:r>
    </w:p>
    <w:p w14:paraId="71C438B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Your public key has been saved in /var/root/.ssh/id_rsa.pub.</w:t>
      </w:r>
    </w:p>
    <w:p w14:paraId="0FC0F8B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911259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FunMaker-5:~ root# logout</w:t>
      </w:r>
    </w:p>
    <w:p w14:paraId="21DB1D4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Connection to iOSIP closed.</w:t>
      </w:r>
    </w:p>
    <w:p w14:paraId="6DFEA1A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scp ~/authorized_keys root@iOSIP:/var/root/.ssh</w:t>
      </w:r>
    </w:p>
    <w:p w14:paraId="5C8B74D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The authenticity of host 'iOSIP (iOSIP)' can't be established.</w:t>
      </w:r>
    </w:p>
    <w:p w14:paraId="6D0EC77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RSA key fingerprint is 75:98:9a:05:a3:27:2d:23:08:d3:ee:f4:d1:28:ba:1a.</w:t>
      </w:r>
    </w:p>
    <w:p w14:paraId="6B069B6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Are you sure you want to continue connecting (yes/no)? yes</w:t>
      </w:r>
    </w:p>
    <w:p w14:paraId="7785D98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Warning: Permanently added 'iOSIP' (RSA) to the list of known hosts.</w:t>
      </w:r>
    </w:p>
    <w:p w14:paraId="64F7C32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root@iOSIP's password: </w:t>
      </w:r>
    </w:p>
    <w:p w14:paraId="10075DC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authorized_keys                                                                        100%  408     0.4KB/s   00:00    </w:t>
      </w:r>
    </w:p>
    <w:p w14:paraId="05A6741E" w14:textId="7A559513"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ssh into iOS again to see if any passwords are required. Now,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 install</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becomes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one time configuration, one click installation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yay!</w:t>
      </w:r>
    </w:p>
    <w:p w14:paraId="5DC152ED" w14:textId="77777777" w:rsidR="00B825E0" w:rsidRPr="00274838" w:rsidRDefault="00B825E0" w:rsidP="00E5493E">
      <w:pPr>
        <w:pStyle w:val="listbulletfirst"/>
        <w:numPr>
          <w:ilvl w:val="0"/>
          <w:numId w:val="52"/>
        </w:numPr>
        <w:jc w:val="left"/>
      </w:pPr>
      <w:r w:rsidRPr="00274838">
        <w:t>Clean</w:t>
      </w:r>
    </w:p>
    <w:p w14:paraId="5C97387F" w14:textId="1EDEB8AF"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Theos provides a convenient command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clean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to clean our project. It indeed excutes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rm -rf ./obj</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rm -rf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/Users/snakeninny/Code/iosre/_</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in turn, thereby removes folders generated by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Of course, you can further use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rm *.deb</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to remove all deb packages generated by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p>
    <w:p w14:paraId="305F3748" w14:textId="6B4FE670" w:rsidR="00B825E0" w:rsidRPr="00274838" w:rsidRDefault="00B825E0" w:rsidP="00E5493E">
      <w:pPr>
        <w:pStyle w:val="3"/>
        <w:numPr>
          <w:ilvl w:val="0"/>
          <w:numId w:val="45"/>
        </w:numPr>
        <w:rPr>
          <w:rStyle w:val="afc"/>
        </w:rPr>
      </w:pPr>
      <w:r w:rsidRPr="00274838">
        <w:rPr>
          <w:rStyle w:val="afc"/>
        </w:rPr>
        <w:t>An example tweak</w:t>
      </w:r>
    </w:p>
    <w:p w14:paraId="4FD88226" w14:textId="3C656EEC"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 previous sections have introduced Theos almost thoroughly, although not all contents </w:t>
      </w:r>
      <w:r w:rsidRPr="00274838">
        <w:rPr>
          <w:rFonts w:ascii="Dante MT Std" w:eastAsiaTheme="minorEastAsia" w:hAnsi="Dante MT Std" w:cs="Arial" w:hint="default"/>
          <w:color w:val="auto"/>
          <w:kern w:val="0"/>
          <w:sz w:val="26"/>
          <w:szCs w:val="26"/>
          <w:bdr w:val="none" w:sz="0" w:space="0" w:color="auto"/>
          <w:lang w:eastAsia="ar-SA"/>
        </w:rPr>
        <w:lastRenderedPageBreak/>
        <w:t>are covered, it is way enough for beginners. I have already talked so much about Theos without writing a single line of code, but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re not done yet.</w:t>
      </w:r>
    </w:p>
    <w:p w14:paraId="4005C019" w14:textId="03231828"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Now, I will take a simplest tweak to explain everything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ve introduced. After installing this tweak, a UIAlertView will popup after each respring.</w:t>
      </w:r>
    </w:p>
    <w:p w14:paraId="37A7662F" w14:textId="3203364D" w:rsidR="00B825E0" w:rsidRPr="00274838" w:rsidRDefault="00B825E0" w:rsidP="00E5493E">
      <w:pPr>
        <w:pStyle w:val="4"/>
        <w:numPr>
          <w:ilvl w:val="3"/>
          <w:numId w:val="53"/>
        </w:numPr>
      </w:pPr>
      <w:r w:rsidRPr="00274838">
        <w:t xml:space="preserve">Create tweak project </w:t>
      </w:r>
      <w:r w:rsidR="00511121" w:rsidRPr="00511121">
        <w:rPr>
          <w:rFonts w:ascii="Dante MT Std" w:hAnsi="Dante MT Std"/>
        </w:rPr>
        <w:t>“</w:t>
      </w:r>
      <w:r w:rsidRPr="00274838">
        <w:t>iOSREGreetings</w:t>
      </w:r>
      <w:r w:rsidR="00511121" w:rsidRPr="00511121">
        <w:rPr>
          <w:rFonts w:ascii="Dante MT Std" w:hAnsi="Dante MT Std"/>
        </w:rPr>
        <w:t>”</w:t>
      </w:r>
      <w:r w:rsidRPr="00274838">
        <w:t xml:space="preserve"> using Theos</w:t>
      </w:r>
    </w:p>
    <w:p w14:paraId="2C07F084"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Use the following commands to create iOSREGreetings project:</w:t>
      </w:r>
    </w:p>
    <w:p w14:paraId="47A2D0D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snakeninnysiMac:Code snakeninny$ /opt/theos/bin/nic.pl</w:t>
      </w:r>
    </w:p>
    <w:p w14:paraId="4C31CC1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NIC 2.0 - New Instance Creator</w:t>
      </w:r>
    </w:p>
    <w:p w14:paraId="2D6FC3A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33B2D9E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[1.] iphone/application</w:t>
      </w:r>
    </w:p>
    <w:p w14:paraId="6F5F52A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[2.] iphone/cydget</w:t>
      </w:r>
    </w:p>
    <w:p w14:paraId="36F1DC2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[3.] iphone/framework</w:t>
      </w:r>
    </w:p>
    <w:p w14:paraId="7797B32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[4.] iphone/library</w:t>
      </w:r>
    </w:p>
    <w:p w14:paraId="11C01FE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[5.] iphone/notification_center_widget</w:t>
      </w:r>
    </w:p>
    <w:p w14:paraId="1295BB9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[6.] iphone/preference_bundle</w:t>
      </w:r>
    </w:p>
    <w:p w14:paraId="154B3AD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[7.] iphone/sbsettingstoggle</w:t>
      </w:r>
    </w:p>
    <w:p w14:paraId="021C5A6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[8.] iphone/tool</w:t>
      </w:r>
    </w:p>
    <w:p w14:paraId="14C4687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[9.] iphone/tweak</w:t>
      </w:r>
    </w:p>
    <w:p w14:paraId="4DE8C20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[10.] iphone/xpc_service</w:t>
      </w:r>
    </w:p>
    <w:p w14:paraId="756754E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Choose a Template (required): 9</w:t>
      </w:r>
    </w:p>
    <w:p w14:paraId="18306EF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Project Name (required): iOSREGreetings</w:t>
      </w:r>
    </w:p>
    <w:p w14:paraId="151DE62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Package Name [com.yourcompany.iosregreetings]: com.iosre.iosregreetings</w:t>
      </w:r>
    </w:p>
    <w:p w14:paraId="371339A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Author/Maintainer Name [snakeninny]: snakeninny</w:t>
      </w:r>
    </w:p>
    <w:p w14:paraId="7797096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[iphone/tweak] MobileSubstrate Bundle filter [com.apple.springboard]: com.apple.springboard</w:t>
      </w:r>
    </w:p>
    <w:p w14:paraId="78501FB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[iphone/tweak] List of applications to terminate upon installation (space-separated, '-' for none) [SpringBoard]: </w:t>
      </w:r>
    </w:p>
    <w:p w14:paraId="34DE6A6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Instantiating iphone/tweak in iosregreetings/...</w:t>
      </w:r>
    </w:p>
    <w:p w14:paraId="53A4DC0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Done.</w:t>
      </w:r>
    </w:p>
    <w:p w14:paraId="769A57AD" w14:textId="77777777" w:rsidR="00B825E0" w:rsidRPr="00274838" w:rsidRDefault="00B825E0" w:rsidP="00E5493E">
      <w:pPr>
        <w:pStyle w:val="4"/>
        <w:numPr>
          <w:ilvl w:val="3"/>
          <w:numId w:val="53"/>
        </w:numPr>
      </w:pPr>
      <w:r w:rsidRPr="00274838">
        <w:t>Edit Tweak.xm</w:t>
      </w:r>
    </w:p>
    <w:p w14:paraId="1A228535"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 edited Tweak.xm looks like this:</w:t>
      </w:r>
    </w:p>
    <w:p w14:paraId="395CF16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SpringBoard</w:t>
      </w:r>
    </w:p>
    <w:p w14:paraId="3DA5201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2CD8E0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(void)applicationDidFinishLaunching:(id)application</w:t>
      </w:r>
    </w:p>
    <w:p w14:paraId="22CEF47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8865DF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%orig;</w:t>
      </w:r>
    </w:p>
    <w:p w14:paraId="55CFB58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C74E6E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UIAlertView *alert = [[UIAlertView alloc] initWithTitle:@"Come to </w:t>
      </w:r>
      <w:hyperlink r:id="rId87" w:history="1">
        <w:r w:rsidRPr="00CC43FA">
          <w:rPr>
            <w:rFonts w:ascii="Monaco" w:hint="default"/>
            <w:kern w:val="0"/>
            <w:sz w:val="20"/>
            <w:szCs w:val="20"/>
            <w:shd w:val="clear" w:color="auto" w:fill="D8D8D8"/>
          </w:rPr>
          <w:t>http://bbs.iosre.com</w:t>
        </w:r>
      </w:hyperlink>
      <w:r w:rsidRPr="00CC43FA">
        <w:rPr>
          <w:rFonts w:ascii="Monaco" w:hint="default"/>
          <w:kern w:val="0"/>
          <w:sz w:val="20"/>
          <w:szCs w:val="20"/>
          <w:shd w:val="clear" w:color="auto" w:fill="D8D8D8"/>
        </w:rPr>
        <w:t xml:space="preserve"> for more fun!" message:nil delegate:self cancelButtonTitle:@"OK" otherButtonTitles:nil];</w:t>
      </w:r>
    </w:p>
    <w:p w14:paraId="4BCBB98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[alert show];</w:t>
      </w:r>
    </w:p>
    <w:p w14:paraId="61989EE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[alert release];</w:t>
      </w:r>
    </w:p>
    <w:p w14:paraId="37149BE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2CAD7ED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6E74E4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42B3BE28" w14:textId="77777777" w:rsidR="00B825E0" w:rsidRPr="00274838" w:rsidRDefault="00B825E0" w:rsidP="00E5493E">
      <w:pPr>
        <w:pStyle w:val="4"/>
        <w:numPr>
          <w:ilvl w:val="3"/>
          <w:numId w:val="53"/>
        </w:numPr>
      </w:pPr>
      <w:r w:rsidRPr="00274838">
        <w:t>Edit Makefile and control</w:t>
      </w:r>
    </w:p>
    <w:p w14:paraId="0492EABD"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 edited Makefile looks like this:</w:t>
      </w:r>
    </w:p>
    <w:p w14:paraId="1343FED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export THEOS_DEVICE_IP = iOSIP</w:t>
      </w:r>
    </w:p>
    <w:p w14:paraId="3294886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export ARCHS = armv7 arm64</w:t>
      </w:r>
    </w:p>
    <w:p w14:paraId="07427CE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export TARGET = iphone:clang:latest:8.0</w:t>
      </w:r>
    </w:p>
    <w:p w14:paraId="1CBEE32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621CB68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include theos/makefiles/common.mk</w:t>
      </w:r>
    </w:p>
    <w:p w14:paraId="0292C90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5436308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TWEAK_NAME = iOSREGreetings</w:t>
      </w:r>
    </w:p>
    <w:p w14:paraId="3DEFE2D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iOSREGreetings_FILES = Tweak.xm</w:t>
      </w:r>
    </w:p>
    <w:p w14:paraId="36DD328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iOSREGreetings_FRAMEWORKS = UIKit</w:t>
      </w:r>
    </w:p>
    <w:p w14:paraId="5EE7831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29DB9D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include $(THEOS_MAKE_PATH)/tweak.mk</w:t>
      </w:r>
    </w:p>
    <w:p w14:paraId="27F0345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513E9F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after-install::</w:t>
      </w:r>
    </w:p>
    <w:p w14:paraId="2803306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install.exec "killall -9 SpringBoard"</w:t>
      </w:r>
    </w:p>
    <w:p w14:paraId="1D639A95" w14:textId="77777777" w:rsidR="00B825E0" w:rsidRPr="00274838" w:rsidRDefault="00B825E0" w:rsidP="00274838">
      <w:pPr>
        <w:pStyle w:val="Afb"/>
        <w:rPr>
          <w:rFonts w:ascii="Dante MT Std" w:eastAsiaTheme="minorEastAsia" w:hAnsi="Dante MT Std" w:cs="Arial" w:hint="default"/>
          <w:color w:val="auto"/>
          <w:kern w:val="0"/>
          <w:sz w:val="26"/>
          <w:szCs w:val="26"/>
          <w:bdr w:val="none" w:sz="0" w:space="0" w:color="auto"/>
          <w:lang w:eastAsia="ar-SA"/>
        </w:rPr>
      </w:pPr>
    </w:p>
    <w:p w14:paraId="112E1974"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 edited control looks like this:</w:t>
      </w:r>
    </w:p>
    <w:p w14:paraId="30932A0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Package: com.iosre.iosregreetings</w:t>
      </w:r>
    </w:p>
    <w:p w14:paraId="18BFC21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Name: iOSREGreetings</w:t>
      </w:r>
    </w:p>
    <w:p w14:paraId="0F8659C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Depends: mobilesubstrate, firmware (&gt;= 8.0)</w:t>
      </w:r>
    </w:p>
    <w:p w14:paraId="302FFF1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Version: 1.0</w:t>
      </w:r>
    </w:p>
    <w:p w14:paraId="3C58F0B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Architecture: iphoneos-arm</w:t>
      </w:r>
    </w:p>
    <w:p w14:paraId="3B185A0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Description: Greetings from iOSRE!</w:t>
      </w:r>
    </w:p>
    <w:p w14:paraId="3042907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Maintainer: snakeninny</w:t>
      </w:r>
    </w:p>
    <w:p w14:paraId="04AC06F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Author: snakeninny</w:t>
      </w:r>
    </w:p>
    <w:p w14:paraId="5694B36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Section: Tweaks</w:t>
      </w:r>
    </w:p>
    <w:p w14:paraId="21B3900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Homepage: http://bbs.iosre.com</w:t>
      </w:r>
    </w:p>
    <w:p w14:paraId="00A8F799"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This tweak is rather simple. When [SpringBoard applicationDidFinishLaunching:] is called, SpringBoard finishes launching. We hook this method, carry out the original implementation via %orig, then display a custom UIAlertView. With this tweak, every time we relaunch SpringBoard, a UIAlertView pops up. Can you get it?</w:t>
      </w:r>
    </w:p>
    <w:p w14:paraId="6D2F4BA5" w14:textId="7D9F0B6E"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If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re OK with this section so far, please enter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 install</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in Terminal. When the lock screen shows, you will see the magic as shown in figure 3-14:</w:t>
      </w:r>
    </w:p>
    <w:p w14:paraId="4A75F972" w14:textId="77777777" w:rsidR="00B825E0" w:rsidRDefault="00B825E0" w:rsidP="00B825E0">
      <w:pPr>
        <w:pStyle w:val="Afb"/>
        <w:keepNext/>
        <w:ind w:firstLine="0"/>
        <w:jc w:val="center"/>
        <w:rPr>
          <w:rFonts w:hint="default"/>
        </w:rPr>
      </w:pPr>
      <w:r>
        <w:rPr>
          <w:noProof/>
        </w:rPr>
        <w:lastRenderedPageBreak/>
        <w:drawing>
          <wp:inline distT="0" distB="0" distL="0" distR="0" wp14:anchorId="75E48A03" wp14:editId="5B8F8B66">
            <wp:extent cx="2040128" cy="3635655"/>
            <wp:effectExtent l="0" t="0" r="0" b="0"/>
            <wp:docPr id="26" name="officeArt object"/>
            <wp:cNvGraphicFramePr/>
            <a:graphic xmlns:a="http://schemas.openxmlformats.org/drawingml/2006/main">
              <a:graphicData uri="http://schemas.openxmlformats.org/drawingml/2006/picture">
                <pic:pic xmlns:pic="http://schemas.openxmlformats.org/drawingml/2006/picture">
                  <pic:nvPicPr>
                    <pic:cNvPr id="1073741838" name="3-13.png"/>
                    <pic:cNvPicPr/>
                  </pic:nvPicPr>
                  <pic:blipFill>
                    <a:blip r:embed="rId88">
                      <a:extLst/>
                    </a:blip>
                    <a:stretch>
                      <a:fillRect/>
                    </a:stretch>
                  </pic:blipFill>
                  <pic:spPr>
                    <a:xfrm>
                      <a:off x="0" y="0"/>
                      <a:ext cx="2040128" cy="3635655"/>
                    </a:xfrm>
                    <a:prstGeom prst="rect">
                      <a:avLst/>
                    </a:prstGeom>
                    <a:ln w="12700" cap="flat">
                      <a:noFill/>
                      <a:miter lim="400000"/>
                    </a:ln>
                    <a:effectLst/>
                  </pic:spPr>
                </pic:pic>
              </a:graphicData>
            </a:graphic>
          </wp:inline>
        </w:drawing>
      </w:r>
    </w:p>
    <w:p w14:paraId="2AEF5D10" w14:textId="77777777" w:rsidR="00B825E0" w:rsidRPr="00274838" w:rsidRDefault="00B825E0" w:rsidP="00274838">
      <w:pPr>
        <w:pStyle w:val="aa"/>
        <w:ind w:left="0" w:firstLine="0"/>
        <w:jc w:val="center"/>
        <w:rPr>
          <w:i w:val="0"/>
          <w:sz w:val="24"/>
          <w:szCs w:val="24"/>
        </w:rPr>
      </w:pPr>
      <w:r w:rsidRPr="00274838">
        <w:rPr>
          <w:i w:val="0"/>
          <w:sz w:val="24"/>
          <w:szCs w:val="24"/>
        </w:rPr>
        <w:t>Figure 3- 14 Our first tweak</w:t>
      </w:r>
    </w:p>
    <w:p w14:paraId="3BD1EFB3"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Yes, with just some tiny modifications, the behaviors of Apps are changed. Now, iOS is opening its long closed door to us… The common scenarios of Theos and Logos are mostly covered in this section, and for a more thorough introduction, please refer to </w:t>
      </w:r>
      <w:r w:rsidRPr="00274838">
        <w:rPr>
          <w:rFonts w:ascii="Dante MT Std" w:eastAsiaTheme="minorEastAsia" w:hAnsi="Dante MT Std" w:cs="Arial"/>
          <w:color w:val="auto"/>
          <w:kern w:val="0"/>
          <w:sz w:val="26"/>
          <w:szCs w:val="26"/>
          <w:bdr w:val="none" w:sz="0" w:space="0" w:color="auto"/>
          <w:lang w:eastAsia="ar-SA"/>
        </w:rPr>
        <w:t>http://iphonedevwiki.net/index.php/Theos</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Pr="00274838">
        <w:rPr>
          <w:rFonts w:ascii="Dante MT Std" w:eastAsiaTheme="minorEastAsia" w:hAnsi="Dante MT Std" w:cs="Arial"/>
          <w:color w:val="auto"/>
          <w:kern w:val="0"/>
          <w:sz w:val="26"/>
          <w:szCs w:val="26"/>
          <w:bdr w:val="none" w:sz="0" w:space="0" w:color="auto"/>
          <w:lang w:eastAsia="ar-SA"/>
        </w:rPr>
        <w:t>http://iphonedevwiki.net/index.php/Logos.</w:t>
      </w:r>
    </w:p>
    <w:p w14:paraId="7FE58B67" w14:textId="340F2038"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Because of Theos,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never been easier to modify a closed-source App. As we have already mentioned, with the increase of App sizes, class-dump produces a greater amount of headers. It has became much more difficult to locate our targets than pure coding. Facing thousands lines of code, if there are no other tools to aid our analysis, reverse engineering would be a nightmare. Now,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showtime of these auxiliary analysis tools.</w:t>
      </w:r>
    </w:p>
    <w:p w14:paraId="2421E568" w14:textId="59ABEB40" w:rsidR="00B825E0" w:rsidRDefault="00B825E0" w:rsidP="00E5493E">
      <w:pPr>
        <w:pStyle w:val="20"/>
        <w:numPr>
          <w:ilvl w:val="1"/>
          <w:numId w:val="44"/>
        </w:numPr>
      </w:pPr>
      <w:r>
        <w:lastRenderedPageBreak/>
        <w:t>Reveal</w:t>
      </w:r>
    </w:p>
    <w:p w14:paraId="436A8B57" w14:textId="77777777" w:rsidR="00B825E0" w:rsidRDefault="00B825E0" w:rsidP="00B825E0">
      <w:pPr>
        <w:pStyle w:val="Afb"/>
        <w:keepNext/>
        <w:ind w:firstLine="0"/>
        <w:jc w:val="center"/>
        <w:rPr>
          <w:rFonts w:ascii="宋体" w:eastAsia="宋体" w:hAnsi="宋体" w:cs="宋体" w:hint="default"/>
        </w:rPr>
      </w:pPr>
      <w:r>
        <w:rPr>
          <w:rFonts w:ascii="宋体" w:eastAsia="宋体" w:hAnsi="宋体" w:cs="宋体"/>
          <w:noProof/>
        </w:rPr>
        <w:drawing>
          <wp:inline distT="0" distB="0" distL="0" distR="0" wp14:anchorId="2CE3C111" wp14:editId="38726A11">
            <wp:extent cx="2811780" cy="1300430"/>
            <wp:effectExtent l="0" t="0" r="0" b="0"/>
            <wp:docPr id="29" name="officeArt object"/>
            <wp:cNvGraphicFramePr/>
            <a:graphic xmlns:a="http://schemas.openxmlformats.org/drawingml/2006/main">
              <a:graphicData uri="http://schemas.openxmlformats.org/drawingml/2006/picture">
                <pic:pic xmlns:pic="http://schemas.openxmlformats.org/drawingml/2006/picture">
                  <pic:nvPicPr>
                    <pic:cNvPr id="1073741839" name="3-14.png"/>
                    <pic:cNvPicPr/>
                  </pic:nvPicPr>
                  <pic:blipFill>
                    <a:blip r:embed="rId89">
                      <a:extLst/>
                    </a:blip>
                    <a:stretch>
                      <a:fillRect/>
                    </a:stretch>
                  </pic:blipFill>
                  <pic:spPr>
                    <a:xfrm>
                      <a:off x="0" y="0"/>
                      <a:ext cx="2811780" cy="1300430"/>
                    </a:xfrm>
                    <a:prstGeom prst="rect">
                      <a:avLst/>
                    </a:prstGeom>
                    <a:ln w="12700" cap="flat">
                      <a:noFill/>
                      <a:miter lim="400000"/>
                    </a:ln>
                    <a:effectLst/>
                  </pic:spPr>
                </pic:pic>
              </a:graphicData>
            </a:graphic>
          </wp:inline>
        </w:drawing>
      </w:r>
    </w:p>
    <w:p w14:paraId="69706A29" w14:textId="732F74BA" w:rsidR="00B825E0" w:rsidRPr="00274838" w:rsidRDefault="00274838" w:rsidP="00274838">
      <w:pPr>
        <w:pStyle w:val="aa"/>
        <w:ind w:left="0" w:firstLine="0"/>
        <w:jc w:val="center"/>
        <w:rPr>
          <w:i w:val="0"/>
          <w:sz w:val="24"/>
          <w:szCs w:val="24"/>
        </w:rPr>
      </w:pPr>
      <w:r w:rsidRPr="00274838">
        <w:rPr>
          <w:rFonts w:hint="eastAsia"/>
          <w:i w:val="0"/>
          <w:sz w:val="24"/>
          <w:szCs w:val="24"/>
        </w:rPr>
        <w:t xml:space="preserve">Figure </w:t>
      </w:r>
      <w:r w:rsidR="00B825E0" w:rsidRPr="00274838">
        <w:rPr>
          <w:i w:val="0"/>
          <w:sz w:val="24"/>
          <w:szCs w:val="24"/>
        </w:rPr>
        <w:t>3- 15 Reveal</w:t>
      </w:r>
    </w:p>
    <w:p w14:paraId="18A593C5" w14:textId="18C519B3"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Reveal, as shown in figure 3-15, is a UI analysis tool by ITTY BITTY, enabling us to see the view hierarchy of an App intuitively. The official purpose of Reveal is 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See your application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view hierarchy at runtime with advanced 2D and 3D visualisations</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but as reverse engineers, seeing our own Apps</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view hierarchies is obviously not enough, we should be able to see other Apps</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view hierarchies. Figure 3-16 shows the effect of seeing AppStore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view hierarchy using Reveal.</w:t>
      </w:r>
    </w:p>
    <w:p w14:paraId="23229D1F" w14:textId="77777777" w:rsidR="00B825E0" w:rsidRDefault="00B825E0" w:rsidP="00B825E0">
      <w:pPr>
        <w:pStyle w:val="Afb"/>
        <w:keepNext/>
        <w:ind w:firstLine="0"/>
        <w:jc w:val="center"/>
        <w:rPr>
          <w:rFonts w:hint="default"/>
        </w:rPr>
      </w:pPr>
      <w:r>
        <w:rPr>
          <w:noProof/>
        </w:rPr>
        <w:drawing>
          <wp:inline distT="0" distB="0" distL="0" distR="0" wp14:anchorId="185BCD31" wp14:editId="14DBA16D">
            <wp:extent cx="5438750" cy="3375851"/>
            <wp:effectExtent l="0" t="0" r="0" b="0"/>
            <wp:docPr id="30" name="officeArt object"/>
            <wp:cNvGraphicFramePr/>
            <a:graphic xmlns:a="http://schemas.openxmlformats.org/drawingml/2006/main">
              <a:graphicData uri="http://schemas.openxmlformats.org/drawingml/2006/picture">
                <pic:pic xmlns:pic="http://schemas.openxmlformats.org/drawingml/2006/picture">
                  <pic:nvPicPr>
                    <pic:cNvPr id="1073741840" name="3-15.png"/>
                    <pic:cNvPicPr/>
                  </pic:nvPicPr>
                  <pic:blipFill>
                    <a:blip r:embed="rId90">
                      <a:extLst/>
                    </a:blip>
                    <a:stretch>
                      <a:fillRect/>
                    </a:stretch>
                  </pic:blipFill>
                  <pic:spPr>
                    <a:xfrm>
                      <a:off x="0" y="0"/>
                      <a:ext cx="5438750" cy="3375851"/>
                    </a:xfrm>
                    <a:prstGeom prst="rect">
                      <a:avLst/>
                    </a:prstGeom>
                    <a:ln w="12700" cap="flat">
                      <a:noFill/>
                      <a:miter lim="400000"/>
                    </a:ln>
                    <a:effectLst/>
                  </pic:spPr>
                </pic:pic>
              </a:graphicData>
            </a:graphic>
          </wp:inline>
        </w:drawing>
      </w:r>
    </w:p>
    <w:p w14:paraId="01F27CB7" w14:textId="77777777" w:rsidR="00B825E0" w:rsidRPr="00274838" w:rsidRDefault="00B825E0" w:rsidP="00274838">
      <w:pPr>
        <w:pStyle w:val="aa"/>
        <w:ind w:left="0" w:firstLine="0"/>
        <w:jc w:val="center"/>
        <w:rPr>
          <w:i w:val="0"/>
          <w:sz w:val="24"/>
          <w:szCs w:val="24"/>
        </w:rPr>
      </w:pPr>
      <w:r w:rsidRPr="00274838">
        <w:rPr>
          <w:i w:val="0"/>
          <w:sz w:val="24"/>
          <w:szCs w:val="24"/>
        </w:rPr>
        <w:t>Figure 3-16 See the view hierarchy of AppStore</w:t>
      </w:r>
    </w:p>
    <w:p w14:paraId="4EA732C6" w14:textId="1F22FFA4"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On the left side of Reveal, the UI layout of AppStore is presented as a tree, when choosing a control object, the corresponding UI element will be marked on the right side of Reveal in real time. At the same time, Reveal also parses the class name of this control object, as shown in figure 3-16, the class name of the selected object is SKUIAttributedStringView. To analyze the view hierarchies of other</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Apps, we need to make some configurations in Reveal.</w:t>
      </w:r>
    </w:p>
    <w:p w14:paraId="7F53BBE8" w14:textId="77777777" w:rsidR="00B825E0" w:rsidRPr="00203B82" w:rsidRDefault="00B825E0" w:rsidP="00E5493E">
      <w:pPr>
        <w:pStyle w:val="4"/>
        <w:numPr>
          <w:ilvl w:val="3"/>
          <w:numId w:val="54"/>
        </w:numPr>
      </w:pPr>
      <w:r w:rsidRPr="00203B82">
        <w:lastRenderedPageBreak/>
        <w:t>Install Reveal Loader</w:t>
      </w:r>
    </w:p>
    <w:p w14:paraId="4A5CAC4A"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Search and install Reveal Loader in Cydia, as shown in figure 3-17.</w:t>
      </w:r>
    </w:p>
    <w:p w14:paraId="604A7A35" w14:textId="77777777" w:rsidR="00B825E0" w:rsidRDefault="00B825E0" w:rsidP="00B825E0">
      <w:pPr>
        <w:pStyle w:val="Afb"/>
        <w:keepNext/>
        <w:ind w:firstLine="0"/>
        <w:jc w:val="center"/>
        <w:rPr>
          <w:rFonts w:hint="default"/>
        </w:rPr>
      </w:pPr>
      <w:r>
        <w:rPr>
          <w:noProof/>
        </w:rPr>
        <w:drawing>
          <wp:inline distT="0" distB="0" distL="0" distR="0" wp14:anchorId="48CC9728" wp14:editId="6BCFBB16">
            <wp:extent cx="2048256" cy="3635655"/>
            <wp:effectExtent l="0" t="0" r="0" b="0"/>
            <wp:docPr id="35" name="officeArt object"/>
            <wp:cNvGraphicFramePr/>
            <a:graphic xmlns:a="http://schemas.openxmlformats.org/drawingml/2006/main">
              <a:graphicData uri="http://schemas.openxmlformats.org/drawingml/2006/picture">
                <pic:pic xmlns:pic="http://schemas.openxmlformats.org/drawingml/2006/picture">
                  <pic:nvPicPr>
                    <pic:cNvPr id="1073741841" name="3-16.png"/>
                    <pic:cNvPicPr/>
                  </pic:nvPicPr>
                  <pic:blipFill>
                    <a:blip r:embed="rId91">
                      <a:extLst/>
                    </a:blip>
                    <a:stretch>
                      <a:fillRect/>
                    </a:stretch>
                  </pic:blipFill>
                  <pic:spPr>
                    <a:xfrm>
                      <a:off x="0" y="0"/>
                      <a:ext cx="2048256" cy="3635655"/>
                    </a:xfrm>
                    <a:prstGeom prst="rect">
                      <a:avLst/>
                    </a:prstGeom>
                    <a:ln w="12700" cap="flat">
                      <a:noFill/>
                      <a:miter lim="400000"/>
                    </a:ln>
                    <a:effectLst/>
                  </pic:spPr>
                </pic:pic>
              </a:graphicData>
            </a:graphic>
          </wp:inline>
        </w:drawing>
      </w:r>
    </w:p>
    <w:p w14:paraId="243F2F9A" w14:textId="77777777" w:rsidR="00B825E0" w:rsidRPr="00203B82" w:rsidRDefault="00B825E0" w:rsidP="00203B82">
      <w:pPr>
        <w:pStyle w:val="aa"/>
        <w:ind w:left="0" w:firstLine="0"/>
        <w:jc w:val="center"/>
        <w:rPr>
          <w:i w:val="0"/>
          <w:sz w:val="24"/>
          <w:szCs w:val="24"/>
        </w:rPr>
      </w:pPr>
      <w:r w:rsidRPr="00203B82">
        <w:rPr>
          <w:i w:val="0"/>
          <w:sz w:val="24"/>
          <w:szCs w:val="24"/>
        </w:rPr>
        <w:t>Figure 3-17 Reveal Loader</w:t>
      </w:r>
    </w:p>
    <w:p w14:paraId="2711F373" w14:textId="422DACB2"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Remarkably, when installing Reveal Loader, it will download a necessary file libReveal.dylib from Reveal</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official website automatically. If the network condition is not good, this file may not be downloaded successfully, and Reveal Loader is not fault tolerant to download failures. As a result, Cydia may stuck for a long time and stop responding. Therefore, after download completes,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d better check whether there is a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RHRevealLoader</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folder under the iOS directory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/Library/</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w:t>
      </w:r>
    </w:p>
    <w:p w14:paraId="76B547B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FunMaker-5:~ root# ls -l /Library/ | grep RHRevealLoader</w:t>
      </w:r>
    </w:p>
    <w:p w14:paraId="238CEF2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2 root   admin  102 Dec  6 11:10 RHRevealLoader</w:t>
      </w:r>
    </w:p>
    <w:p w14:paraId="70BF8381"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If not, create one manually:</w:t>
      </w:r>
    </w:p>
    <w:p w14:paraId="7E24F1F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FunMaker-5:~ root# mkdir /Library/RHRevealLoader</w:t>
      </w:r>
    </w:p>
    <w:p w14:paraId="6A642FA1" w14:textId="0249E71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Then open Reveal, click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Help</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menu, choose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Show Reveal Library in Finder</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as shown in figure 3-18.</w:t>
      </w:r>
    </w:p>
    <w:p w14:paraId="208420A9" w14:textId="77777777" w:rsidR="00B825E0" w:rsidRDefault="00B825E0" w:rsidP="00B825E0">
      <w:pPr>
        <w:pStyle w:val="Afb"/>
        <w:keepNext/>
        <w:ind w:firstLine="0"/>
        <w:jc w:val="center"/>
        <w:rPr>
          <w:rFonts w:hint="default"/>
        </w:rPr>
      </w:pPr>
      <w:r>
        <w:rPr>
          <w:noProof/>
        </w:rPr>
        <w:lastRenderedPageBreak/>
        <w:drawing>
          <wp:inline distT="0" distB="0" distL="0" distR="0" wp14:anchorId="1B4927DE" wp14:editId="608B2046">
            <wp:extent cx="2158797" cy="2035366"/>
            <wp:effectExtent l="0" t="0" r="0" b="0"/>
            <wp:docPr id="43" name="officeArt object"/>
            <wp:cNvGraphicFramePr/>
            <a:graphic xmlns:a="http://schemas.openxmlformats.org/drawingml/2006/main">
              <a:graphicData uri="http://schemas.openxmlformats.org/drawingml/2006/picture">
                <pic:pic xmlns:pic="http://schemas.openxmlformats.org/drawingml/2006/picture">
                  <pic:nvPicPr>
                    <pic:cNvPr id="1073741842" name="3-17.png"/>
                    <pic:cNvPicPr/>
                  </pic:nvPicPr>
                  <pic:blipFill>
                    <a:blip r:embed="rId92">
                      <a:extLst/>
                    </a:blip>
                    <a:stretch>
                      <a:fillRect/>
                    </a:stretch>
                  </pic:blipFill>
                  <pic:spPr>
                    <a:xfrm>
                      <a:off x="0" y="0"/>
                      <a:ext cx="2158797" cy="2035366"/>
                    </a:xfrm>
                    <a:prstGeom prst="rect">
                      <a:avLst/>
                    </a:prstGeom>
                    <a:ln w="12700" cap="flat">
                      <a:noFill/>
                      <a:miter lim="400000"/>
                    </a:ln>
                    <a:effectLst/>
                  </pic:spPr>
                </pic:pic>
              </a:graphicData>
            </a:graphic>
          </wp:inline>
        </w:drawing>
      </w:r>
    </w:p>
    <w:p w14:paraId="07E5BFD3" w14:textId="77777777" w:rsidR="00B825E0" w:rsidRPr="00203B82" w:rsidRDefault="00B825E0" w:rsidP="00203B82">
      <w:pPr>
        <w:pStyle w:val="aa"/>
        <w:ind w:left="0" w:firstLine="0"/>
        <w:jc w:val="center"/>
        <w:rPr>
          <w:i w:val="0"/>
          <w:sz w:val="24"/>
          <w:szCs w:val="24"/>
        </w:rPr>
      </w:pPr>
      <w:r w:rsidRPr="00203B82">
        <w:rPr>
          <w:i w:val="0"/>
          <w:sz w:val="24"/>
          <w:szCs w:val="24"/>
        </w:rPr>
        <w:t>Figure 3- 18 Show Reveal Library in Finder</w:t>
      </w:r>
    </w:p>
    <w:p w14:paraId="13FCBF9F"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Then Finder will pop out just like figure 3-19.</w:t>
      </w:r>
    </w:p>
    <w:p w14:paraId="624FF28D" w14:textId="77777777" w:rsidR="00B825E0" w:rsidRDefault="00B825E0" w:rsidP="00B825E0">
      <w:pPr>
        <w:pStyle w:val="Afb"/>
        <w:keepNext/>
        <w:ind w:firstLine="0"/>
        <w:jc w:val="center"/>
        <w:rPr>
          <w:rFonts w:hint="default"/>
        </w:rPr>
      </w:pPr>
      <w:r>
        <w:rPr>
          <w:noProof/>
        </w:rPr>
        <w:drawing>
          <wp:inline distT="0" distB="0" distL="0" distR="0" wp14:anchorId="54621936" wp14:editId="526E0927">
            <wp:extent cx="3601162" cy="1160488"/>
            <wp:effectExtent l="0" t="0" r="0" b="0"/>
            <wp:docPr id="44" name="officeArt object"/>
            <wp:cNvGraphicFramePr/>
            <a:graphic xmlns:a="http://schemas.openxmlformats.org/drawingml/2006/main">
              <a:graphicData uri="http://schemas.openxmlformats.org/drawingml/2006/picture">
                <pic:pic xmlns:pic="http://schemas.openxmlformats.org/drawingml/2006/picture">
                  <pic:nvPicPr>
                    <pic:cNvPr id="1073741843" name="3-18.png"/>
                    <pic:cNvPicPr/>
                  </pic:nvPicPr>
                  <pic:blipFill>
                    <a:blip r:embed="rId93">
                      <a:extLst/>
                    </a:blip>
                    <a:stretch>
                      <a:fillRect/>
                    </a:stretch>
                  </pic:blipFill>
                  <pic:spPr>
                    <a:xfrm>
                      <a:off x="0" y="0"/>
                      <a:ext cx="3601162" cy="1160488"/>
                    </a:xfrm>
                    <a:prstGeom prst="rect">
                      <a:avLst/>
                    </a:prstGeom>
                    <a:ln w="12700" cap="flat">
                      <a:noFill/>
                      <a:miter lim="400000"/>
                    </a:ln>
                    <a:effectLst/>
                  </pic:spPr>
                </pic:pic>
              </a:graphicData>
            </a:graphic>
          </wp:inline>
        </w:drawing>
      </w:r>
    </w:p>
    <w:p w14:paraId="3019097A" w14:textId="77777777" w:rsidR="00B825E0" w:rsidRPr="00203B82" w:rsidRDefault="00B825E0" w:rsidP="00203B82">
      <w:pPr>
        <w:pStyle w:val="aa"/>
        <w:ind w:left="0" w:firstLine="0"/>
        <w:jc w:val="center"/>
        <w:rPr>
          <w:i w:val="0"/>
          <w:sz w:val="24"/>
          <w:szCs w:val="24"/>
        </w:rPr>
      </w:pPr>
      <w:r w:rsidRPr="00203B82">
        <w:rPr>
          <w:i w:val="0"/>
          <w:sz w:val="24"/>
          <w:szCs w:val="24"/>
        </w:rPr>
        <w:t>Figure 3- 19 libReveal.dylib</w:t>
      </w:r>
    </w:p>
    <w:p w14:paraId="4B8D69A2"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Copy libReveal.dylib to the RHRevealLoader folder through scp or iFunBox:</w:t>
      </w:r>
    </w:p>
    <w:p w14:paraId="0B1A3D4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FunMaker-5:~ root# ls -l /Library/RHRevealLoader</w:t>
      </w:r>
    </w:p>
    <w:p w14:paraId="08AE777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total 3836</w:t>
      </w:r>
    </w:p>
    <w:p w14:paraId="28299E1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root admin 3927408 Dec  6 11:10 libReveal.dylib</w:t>
      </w:r>
    </w:p>
    <w:p w14:paraId="5FA2C959"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By now, the installation of Reveal Loader completes.</w:t>
      </w:r>
    </w:p>
    <w:p w14:paraId="031331E1" w14:textId="77777777" w:rsidR="00B825E0" w:rsidRPr="00203B82" w:rsidRDefault="00B825E0" w:rsidP="00E5493E">
      <w:pPr>
        <w:pStyle w:val="4"/>
        <w:numPr>
          <w:ilvl w:val="3"/>
          <w:numId w:val="54"/>
        </w:numPr>
      </w:pPr>
      <w:r w:rsidRPr="00203B82">
        <w:t>Configure Reveal Loader</w:t>
      </w:r>
    </w:p>
    <w:p w14:paraId="126D305A" w14:textId="0BE5785D"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The configuration of Reveal Loader is inside the stock Settings App with the name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Reveal</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as shown in figure 3-20. </w:t>
      </w:r>
    </w:p>
    <w:p w14:paraId="01E4953D" w14:textId="77777777" w:rsidR="00B825E0" w:rsidRDefault="00B825E0" w:rsidP="00B825E0">
      <w:pPr>
        <w:pStyle w:val="Afb"/>
        <w:keepNext/>
        <w:ind w:firstLine="0"/>
        <w:jc w:val="center"/>
        <w:rPr>
          <w:rFonts w:ascii="宋体" w:eastAsia="宋体" w:hAnsi="宋体" w:cs="宋体" w:hint="default"/>
        </w:rPr>
      </w:pPr>
      <w:r>
        <w:rPr>
          <w:rFonts w:ascii="宋体" w:eastAsia="宋体" w:hAnsi="宋体" w:cs="宋体"/>
          <w:noProof/>
        </w:rPr>
        <w:lastRenderedPageBreak/>
        <w:drawing>
          <wp:inline distT="0" distB="0" distL="0" distR="0" wp14:anchorId="62620385" wp14:editId="652DE3CD">
            <wp:extent cx="2877312" cy="2678049"/>
            <wp:effectExtent l="0" t="0" r="0" b="0"/>
            <wp:docPr id="45" name="officeArt object"/>
            <wp:cNvGraphicFramePr/>
            <a:graphic xmlns:a="http://schemas.openxmlformats.org/drawingml/2006/main">
              <a:graphicData uri="http://schemas.openxmlformats.org/drawingml/2006/picture">
                <pic:pic xmlns:pic="http://schemas.openxmlformats.org/drawingml/2006/picture">
                  <pic:nvPicPr>
                    <pic:cNvPr id="1073741844" name="3-19.png"/>
                    <pic:cNvPicPr/>
                  </pic:nvPicPr>
                  <pic:blipFill>
                    <a:blip r:embed="rId94">
                      <a:extLst/>
                    </a:blip>
                    <a:stretch>
                      <a:fillRect/>
                    </a:stretch>
                  </pic:blipFill>
                  <pic:spPr>
                    <a:xfrm>
                      <a:off x="0" y="0"/>
                      <a:ext cx="2877312" cy="2678049"/>
                    </a:xfrm>
                    <a:prstGeom prst="rect">
                      <a:avLst/>
                    </a:prstGeom>
                    <a:ln w="12700" cap="flat">
                      <a:noFill/>
                      <a:miter lim="400000"/>
                    </a:ln>
                    <a:effectLst/>
                  </pic:spPr>
                </pic:pic>
              </a:graphicData>
            </a:graphic>
          </wp:inline>
        </w:drawing>
      </w:r>
    </w:p>
    <w:p w14:paraId="393DF38B" w14:textId="77777777" w:rsidR="00B825E0" w:rsidRPr="00203B82" w:rsidRDefault="00B825E0" w:rsidP="00203B82">
      <w:pPr>
        <w:pStyle w:val="aa"/>
        <w:ind w:left="0" w:firstLine="0"/>
        <w:jc w:val="center"/>
        <w:rPr>
          <w:i w:val="0"/>
          <w:sz w:val="24"/>
          <w:szCs w:val="24"/>
        </w:rPr>
      </w:pPr>
      <w:r w:rsidRPr="00203B82">
        <w:rPr>
          <w:i w:val="0"/>
          <w:sz w:val="24"/>
          <w:szCs w:val="24"/>
        </w:rPr>
        <w:t>Figure 3- 20 Reveal Loader</w:t>
      </w:r>
    </w:p>
    <w:p w14:paraId="18B4DFB0" w14:textId="33069080"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Click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Reveal</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some declaration appears as shown in figure 3-21.</w:t>
      </w:r>
    </w:p>
    <w:p w14:paraId="6DF6124A" w14:textId="77777777" w:rsidR="00B825E0" w:rsidRDefault="00B825E0" w:rsidP="00B825E0">
      <w:pPr>
        <w:pStyle w:val="Afb"/>
        <w:keepNext/>
        <w:ind w:firstLine="0"/>
        <w:jc w:val="center"/>
        <w:rPr>
          <w:rFonts w:ascii="宋体" w:eastAsia="宋体" w:hAnsi="宋体" w:cs="宋体" w:hint="default"/>
        </w:rPr>
      </w:pPr>
      <w:r>
        <w:rPr>
          <w:rFonts w:ascii="宋体" w:eastAsia="宋体" w:hAnsi="宋体" w:cs="宋体"/>
          <w:noProof/>
        </w:rPr>
        <w:drawing>
          <wp:inline distT="0" distB="0" distL="0" distR="0" wp14:anchorId="2C890B30" wp14:editId="207EF081">
            <wp:extent cx="2040128" cy="3635655"/>
            <wp:effectExtent l="0" t="0" r="0" b="0"/>
            <wp:docPr id="46" name="officeArt object"/>
            <wp:cNvGraphicFramePr/>
            <a:graphic xmlns:a="http://schemas.openxmlformats.org/drawingml/2006/main">
              <a:graphicData uri="http://schemas.openxmlformats.org/drawingml/2006/picture">
                <pic:pic xmlns:pic="http://schemas.openxmlformats.org/drawingml/2006/picture">
                  <pic:nvPicPr>
                    <pic:cNvPr id="1073741845" name="3-20.png"/>
                    <pic:cNvPicPr/>
                  </pic:nvPicPr>
                  <pic:blipFill>
                    <a:blip r:embed="rId95">
                      <a:extLst/>
                    </a:blip>
                    <a:stretch>
                      <a:fillRect/>
                    </a:stretch>
                  </pic:blipFill>
                  <pic:spPr>
                    <a:xfrm>
                      <a:off x="0" y="0"/>
                      <a:ext cx="2040128" cy="3635655"/>
                    </a:xfrm>
                    <a:prstGeom prst="rect">
                      <a:avLst/>
                    </a:prstGeom>
                    <a:ln w="12700" cap="flat">
                      <a:noFill/>
                      <a:miter lim="400000"/>
                    </a:ln>
                    <a:effectLst/>
                  </pic:spPr>
                </pic:pic>
              </a:graphicData>
            </a:graphic>
          </wp:inline>
        </w:drawing>
      </w:r>
    </w:p>
    <w:p w14:paraId="1428994C" w14:textId="77777777" w:rsidR="00B825E0" w:rsidRPr="00203B82" w:rsidRDefault="00B825E0" w:rsidP="00203B82">
      <w:pPr>
        <w:pStyle w:val="aa"/>
        <w:ind w:left="0" w:firstLine="0"/>
        <w:jc w:val="center"/>
        <w:rPr>
          <w:i w:val="0"/>
          <w:sz w:val="24"/>
          <w:szCs w:val="24"/>
        </w:rPr>
      </w:pPr>
      <w:r w:rsidRPr="00203B82">
        <w:rPr>
          <w:i w:val="0"/>
          <w:sz w:val="24"/>
          <w:szCs w:val="24"/>
        </w:rPr>
        <w:t>Figure 3-21 Declaration of Reveal Loader</w:t>
      </w:r>
    </w:p>
    <w:p w14:paraId="748DA830" w14:textId="0F35D55A"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Click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Enabled Applications</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to enter the configuration view. Turn on the switch of the App you want to analyze. Here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ve turned on AppStore and Calculator</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switches, as shown in figure 3-22.</w:t>
      </w:r>
    </w:p>
    <w:p w14:paraId="797A2063" w14:textId="77777777" w:rsidR="00B825E0" w:rsidRDefault="00B825E0" w:rsidP="00B825E0">
      <w:pPr>
        <w:pStyle w:val="Afb"/>
        <w:keepNext/>
        <w:ind w:firstLine="0"/>
        <w:jc w:val="center"/>
        <w:rPr>
          <w:rFonts w:ascii="宋体" w:eastAsia="宋体" w:hAnsi="宋体" w:cs="宋体" w:hint="default"/>
        </w:rPr>
      </w:pPr>
      <w:r>
        <w:rPr>
          <w:rFonts w:ascii="宋体" w:eastAsia="宋体" w:hAnsi="宋体" w:cs="宋体"/>
          <w:noProof/>
        </w:rPr>
        <w:lastRenderedPageBreak/>
        <w:drawing>
          <wp:inline distT="0" distB="0" distL="0" distR="0" wp14:anchorId="40DD43F4" wp14:editId="0384BF3C">
            <wp:extent cx="2040128" cy="3635655"/>
            <wp:effectExtent l="0" t="0" r="0" b="0"/>
            <wp:docPr id="47" name="officeArt object"/>
            <wp:cNvGraphicFramePr/>
            <a:graphic xmlns:a="http://schemas.openxmlformats.org/drawingml/2006/main">
              <a:graphicData uri="http://schemas.openxmlformats.org/drawingml/2006/picture">
                <pic:pic xmlns:pic="http://schemas.openxmlformats.org/drawingml/2006/picture">
                  <pic:nvPicPr>
                    <pic:cNvPr id="1073741846" name="3-21.png"/>
                    <pic:cNvPicPr/>
                  </pic:nvPicPr>
                  <pic:blipFill>
                    <a:blip r:embed="rId96">
                      <a:extLst/>
                    </a:blip>
                    <a:stretch>
                      <a:fillRect/>
                    </a:stretch>
                  </pic:blipFill>
                  <pic:spPr>
                    <a:xfrm>
                      <a:off x="0" y="0"/>
                      <a:ext cx="2040128" cy="3635655"/>
                    </a:xfrm>
                    <a:prstGeom prst="rect">
                      <a:avLst/>
                    </a:prstGeom>
                    <a:ln w="12700" cap="flat">
                      <a:noFill/>
                      <a:miter lim="400000"/>
                    </a:ln>
                    <a:effectLst/>
                  </pic:spPr>
                </pic:pic>
              </a:graphicData>
            </a:graphic>
          </wp:inline>
        </w:drawing>
      </w:r>
    </w:p>
    <w:p w14:paraId="5D3965D5" w14:textId="77777777" w:rsidR="00B825E0" w:rsidRPr="00203B82" w:rsidRDefault="00B825E0" w:rsidP="00203B82">
      <w:pPr>
        <w:pStyle w:val="aa"/>
        <w:ind w:left="0" w:firstLine="0"/>
        <w:jc w:val="center"/>
        <w:rPr>
          <w:i w:val="0"/>
          <w:sz w:val="24"/>
          <w:szCs w:val="24"/>
        </w:rPr>
      </w:pPr>
      <w:r w:rsidRPr="00203B82">
        <w:rPr>
          <w:i w:val="0"/>
          <w:sz w:val="24"/>
          <w:szCs w:val="24"/>
        </w:rPr>
        <w:t>Figure 3-22 configuration of Reveal Loader</w:t>
      </w:r>
    </w:p>
    <w:p w14:paraId="7E047D8F" w14:textId="7247791D"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That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it. The configuration of Reveal Loader is simple and straightforward, isn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 it?</w:t>
      </w:r>
    </w:p>
    <w:p w14:paraId="0D51C758" w14:textId="77777777" w:rsidR="00B825E0" w:rsidRPr="00203B82" w:rsidRDefault="00B825E0" w:rsidP="00E5493E">
      <w:pPr>
        <w:pStyle w:val="4"/>
        <w:numPr>
          <w:ilvl w:val="3"/>
          <w:numId w:val="54"/>
        </w:numPr>
      </w:pPr>
      <w:r w:rsidRPr="00203B82">
        <w:t>Use Reveal to see the view hierarchy of the target App</w:t>
      </w:r>
    </w:p>
    <w:p w14:paraId="15594021" w14:textId="4860C430"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Everything is ready, now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s the showtime of Reveal. First, one thing should be confirmed that OSX and iOS must be in the same LAN, then launch Reveal and relaunch the target App, i.e. if the target App is running, you need to terminate it first and run it again. The target App can be chosen from top left corner of Reveal. Wait a moment, Reveal will display the view hierarchy of the target App, as shown in figure 3-23. </w:t>
      </w:r>
    </w:p>
    <w:p w14:paraId="1BFDFE91" w14:textId="77777777" w:rsidR="00B825E0" w:rsidRDefault="00B825E0" w:rsidP="00B825E0">
      <w:pPr>
        <w:pStyle w:val="Afb"/>
        <w:ind w:firstLine="0"/>
        <w:jc w:val="center"/>
        <w:rPr>
          <w:rFonts w:hint="default"/>
        </w:rPr>
      </w:pPr>
      <w:r>
        <w:rPr>
          <w:noProof/>
        </w:rPr>
        <w:lastRenderedPageBreak/>
        <w:drawing>
          <wp:inline distT="0" distB="0" distL="0" distR="0" wp14:anchorId="16A9213D" wp14:editId="716CDCBA">
            <wp:extent cx="5398961" cy="3882657"/>
            <wp:effectExtent l="0" t="0" r="0" b="0"/>
            <wp:docPr id="48" name="officeArt object"/>
            <wp:cNvGraphicFramePr/>
            <a:graphic xmlns:a="http://schemas.openxmlformats.org/drawingml/2006/main">
              <a:graphicData uri="http://schemas.openxmlformats.org/drawingml/2006/picture">
                <pic:pic xmlns:pic="http://schemas.openxmlformats.org/drawingml/2006/picture">
                  <pic:nvPicPr>
                    <pic:cNvPr id="1073741847" name="3-22.png"/>
                    <pic:cNvPicPr/>
                  </pic:nvPicPr>
                  <pic:blipFill>
                    <a:blip r:embed="rId97">
                      <a:extLst/>
                    </a:blip>
                    <a:stretch>
                      <a:fillRect/>
                    </a:stretch>
                  </pic:blipFill>
                  <pic:spPr>
                    <a:xfrm>
                      <a:off x="0" y="0"/>
                      <a:ext cx="5398961" cy="3882657"/>
                    </a:xfrm>
                    <a:prstGeom prst="rect">
                      <a:avLst/>
                    </a:prstGeom>
                    <a:ln w="12700" cap="flat">
                      <a:noFill/>
                      <a:miter lim="400000"/>
                    </a:ln>
                    <a:effectLst/>
                  </pic:spPr>
                </pic:pic>
              </a:graphicData>
            </a:graphic>
          </wp:inline>
        </w:drawing>
      </w:r>
    </w:p>
    <w:p w14:paraId="7A1BCC93" w14:textId="77777777" w:rsidR="00B825E0" w:rsidRPr="00203B82" w:rsidRDefault="00B825E0" w:rsidP="00203B82">
      <w:pPr>
        <w:pStyle w:val="aa"/>
        <w:ind w:left="0" w:firstLine="0"/>
        <w:jc w:val="center"/>
        <w:rPr>
          <w:i w:val="0"/>
          <w:sz w:val="24"/>
          <w:szCs w:val="24"/>
        </w:rPr>
      </w:pPr>
      <w:r w:rsidRPr="00203B82">
        <w:rPr>
          <w:i w:val="0"/>
          <w:sz w:val="24"/>
          <w:szCs w:val="24"/>
        </w:rPr>
        <w:t>Figure 3-23 View hierarchy of Calculator</w:t>
      </w:r>
    </w:p>
    <w:p w14:paraId="178423AF" w14:textId="6F8CEA0D"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Reveal is not complicate and quite user-friendly. But in iOS reverse engineering, analysis on UI is not enough, Apps</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inner implementations under the hood are our final goals. From part 3 of this book, we will use recursiveDescription function, which is the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command line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version of Reveal, together with Cycript to find the corresponding code snippets of UI, then you will know the real power of iOS reverse engineering.</w:t>
      </w:r>
    </w:p>
    <w:p w14:paraId="4359A2DA" w14:textId="7218D098" w:rsidR="00B825E0" w:rsidRDefault="00B825E0" w:rsidP="00E5493E">
      <w:pPr>
        <w:pStyle w:val="20"/>
        <w:numPr>
          <w:ilvl w:val="1"/>
          <w:numId w:val="44"/>
        </w:numPr>
      </w:pPr>
      <w:r>
        <w:t>IDA</w:t>
      </w:r>
    </w:p>
    <w:p w14:paraId="60C95A76" w14:textId="77777777" w:rsidR="00B825E0" w:rsidRPr="00203B82" w:rsidRDefault="00B825E0" w:rsidP="00E5493E">
      <w:pPr>
        <w:pStyle w:val="3"/>
        <w:numPr>
          <w:ilvl w:val="0"/>
          <w:numId w:val="55"/>
        </w:numPr>
        <w:rPr>
          <w:rStyle w:val="afc"/>
        </w:rPr>
      </w:pPr>
      <w:r w:rsidRPr="00203B82">
        <w:rPr>
          <w:rStyle w:val="afc"/>
        </w:rPr>
        <w:t>Introduction to IDA</w:t>
      </w:r>
    </w:p>
    <w:p w14:paraId="27A055D5" w14:textId="122ADEF0"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Even if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ve never done any iOS reverse engineering before, you may have heard of IDA (The Interactive Disassembler), as shown in figure 3-24. For reverse engineers, IDA is so well-known that most of our daily work are tightly related to it. If class-dump can help us get the dots out of an App, then IDA can connect the dots to form a plane.</w:t>
      </w:r>
    </w:p>
    <w:p w14:paraId="4D09949C" w14:textId="77777777" w:rsidR="00B825E0" w:rsidRDefault="00B825E0" w:rsidP="00B825E0">
      <w:pPr>
        <w:pStyle w:val="Afb"/>
        <w:keepNext/>
        <w:ind w:firstLine="0"/>
        <w:jc w:val="center"/>
        <w:rPr>
          <w:rFonts w:hint="default"/>
        </w:rPr>
      </w:pPr>
      <w:r>
        <w:rPr>
          <w:noProof/>
        </w:rPr>
        <w:lastRenderedPageBreak/>
        <w:drawing>
          <wp:inline distT="0" distB="0" distL="0" distR="0" wp14:anchorId="785CB4EB" wp14:editId="1795840C">
            <wp:extent cx="4321201" cy="1895933"/>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3-14.png"/>
                    <pic:cNvPicPr/>
                  </pic:nvPicPr>
                  <pic:blipFill>
                    <a:blip r:embed="rId98">
                      <a:extLst/>
                    </a:blip>
                    <a:stretch>
                      <a:fillRect/>
                    </a:stretch>
                  </pic:blipFill>
                  <pic:spPr>
                    <a:xfrm>
                      <a:off x="0" y="0"/>
                      <a:ext cx="4321201" cy="1895933"/>
                    </a:xfrm>
                    <a:prstGeom prst="rect">
                      <a:avLst/>
                    </a:prstGeom>
                    <a:ln w="12700" cap="flat">
                      <a:noFill/>
                      <a:miter lim="400000"/>
                    </a:ln>
                    <a:effectLst/>
                  </pic:spPr>
                </pic:pic>
              </a:graphicData>
            </a:graphic>
          </wp:inline>
        </w:drawing>
      </w:r>
    </w:p>
    <w:p w14:paraId="03970269" w14:textId="77777777" w:rsidR="00B825E0" w:rsidRPr="00203B82" w:rsidRDefault="00B825E0" w:rsidP="00203B82">
      <w:pPr>
        <w:pStyle w:val="aa"/>
        <w:ind w:left="0" w:firstLine="0"/>
        <w:jc w:val="center"/>
        <w:rPr>
          <w:i w:val="0"/>
          <w:sz w:val="24"/>
          <w:szCs w:val="24"/>
        </w:rPr>
      </w:pPr>
      <w:r w:rsidRPr="00203B82">
        <w:rPr>
          <w:i w:val="0"/>
          <w:sz w:val="24"/>
          <w:szCs w:val="24"/>
        </w:rPr>
        <w:t>Figure 3-24 Official website of IDA</w:t>
      </w:r>
    </w:p>
    <w:p w14:paraId="53443289"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Generally speaking, IDA is a multi-processor disassembler and debugger fully supporting Windows, Linux and Mac OS X. It is so powerful that even the official site cannot give a complete function list.</w:t>
      </w:r>
    </w:p>
    <w:p w14:paraId="7A539B0A"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To be honest, IDA is quite expensive for personal users. But the author is kind enough to offer a free evaluation version, which works well enough for beginners. It is convenient to download and install IDA, you can refer to </w:t>
      </w:r>
      <w:hyperlink r:id="rId99" w:history="1">
        <w:r w:rsidRPr="00203B82">
          <w:rPr>
            <w:rFonts w:ascii="Dante MT Std" w:eastAsiaTheme="minorEastAsia" w:hAnsi="Dante MT Std" w:cs="Arial" w:hint="default"/>
            <w:color w:val="auto"/>
            <w:kern w:val="0"/>
            <w:sz w:val="26"/>
            <w:szCs w:val="26"/>
            <w:bdr w:val="none" w:sz="0" w:space="0" w:color="auto"/>
            <w:lang w:eastAsia="ar-SA"/>
          </w:rPr>
          <w:t>https://www.hex-rays.com/products/ida/index.shtml</w:t>
        </w:r>
      </w:hyperlink>
      <w:r w:rsidRPr="00203B82">
        <w:rPr>
          <w:rFonts w:ascii="Dante MT Std" w:eastAsiaTheme="minorEastAsia" w:hAnsi="Dante MT Std" w:cs="Arial" w:hint="default"/>
          <w:color w:val="auto"/>
          <w:kern w:val="0"/>
          <w:sz w:val="26"/>
          <w:szCs w:val="26"/>
          <w:bdr w:val="none" w:sz="0" w:space="0" w:color="auto"/>
          <w:lang w:eastAsia="ar-SA"/>
        </w:rPr>
        <w:t xml:space="preserve"> for details.</w:t>
      </w:r>
    </w:p>
    <w:p w14:paraId="746FD6B3" w14:textId="77777777" w:rsidR="00B825E0" w:rsidRPr="00203B82" w:rsidRDefault="00B825E0" w:rsidP="00E5493E">
      <w:pPr>
        <w:pStyle w:val="3"/>
        <w:numPr>
          <w:ilvl w:val="0"/>
          <w:numId w:val="55"/>
        </w:numPr>
        <w:rPr>
          <w:rStyle w:val="afc"/>
        </w:rPr>
      </w:pPr>
      <w:r w:rsidRPr="00203B82">
        <w:rPr>
          <w:rStyle w:val="afc"/>
        </w:rPr>
        <w:t>Use IDA</w:t>
      </w:r>
    </w:p>
    <w:p w14:paraId="018C8BD7" w14:textId="5C85731E"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IDA will shortly display an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About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window after launch, as shown in figure 3-25.</w:t>
      </w:r>
    </w:p>
    <w:p w14:paraId="07DD5F7F" w14:textId="77777777" w:rsidR="00B825E0" w:rsidRDefault="00B825E0" w:rsidP="00B825E0">
      <w:pPr>
        <w:pStyle w:val="Afb"/>
        <w:keepNext/>
        <w:ind w:firstLine="0"/>
        <w:jc w:val="center"/>
        <w:rPr>
          <w:rFonts w:hint="default"/>
        </w:rPr>
      </w:pPr>
      <w:r>
        <w:rPr>
          <w:noProof/>
        </w:rPr>
        <w:drawing>
          <wp:inline distT="0" distB="0" distL="0" distR="0" wp14:anchorId="5DF790C2" wp14:editId="7D79387E">
            <wp:extent cx="3598037" cy="2856230"/>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2.png"/>
                    <pic:cNvPicPr/>
                  </pic:nvPicPr>
                  <pic:blipFill>
                    <a:blip r:embed="rId100">
                      <a:extLst/>
                    </a:blip>
                    <a:stretch>
                      <a:fillRect/>
                    </a:stretch>
                  </pic:blipFill>
                  <pic:spPr>
                    <a:xfrm>
                      <a:off x="0" y="0"/>
                      <a:ext cx="3598037" cy="2856230"/>
                    </a:xfrm>
                    <a:prstGeom prst="rect">
                      <a:avLst/>
                    </a:prstGeom>
                    <a:ln w="12700" cap="flat">
                      <a:noFill/>
                      <a:miter lim="400000"/>
                    </a:ln>
                    <a:effectLst/>
                  </pic:spPr>
                </pic:pic>
              </a:graphicData>
            </a:graphic>
          </wp:inline>
        </w:drawing>
      </w:r>
    </w:p>
    <w:p w14:paraId="52A53AF1" w14:textId="77777777" w:rsidR="00B825E0" w:rsidRPr="00203B82" w:rsidRDefault="00B825E0" w:rsidP="00203B82">
      <w:pPr>
        <w:pStyle w:val="aa"/>
        <w:ind w:left="0" w:firstLine="0"/>
        <w:jc w:val="center"/>
        <w:rPr>
          <w:i w:val="0"/>
          <w:sz w:val="24"/>
          <w:szCs w:val="24"/>
        </w:rPr>
      </w:pPr>
      <w:r w:rsidRPr="00203B82">
        <w:rPr>
          <w:i w:val="0"/>
          <w:sz w:val="24"/>
          <w:szCs w:val="24"/>
        </w:rPr>
        <w:t>Figure 3- 25 IDA launch window</w:t>
      </w:r>
    </w:p>
    <w:p w14:paraId="27D3108C" w14:textId="7E8FE0A9"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You can click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OK</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or wait for a few seconds to close the window, after that you will see </w:t>
      </w:r>
      <w:r w:rsidRPr="00203B82">
        <w:rPr>
          <w:rFonts w:ascii="Dante MT Std" w:eastAsiaTheme="minorEastAsia" w:hAnsi="Dante MT Std" w:cs="Arial" w:hint="default"/>
          <w:color w:val="auto"/>
          <w:kern w:val="0"/>
          <w:sz w:val="26"/>
          <w:szCs w:val="26"/>
          <w:bdr w:val="none" w:sz="0" w:space="0" w:color="auto"/>
          <w:lang w:eastAsia="ar-SA"/>
        </w:rPr>
        <w:lastRenderedPageBreak/>
        <w:t>the main screen of IDA, as shown in figure 3-26.</w:t>
      </w:r>
    </w:p>
    <w:p w14:paraId="672E96AF" w14:textId="77777777" w:rsidR="00B825E0" w:rsidRDefault="00B825E0" w:rsidP="00B825E0">
      <w:pPr>
        <w:pStyle w:val="Afb"/>
        <w:keepNext/>
        <w:ind w:firstLine="0"/>
        <w:jc w:val="center"/>
        <w:rPr>
          <w:rFonts w:hint="default"/>
        </w:rPr>
      </w:pPr>
      <w:r>
        <w:rPr>
          <w:noProof/>
        </w:rPr>
        <w:drawing>
          <wp:inline distT="0" distB="0" distL="0" distR="0" wp14:anchorId="2E7927B2" wp14:editId="78F49D1F">
            <wp:extent cx="5039906" cy="4581246"/>
            <wp:effectExtent l="0" t="0" r="0" b="0"/>
            <wp:docPr id="49" name="officeArt object"/>
            <wp:cNvGraphicFramePr/>
            <a:graphic xmlns:a="http://schemas.openxmlformats.org/drawingml/2006/main">
              <a:graphicData uri="http://schemas.openxmlformats.org/drawingml/2006/picture">
                <pic:pic xmlns:pic="http://schemas.openxmlformats.org/drawingml/2006/picture">
                  <pic:nvPicPr>
                    <pic:cNvPr id="1073741850" name="3.png"/>
                    <pic:cNvPicPr/>
                  </pic:nvPicPr>
                  <pic:blipFill>
                    <a:blip r:embed="rId101">
                      <a:extLst/>
                    </a:blip>
                    <a:stretch>
                      <a:fillRect/>
                    </a:stretch>
                  </pic:blipFill>
                  <pic:spPr>
                    <a:xfrm>
                      <a:off x="0" y="0"/>
                      <a:ext cx="5039906" cy="4581246"/>
                    </a:xfrm>
                    <a:prstGeom prst="rect">
                      <a:avLst/>
                    </a:prstGeom>
                    <a:ln w="12700" cap="flat">
                      <a:noFill/>
                      <a:miter lim="400000"/>
                    </a:ln>
                    <a:effectLst/>
                  </pic:spPr>
                </pic:pic>
              </a:graphicData>
            </a:graphic>
          </wp:inline>
        </w:drawing>
      </w:r>
    </w:p>
    <w:p w14:paraId="0157B0E3" w14:textId="77777777" w:rsidR="00B825E0" w:rsidRPr="00203B82" w:rsidRDefault="00B825E0" w:rsidP="00203B82">
      <w:pPr>
        <w:pStyle w:val="aa"/>
        <w:ind w:left="0" w:firstLine="0"/>
        <w:jc w:val="center"/>
        <w:rPr>
          <w:i w:val="0"/>
          <w:sz w:val="24"/>
          <w:szCs w:val="24"/>
        </w:rPr>
      </w:pPr>
      <w:r w:rsidRPr="00203B82">
        <w:rPr>
          <w:i w:val="0"/>
          <w:sz w:val="24"/>
          <w:szCs w:val="24"/>
        </w:rPr>
        <w:t>Figure 3-26 Main screen of IDA</w:t>
      </w:r>
    </w:p>
    <w:p w14:paraId="1C29AADE" w14:textId="3BF727E0"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In this screen, you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t have to search for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Open File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in the menu and locate the file to be disassembled folder by folder, but just drag the target file to the gray zone with the placeholder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Drag a file here to disassemble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After opening the file, there is still something to be configured, as shown in figure 3-27.</w:t>
      </w:r>
    </w:p>
    <w:p w14:paraId="058CB52F" w14:textId="77777777" w:rsidR="00B825E0" w:rsidRDefault="00B825E0" w:rsidP="00B825E0">
      <w:pPr>
        <w:pStyle w:val="Afb"/>
        <w:keepNext/>
        <w:ind w:firstLine="0"/>
        <w:jc w:val="center"/>
        <w:rPr>
          <w:rFonts w:hint="default"/>
        </w:rPr>
      </w:pPr>
      <w:r>
        <w:rPr>
          <w:noProof/>
        </w:rPr>
        <w:lastRenderedPageBreak/>
        <w:drawing>
          <wp:inline distT="0" distB="0" distL="0" distR="0" wp14:anchorId="5B3C96B6" wp14:editId="3E6EA5E6">
            <wp:extent cx="3599079" cy="4096297"/>
            <wp:effectExtent l="0" t="0" r="0" b="0"/>
            <wp:docPr id="50" name="officeArt object"/>
            <wp:cNvGraphicFramePr/>
            <a:graphic xmlns:a="http://schemas.openxmlformats.org/drawingml/2006/main">
              <a:graphicData uri="http://schemas.openxmlformats.org/drawingml/2006/picture">
                <pic:pic xmlns:pic="http://schemas.openxmlformats.org/drawingml/2006/picture">
                  <pic:nvPicPr>
                    <pic:cNvPr id="1073741851" name="4.png"/>
                    <pic:cNvPicPr/>
                  </pic:nvPicPr>
                  <pic:blipFill>
                    <a:blip r:embed="rId102">
                      <a:extLst/>
                    </a:blip>
                    <a:stretch>
                      <a:fillRect/>
                    </a:stretch>
                  </pic:blipFill>
                  <pic:spPr>
                    <a:xfrm>
                      <a:off x="0" y="0"/>
                      <a:ext cx="3599079" cy="4096297"/>
                    </a:xfrm>
                    <a:prstGeom prst="rect">
                      <a:avLst/>
                    </a:prstGeom>
                    <a:ln w="12700" cap="flat">
                      <a:noFill/>
                      <a:miter lim="400000"/>
                    </a:ln>
                    <a:effectLst/>
                  </pic:spPr>
                </pic:pic>
              </a:graphicData>
            </a:graphic>
          </wp:inline>
        </w:drawing>
      </w:r>
    </w:p>
    <w:p w14:paraId="020F8357" w14:textId="77777777" w:rsidR="00B825E0" w:rsidRPr="00203B82" w:rsidRDefault="00B825E0" w:rsidP="00203B82">
      <w:pPr>
        <w:pStyle w:val="aa"/>
        <w:ind w:left="0" w:firstLine="0"/>
        <w:jc w:val="center"/>
        <w:rPr>
          <w:i w:val="0"/>
          <w:sz w:val="24"/>
          <w:szCs w:val="24"/>
        </w:rPr>
      </w:pPr>
      <w:r w:rsidRPr="00203B82">
        <w:rPr>
          <w:i w:val="0"/>
          <w:sz w:val="24"/>
          <w:szCs w:val="24"/>
        </w:rPr>
        <w:t>Figure 3-27 Initial configurations</w:t>
      </w:r>
    </w:p>
    <w:p w14:paraId="282E3F5E" w14:textId="22B310BA"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There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s one thing to mention: For a fat binary (which refers to the binary that contains different instruction sets for the purpose of being compatible with different CPU architectures), the white frame in figure 3-27 will list several Mach-O files. I suggest you read table 4-1 to find the ARM type of your device. For example, my iPhone 5 corresponds to ARMv7S. If the ARM type of your device is not in the white frame, you should choose the backward compatible one, i.e. for ARMv7S devices, choose ARMv7S if there is ARMv7S in the list, otherwise choose ARMv7. This selection method handles 99% of all cases, if you happen to be the 1%, please come to </w:t>
      </w:r>
      <w:hyperlink r:id="rId103" w:history="1">
        <w:r w:rsidRPr="00203B82">
          <w:rPr>
            <w:rFonts w:ascii="Dante MT Std" w:eastAsiaTheme="minorEastAsia" w:hAnsi="Dante MT Std" w:cs="Arial" w:hint="default"/>
            <w:color w:val="auto"/>
            <w:kern w:val="0"/>
            <w:sz w:val="26"/>
            <w:szCs w:val="26"/>
            <w:bdr w:val="none" w:sz="0" w:space="0" w:color="auto"/>
            <w:lang w:eastAsia="ar-SA"/>
          </w:rPr>
          <w:t>http://bbs.iosre.com</w:t>
        </w:r>
      </w:hyperlink>
      <w:r w:rsidRPr="00203B82">
        <w:rPr>
          <w:rFonts w:ascii="Dante MT Std" w:eastAsiaTheme="minorEastAsia" w:hAnsi="Dante MT Std" w:cs="Arial" w:hint="default"/>
          <w:color w:val="auto"/>
          <w:kern w:val="0"/>
          <w:sz w:val="26"/>
          <w:szCs w:val="26"/>
          <w:bdr w:val="none" w:sz="0" w:space="0" w:color="auto"/>
          <w:lang w:eastAsia="ar-SA"/>
        </w:rPr>
        <w:t>,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ll solve the problem together.</w:t>
      </w:r>
    </w:p>
    <w:p w14:paraId="1141AF11" w14:textId="73697FBF"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Here, I</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ve chosen ARMv7S, then click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OK</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Several windows will popup, just click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YES</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or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OK</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to close them, as shown in figure 3-28 and 3-29.</w:t>
      </w:r>
    </w:p>
    <w:p w14:paraId="1FE5CA99" w14:textId="77777777" w:rsidR="00B825E0" w:rsidRDefault="00B825E0" w:rsidP="00B825E0">
      <w:pPr>
        <w:pStyle w:val="Afb"/>
        <w:keepNext/>
        <w:ind w:firstLine="0"/>
        <w:jc w:val="center"/>
        <w:rPr>
          <w:rFonts w:hint="default"/>
        </w:rPr>
      </w:pPr>
      <w:r>
        <w:rPr>
          <w:noProof/>
        </w:rPr>
        <w:lastRenderedPageBreak/>
        <w:drawing>
          <wp:inline distT="0" distB="0" distL="0" distR="0" wp14:anchorId="35DF43F8" wp14:editId="513F4BA6">
            <wp:extent cx="5664404" cy="1231392"/>
            <wp:effectExtent l="0" t="0" r="0" b="0"/>
            <wp:docPr id="51" name="officeArt object"/>
            <wp:cNvGraphicFramePr/>
            <a:graphic xmlns:a="http://schemas.openxmlformats.org/drawingml/2006/main">
              <a:graphicData uri="http://schemas.openxmlformats.org/drawingml/2006/picture">
                <pic:pic xmlns:pic="http://schemas.openxmlformats.org/drawingml/2006/picture">
                  <pic:nvPicPr>
                    <pic:cNvPr id="1073741852" name="6.png"/>
                    <pic:cNvPicPr/>
                  </pic:nvPicPr>
                  <pic:blipFill>
                    <a:blip r:embed="rId104">
                      <a:extLst/>
                    </a:blip>
                    <a:stretch>
                      <a:fillRect/>
                    </a:stretch>
                  </pic:blipFill>
                  <pic:spPr>
                    <a:xfrm>
                      <a:off x="0" y="0"/>
                      <a:ext cx="5664404" cy="1231392"/>
                    </a:xfrm>
                    <a:prstGeom prst="rect">
                      <a:avLst/>
                    </a:prstGeom>
                    <a:ln w="12700" cap="flat">
                      <a:noFill/>
                      <a:miter lim="400000"/>
                    </a:ln>
                    <a:effectLst/>
                  </pic:spPr>
                </pic:pic>
              </a:graphicData>
            </a:graphic>
          </wp:inline>
        </w:drawing>
      </w:r>
    </w:p>
    <w:p w14:paraId="4D9A203E" w14:textId="77777777" w:rsidR="00B825E0" w:rsidRPr="00203B82" w:rsidRDefault="00B825E0" w:rsidP="00203B82">
      <w:pPr>
        <w:pStyle w:val="aa"/>
        <w:ind w:left="0" w:firstLine="0"/>
        <w:jc w:val="center"/>
        <w:rPr>
          <w:i w:val="0"/>
          <w:sz w:val="24"/>
          <w:szCs w:val="24"/>
        </w:rPr>
      </w:pPr>
      <w:r w:rsidRPr="00203B82">
        <w:rPr>
          <w:i w:val="0"/>
          <w:sz w:val="24"/>
          <w:szCs w:val="24"/>
        </w:rPr>
        <w:t>Figure 3-28 IDA launch option</w:t>
      </w:r>
    </w:p>
    <w:p w14:paraId="2CD3C5C0" w14:textId="77777777" w:rsidR="00B825E0" w:rsidRDefault="00B825E0" w:rsidP="00B825E0">
      <w:pPr>
        <w:pStyle w:val="Afb"/>
        <w:keepNext/>
        <w:ind w:firstLine="0"/>
        <w:jc w:val="center"/>
        <w:rPr>
          <w:rFonts w:hint="default"/>
        </w:rPr>
      </w:pPr>
      <w:r>
        <w:rPr>
          <w:noProof/>
        </w:rPr>
        <w:drawing>
          <wp:inline distT="0" distB="0" distL="0" distR="0" wp14:anchorId="0445EEE2" wp14:editId="09EA03D6">
            <wp:extent cx="5665724" cy="1282243"/>
            <wp:effectExtent l="0" t="0" r="0" b="0"/>
            <wp:docPr id="52" name="officeArt object"/>
            <wp:cNvGraphicFramePr/>
            <a:graphic xmlns:a="http://schemas.openxmlformats.org/drawingml/2006/main">
              <a:graphicData uri="http://schemas.openxmlformats.org/drawingml/2006/picture">
                <pic:pic xmlns:pic="http://schemas.openxmlformats.org/drawingml/2006/picture">
                  <pic:nvPicPr>
                    <pic:cNvPr id="1073741853" name="5.png"/>
                    <pic:cNvPicPr/>
                  </pic:nvPicPr>
                  <pic:blipFill>
                    <a:blip r:embed="rId105">
                      <a:extLst/>
                    </a:blip>
                    <a:stretch>
                      <a:fillRect/>
                    </a:stretch>
                  </pic:blipFill>
                  <pic:spPr>
                    <a:xfrm>
                      <a:off x="0" y="0"/>
                      <a:ext cx="5665724" cy="1282243"/>
                    </a:xfrm>
                    <a:prstGeom prst="rect">
                      <a:avLst/>
                    </a:prstGeom>
                    <a:ln w="12700" cap="flat">
                      <a:noFill/>
                      <a:miter lim="400000"/>
                    </a:ln>
                    <a:effectLst/>
                  </pic:spPr>
                </pic:pic>
              </a:graphicData>
            </a:graphic>
          </wp:inline>
        </w:drawing>
      </w:r>
    </w:p>
    <w:p w14:paraId="5356231A" w14:textId="77777777" w:rsidR="00B825E0" w:rsidRPr="00203B82" w:rsidRDefault="00B825E0" w:rsidP="00203B82">
      <w:pPr>
        <w:pStyle w:val="aa"/>
        <w:ind w:left="0" w:firstLine="0"/>
        <w:jc w:val="center"/>
        <w:rPr>
          <w:i w:val="0"/>
          <w:sz w:val="24"/>
          <w:szCs w:val="24"/>
        </w:rPr>
      </w:pPr>
      <w:r w:rsidRPr="00203B82">
        <w:rPr>
          <w:i w:val="0"/>
          <w:sz w:val="24"/>
          <w:szCs w:val="24"/>
        </w:rPr>
        <w:t>Figure 3-29 IDA launch option</w:t>
      </w:r>
    </w:p>
    <w:p w14:paraId="2A8D79CF" w14:textId="690685EE"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Since we cannot save our configurations in the evaluation version of IDA, checking the box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 display this message again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doesn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 work at all, it will still show in the next launch.</w:t>
      </w:r>
    </w:p>
    <w:p w14:paraId="1086BA1E" w14:textId="4796530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After clicking all the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OK</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YES</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buttons, the dazzling main screen shows up as in figure 3-30.</w:t>
      </w:r>
    </w:p>
    <w:p w14:paraId="1B9EC20E" w14:textId="77777777" w:rsidR="00B825E0" w:rsidRDefault="00B825E0" w:rsidP="00B825E0">
      <w:pPr>
        <w:pStyle w:val="Afb"/>
        <w:keepNext/>
        <w:ind w:firstLine="0"/>
        <w:jc w:val="center"/>
        <w:rPr>
          <w:rFonts w:hint="default"/>
        </w:rPr>
      </w:pPr>
      <w:r>
        <w:rPr>
          <w:noProof/>
        </w:rPr>
        <w:lastRenderedPageBreak/>
        <w:drawing>
          <wp:inline distT="0" distB="0" distL="0" distR="0" wp14:anchorId="71A1D0E7" wp14:editId="67D8158B">
            <wp:extent cx="5663464" cy="5144440"/>
            <wp:effectExtent l="0" t="0" r="0" b="0"/>
            <wp:docPr id="53" name="officeArt object"/>
            <wp:cNvGraphicFramePr/>
            <a:graphic xmlns:a="http://schemas.openxmlformats.org/drawingml/2006/main">
              <a:graphicData uri="http://schemas.openxmlformats.org/drawingml/2006/picture">
                <pic:pic xmlns:pic="http://schemas.openxmlformats.org/drawingml/2006/picture">
                  <pic:nvPicPr>
                    <pic:cNvPr id="1073741854" name="7.png"/>
                    <pic:cNvPicPr/>
                  </pic:nvPicPr>
                  <pic:blipFill>
                    <a:blip r:embed="rId106">
                      <a:extLst/>
                    </a:blip>
                    <a:stretch>
                      <a:fillRect/>
                    </a:stretch>
                  </pic:blipFill>
                  <pic:spPr>
                    <a:xfrm>
                      <a:off x="0" y="0"/>
                      <a:ext cx="5663464" cy="5144440"/>
                    </a:xfrm>
                    <a:prstGeom prst="rect">
                      <a:avLst/>
                    </a:prstGeom>
                    <a:ln w="12700" cap="flat">
                      <a:noFill/>
                      <a:miter lim="400000"/>
                    </a:ln>
                    <a:effectLst/>
                  </pic:spPr>
                </pic:pic>
              </a:graphicData>
            </a:graphic>
          </wp:inline>
        </w:drawing>
      </w:r>
    </w:p>
    <w:p w14:paraId="34874C8F" w14:textId="77777777" w:rsidR="00B825E0" w:rsidRPr="00203B82" w:rsidRDefault="00B825E0" w:rsidP="00203B82">
      <w:pPr>
        <w:pStyle w:val="aa"/>
        <w:ind w:left="0" w:firstLine="0"/>
        <w:jc w:val="center"/>
        <w:rPr>
          <w:i w:val="0"/>
          <w:sz w:val="24"/>
          <w:szCs w:val="24"/>
        </w:rPr>
      </w:pPr>
      <w:r w:rsidRPr="00203B82">
        <w:rPr>
          <w:i w:val="0"/>
          <w:sz w:val="24"/>
          <w:szCs w:val="24"/>
        </w:rPr>
        <w:t>Figure 3-30 IDA main screen</w:t>
      </w:r>
    </w:p>
    <w:p w14:paraId="4590C9A3" w14:textId="1ABA2FE0"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When entering the screen in figure 3-30, you will see the progress bar at the top loading, the output window at the bottom printing the analysis progress. When the main color of the progress bar changes to blue, and the output window shows the message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The initial autoanalysis has been finished</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it indicates the initial analysis is completed.</w:t>
      </w:r>
    </w:p>
    <w:p w14:paraId="5E945B30"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At the beginning stage, IDA is mainly used for static analysis, the output window is quite useless, we can close it for now.</w:t>
      </w:r>
    </w:p>
    <w:p w14:paraId="7C7B2CA1" w14:textId="1FBAFB90"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Now that there are two major windows, on the left is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Functions window</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as shown in figure 3-31, on the right is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Main window</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as shown in figure 3-32. Now,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take a look at them one by one.</w:t>
      </w:r>
    </w:p>
    <w:p w14:paraId="1C6C27C8" w14:textId="77777777" w:rsidR="00B825E0" w:rsidRDefault="00B825E0" w:rsidP="00B825E0">
      <w:pPr>
        <w:pStyle w:val="Afb"/>
        <w:keepNext/>
        <w:ind w:firstLine="0"/>
        <w:jc w:val="center"/>
        <w:rPr>
          <w:rFonts w:hint="default"/>
        </w:rPr>
      </w:pPr>
      <w:r>
        <w:rPr>
          <w:noProof/>
        </w:rPr>
        <w:lastRenderedPageBreak/>
        <w:drawing>
          <wp:inline distT="0" distB="0" distL="0" distR="0" wp14:anchorId="67BF576D" wp14:editId="3289D9F3">
            <wp:extent cx="1981200" cy="3598253"/>
            <wp:effectExtent l="0" t="0" r="0" b="0"/>
            <wp:docPr id="54" name="officeArt object"/>
            <wp:cNvGraphicFramePr/>
            <a:graphic xmlns:a="http://schemas.openxmlformats.org/drawingml/2006/main">
              <a:graphicData uri="http://schemas.openxmlformats.org/drawingml/2006/picture">
                <pic:pic xmlns:pic="http://schemas.openxmlformats.org/drawingml/2006/picture">
                  <pic:nvPicPr>
                    <pic:cNvPr id="1073741855" name="8.png"/>
                    <pic:cNvPicPr/>
                  </pic:nvPicPr>
                  <pic:blipFill>
                    <a:blip r:embed="rId107">
                      <a:extLst/>
                    </a:blip>
                    <a:stretch>
                      <a:fillRect/>
                    </a:stretch>
                  </pic:blipFill>
                  <pic:spPr>
                    <a:xfrm>
                      <a:off x="0" y="0"/>
                      <a:ext cx="1981200" cy="3598253"/>
                    </a:xfrm>
                    <a:prstGeom prst="rect">
                      <a:avLst/>
                    </a:prstGeom>
                    <a:ln w="12700" cap="flat">
                      <a:noFill/>
                      <a:miter lim="400000"/>
                    </a:ln>
                    <a:effectLst/>
                  </pic:spPr>
                </pic:pic>
              </a:graphicData>
            </a:graphic>
          </wp:inline>
        </w:drawing>
      </w:r>
    </w:p>
    <w:p w14:paraId="7C3EF0E7" w14:textId="77777777" w:rsidR="00B825E0" w:rsidRPr="00203B82" w:rsidRDefault="00B825E0" w:rsidP="00203B82">
      <w:pPr>
        <w:pStyle w:val="aa"/>
        <w:ind w:left="0" w:firstLine="0"/>
        <w:jc w:val="center"/>
        <w:rPr>
          <w:i w:val="0"/>
          <w:sz w:val="24"/>
          <w:szCs w:val="24"/>
        </w:rPr>
      </w:pPr>
      <w:r w:rsidRPr="00203B82">
        <w:rPr>
          <w:i w:val="0"/>
          <w:sz w:val="24"/>
          <w:szCs w:val="24"/>
        </w:rPr>
        <w:t>Figure 3-31 Functions window</w:t>
      </w:r>
    </w:p>
    <w:p w14:paraId="15ACD88A" w14:textId="77777777" w:rsidR="00B825E0" w:rsidRDefault="00B825E0" w:rsidP="00B825E0">
      <w:pPr>
        <w:pStyle w:val="Afb"/>
        <w:keepNext/>
        <w:ind w:firstLine="0"/>
        <w:jc w:val="center"/>
        <w:rPr>
          <w:rFonts w:hint="default"/>
        </w:rPr>
      </w:pPr>
      <w:r>
        <w:rPr>
          <w:noProof/>
        </w:rPr>
        <w:drawing>
          <wp:inline distT="0" distB="0" distL="0" distR="0" wp14:anchorId="6D7B0196" wp14:editId="22F8CE2E">
            <wp:extent cx="5666296" cy="2529485"/>
            <wp:effectExtent l="0" t="0" r="0" b="0"/>
            <wp:docPr id="55" name="officeArt object"/>
            <wp:cNvGraphicFramePr/>
            <a:graphic xmlns:a="http://schemas.openxmlformats.org/drawingml/2006/main">
              <a:graphicData uri="http://schemas.openxmlformats.org/drawingml/2006/picture">
                <pic:pic xmlns:pic="http://schemas.openxmlformats.org/drawingml/2006/picture">
                  <pic:nvPicPr>
                    <pic:cNvPr id="1073741856" name="9.png"/>
                    <pic:cNvPicPr/>
                  </pic:nvPicPr>
                  <pic:blipFill>
                    <a:blip r:embed="rId108">
                      <a:extLst/>
                    </a:blip>
                    <a:stretch>
                      <a:fillRect/>
                    </a:stretch>
                  </pic:blipFill>
                  <pic:spPr>
                    <a:xfrm>
                      <a:off x="0" y="0"/>
                      <a:ext cx="5666296" cy="2529485"/>
                    </a:xfrm>
                    <a:prstGeom prst="rect">
                      <a:avLst/>
                    </a:prstGeom>
                    <a:ln w="12700" cap="flat">
                      <a:noFill/>
                      <a:miter lim="400000"/>
                    </a:ln>
                    <a:effectLst/>
                  </pic:spPr>
                </pic:pic>
              </a:graphicData>
            </a:graphic>
          </wp:inline>
        </w:drawing>
      </w:r>
    </w:p>
    <w:p w14:paraId="22FBDAF6" w14:textId="77777777" w:rsidR="00B825E0" w:rsidRPr="00203B82" w:rsidRDefault="00B825E0" w:rsidP="00203B82">
      <w:pPr>
        <w:pStyle w:val="aa"/>
        <w:ind w:left="0" w:firstLine="0"/>
        <w:jc w:val="center"/>
        <w:rPr>
          <w:i w:val="0"/>
          <w:sz w:val="24"/>
          <w:szCs w:val="24"/>
        </w:rPr>
      </w:pPr>
      <w:r w:rsidRPr="00203B82">
        <w:rPr>
          <w:i w:val="0"/>
          <w:sz w:val="24"/>
          <w:szCs w:val="24"/>
        </w:rPr>
        <w:t>Figure 3-32 Main window</w:t>
      </w:r>
    </w:p>
    <w:p w14:paraId="330BC504" w14:textId="77777777" w:rsidR="00B825E0" w:rsidRDefault="00B825E0" w:rsidP="00203B82">
      <w:pPr>
        <w:pStyle w:val="listbulletfirst"/>
        <w:numPr>
          <w:ilvl w:val="0"/>
          <w:numId w:val="5"/>
        </w:numPr>
        <w:jc w:val="left"/>
      </w:pPr>
      <w:r w:rsidRPr="00203B82">
        <w:t>Functions window</w:t>
      </w:r>
    </w:p>
    <w:p w14:paraId="65920663" w14:textId="46EAF931"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As its name indicates, this window shows all functions (More accurately, Objective-C functions should be called methods, but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re referring them to functions hereafter), double click one function name, the main window will show its implementation. When click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Search</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menu of Function Window, a submenu will show up as figure 3-33.</w:t>
      </w:r>
    </w:p>
    <w:p w14:paraId="2E0BFF4C" w14:textId="77777777" w:rsidR="00B825E0" w:rsidRDefault="00B825E0" w:rsidP="00B825E0">
      <w:pPr>
        <w:pStyle w:val="Afb"/>
        <w:keepNext/>
        <w:ind w:firstLine="0"/>
        <w:jc w:val="center"/>
        <w:rPr>
          <w:rFonts w:hint="default"/>
        </w:rPr>
      </w:pPr>
      <w:r>
        <w:rPr>
          <w:noProof/>
        </w:rPr>
        <w:lastRenderedPageBreak/>
        <w:drawing>
          <wp:inline distT="0" distB="0" distL="0" distR="0" wp14:anchorId="3E0A89C3" wp14:editId="3553C985">
            <wp:extent cx="2192528" cy="2879675"/>
            <wp:effectExtent l="0" t="0" r="0" b="0"/>
            <wp:docPr id="56" name="officeArt object"/>
            <wp:cNvGraphicFramePr/>
            <a:graphic xmlns:a="http://schemas.openxmlformats.org/drawingml/2006/main">
              <a:graphicData uri="http://schemas.openxmlformats.org/drawingml/2006/picture">
                <pic:pic xmlns:pic="http://schemas.openxmlformats.org/drawingml/2006/picture">
                  <pic:nvPicPr>
                    <pic:cNvPr id="1073741857" name="10.png"/>
                    <pic:cNvPicPr/>
                  </pic:nvPicPr>
                  <pic:blipFill>
                    <a:blip r:embed="rId109">
                      <a:extLst/>
                    </a:blip>
                    <a:stretch>
                      <a:fillRect/>
                    </a:stretch>
                  </pic:blipFill>
                  <pic:spPr>
                    <a:xfrm>
                      <a:off x="0" y="0"/>
                      <a:ext cx="2192528" cy="2879675"/>
                    </a:xfrm>
                    <a:prstGeom prst="rect">
                      <a:avLst/>
                    </a:prstGeom>
                    <a:ln w="12700" cap="flat">
                      <a:noFill/>
                      <a:miter lim="400000"/>
                    </a:ln>
                    <a:effectLst/>
                  </pic:spPr>
                </pic:pic>
              </a:graphicData>
            </a:graphic>
          </wp:inline>
        </w:drawing>
      </w:r>
    </w:p>
    <w:p w14:paraId="1D4DDFB4" w14:textId="77777777" w:rsidR="00B825E0" w:rsidRPr="00203B82" w:rsidRDefault="00B825E0" w:rsidP="00203B82">
      <w:pPr>
        <w:pStyle w:val="aa"/>
        <w:ind w:left="0" w:firstLine="0"/>
        <w:jc w:val="center"/>
        <w:rPr>
          <w:i w:val="0"/>
          <w:sz w:val="24"/>
          <w:szCs w:val="24"/>
        </w:rPr>
      </w:pPr>
      <w:r w:rsidRPr="00203B82">
        <w:rPr>
          <w:i w:val="0"/>
          <w:sz w:val="24"/>
          <w:szCs w:val="24"/>
        </w:rPr>
        <w:t>Figure 3-33 Search functions</w:t>
      </w:r>
    </w:p>
    <w:p w14:paraId="4F8BAEBE" w14:textId="1D86E902"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Choose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Search…</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then type in what you want to search as shown in figure 3-34, to search for your specified string in all function names. When the string appears in several function names, you can click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Search again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to go through all of them. Of course, all above operations can be done by shortcuts.</w:t>
      </w:r>
    </w:p>
    <w:p w14:paraId="3CBB8B43" w14:textId="77777777" w:rsidR="00B825E0" w:rsidRDefault="00B825E0" w:rsidP="00B825E0">
      <w:pPr>
        <w:pStyle w:val="Afb"/>
        <w:keepNext/>
        <w:ind w:firstLine="0"/>
        <w:jc w:val="center"/>
        <w:rPr>
          <w:rFonts w:hint="default"/>
        </w:rPr>
      </w:pPr>
      <w:r>
        <w:rPr>
          <w:noProof/>
        </w:rPr>
        <w:drawing>
          <wp:inline distT="0" distB="0" distL="0" distR="0" wp14:anchorId="6A66B853" wp14:editId="01BA2D29">
            <wp:extent cx="4319016" cy="906971"/>
            <wp:effectExtent l="0" t="0" r="0" b="0"/>
            <wp:docPr id="57" name="officeArt object"/>
            <wp:cNvGraphicFramePr/>
            <a:graphic xmlns:a="http://schemas.openxmlformats.org/drawingml/2006/main">
              <a:graphicData uri="http://schemas.openxmlformats.org/drawingml/2006/picture">
                <pic:pic xmlns:pic="http://schemas.openxmlformats.org/drawingml/2006/picture">
                  <pic:nvPicPr>
                    <pic:cNvPr id="1073741858" name="11.png"/>
                    <pic:cNvPicPr/>
                  </pic:nvPicPr>
                  <pic:blipFill>
                    <a:blip r:embed="rId110">
                      <a:extLst/>
                    </a:blip>
                    <a:stretch>
                      <a:fillRect/>
                    </a:stretch>
                  </pic:blipFill>
                  <pic:spPr>
                    <a:xfrm>
                      <a:off x="0" y="0"/>
                      <a:ext cx="4319016" cy="906971"/>
                    </a:xfrm>
                    <a:prstGeom prst="rect">
                      <a:avLst/>
                    </a:prstGeom>
                    <a:ln w="12700" cap="flat">
                      <a:noFill/>
                      <a:miter lim="400000"/>
                    </a:ln>
                    <a:effectLst/>
                  </pic:spPr>
                </pic:pic>
              </a:graphicData>
            </a:graphic>
          </wp:inline>
        </w:drawing>
      </w:r>
    </w:p>
    <w:p w14:paraId="01DA53D3" w14:textId="77777777" w:rsidR="00B825E0" w:rsidRPr="00203B82" w:rsidRDefault="00B825E0" w:rsidP="00203B82">
      <w:pPr>
        <w:pStyle w:val="aa"/>
        <w:ind w:left="0" w:firstLine="0"/>
        <w:jc w:val="center"/>
        <w:rPr>
          <w:i w:val="0"/>
          <w:sz w:val="24"/>
          <w:szCs w:val="24"/>
        </w:rPr>
      </w:pPr>
      <w:r w:rsidRPr="00203B82">
        <w:rPr>
          <w:i w:val="0"/>
          <w:sz w:val="24"/>
          <w:szCs w:val="24"/>
        </w:rPr>
        <w:t>Figure 3-34 Search functions</w:t>
      </w:r>
    </w:p>
    <w:p w14:paraId="2FCE67E5" w14:textId="0051A471"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 method names in functions window are the same as names exported by class-dump. Besides Objective-C methods, IDA lists all subroutines that we cannot get with class-dump. All class-dump contents are method names of Objective-C,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s easy to learn and read for beginners; the names of subroutines are just combinations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sub_</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and addresses, they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 have any literal meaning, hence are hard to learn and read, freaking many rookies out. However, low-level iOS is implemented in C and C++, which generate subroutines rather than Objective-C methods. In this situation, class-dump is entirely defeated, our only choices are tools like IDA. If we want to go deeper into iOS, we must get familiar with IDA.</w:t>
      </w:r>
    </w:p>
    <w:p w14:paraId="1C749669" w14:textId="77777777" w:rsidR="00B825E0" w:rsidRDefault="00B825E0" w:rsidP="00203B82">
      <w:pPr>
        <w:pStyle w:val="listbulletfirst"/>
        <w:numPr>
          <w:ilvl w:val="0"/>
          <w:numId w:val="5"/>
        </w:numPr>
        <w:jc w:val="left"/>
      </w:pPr>
      <w:r w:rsidRPr="00203B82">
        <w:t>Main window</w:t>
      </w:r>
    </w:p>
    <w:p w14:paraId="3FBAF8EF" w14:textId="3C21B619"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Most iOS developers who have never used IDA before are shocked by the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delirious</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w:t>
      </w:r>
      <w:r w:rsidRPr="00203B82">
        <w:rPr>
          <w:rFonts w:ascii="Dante MT Std" w:eastAsiaTheme="minorEastAsia" w:hAnsi="Dante MT Std" w:cs="Arial" w:hint="default"/>
          <w:color w:val="auto"/>
          <w:kern w:val="0"/>
          <w:sz w:val="26"/>
          <w:szCs w:val="26"/>
          <w:bdr w:val="none" w:sz="0" w:space="0" w:color="auto"/>
          <w:lang w:eastAsia="ar-SA"/>
        </w:rPr>
        <w:lastRenderedPageBreak/>
        <w:t>contents presented by main window. It seems a real mess for all beginners; some of them may close IDA immediately, and never open it again. This perplexed feeling is similar to the first time when you write code. In fact, it is like every project needs a main function, in iOS reverse engineering, we also need to specify the entry function that we are interested in. Double click this entry function in function window, main window will show the function body, then select main window and press space key, the main window will become much clearer and more readable as shown in figure 3-35.</w:t>
      </w:r>
    </w:p>
    <w:p w14:paraId="02ECCAE9" w14:textId="77777777" w:rsidR="00B825E0" w:rsidRDefault="00B825E0" w:rsidP="00B825E0">
      <w:pPr>
        <w:pStyle w:val="Afb"/>
        <w:keepNext/>
        <w:ind w:firstLine="0"/>
        <w:jc w:val="center"/>
        <w:rPr>
          <w:rFonts w:hint="default"/>
        </w:rPr>
      </w:pPr>
      <w:r>
        <w:rPr>
          <w:noProof/>
        </w:rPr>
        <w:drawing>
          <wp:inline distT="0" distB="0" distL="0" distR="0" wp14:anchorId="5E632BAD" wp14:editId="1D8F6504">
            <wp:extent cx="5037773" cy="2897696"/>
            <wp:effectExtent l="0" t="0" r="0" b="0"/>
            <wp:docPr id="58" name="officeArt object"/>
            <wp:cNvGraphicFramePr/>
            <a:graphic xmlns:a="http://schemas.openxmlformats.org/drawingml/2006/main">
              <a:graphicData uri="http://schemas.openxmlformats.org/drawingml/2006/picture">
                <pic:pic xmlns:pic="http://schemas.openxmlformats.org/drawingml/2006/picture">
                  <pic:nvPicPr>
                    <pic:cNvPr id="1073741859" name="12.png"/>
                    <pic:cNvPicPr/>
                  </pic:nvPicPr>
                  <pic:blipFill>
                    <a:blip r:embed="rId111">
                      <a:extLst/>
                    </a:blip>
                    <a:stretch>
                      <a:fillRect/>
                    </a:stretch>
                  </pic:blipFill>
                  <pic:spPr>
                    <a:xfrm>
                      <a:off x="0" y="0"/>
                      <a:ext cx="5037773" cy="2897696"/>
                    </a:xfrm>
                    <a:prstGeom prst="rect">
                      <a:avLst/>
                    </a:prstGeom>
                    <a:ln w="12700" cap="flat">
                      <a:noFill/>
                      <a:miter lim="400000"/>
                    </a:ln>
                    <a:effectLst/>
                  </pic:spPr>
                </pic:pic>
              </a:graphicData>
            </a:graphic>
          </wp:inline>
        </w:drawing>
      </w:r>
    </w:p>
    <w:p w14:paraId="5130F734" w14:textId="77777777" w:rsidR="00B825E0" w:rsidRPr="00203B82" w:rsidRDefault="00B825E0" w:rsidP="00203B82">
      <w:pPr>
        <w:pStyle w:val="aa"/>
        <w:ind w:left="0" w:firstLine="0"/>
        <w:jc w:val="center"/>
        <w:rPr>
          <w:i w:val="0"/>
          <w:sz w:val="24"/>
          <w:szCs w:val="24"/>
        </w:rPr>
      </w:pPr>
      <w:r w:rsidRPr="00203B82">
        <w:rPr>
          <w:i w:val="0"/>
          <w:sz w:val="24"/>
          <w:szCs w:val="24"/>
        </w:rPr>
        <w:t>Figure 3- 35 Graph view</w:t>
      </w:r>
    </w:p>
    <w:p w14:paraId="5E886653" w14:textId="6E1269C8"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There are 2 display modes in main window, i.e. graph view and text view, which can be switched by space key. Graph view focuses on the logic; you can use control + mouse wheel on it to zoom in and out. Graph view provides intuitive visualization of the relationship among different subroutines. Execution flows of different subroutines are presented by lines with arrows. When there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a conditional branch, subroutine that meets the condition will be connected with green line, otherwise with red line; for an unconditional branch, the next subroutine will be connected with blue line. For example, in figure 3-36, when the execution flow comes to the end of loc_1C758, it judges whether R0 is equal to 0, if R0 != 0, the condition of BNE is satisfied, it will branch to the right, otherwise it will branch to the left. This is one difficult point of IDA; it will be explained again and again in the following examples.</w:t>
      </w:r>
    </w:p>
    <w:p w14:paraId="31CA663B" w14:textId="77777777" w:rsidR="00B825E0" w:rsidRDefault="00B825E0" w:rsidP="00B825E0">
      <w:pPr>
        <w:pStyle w:val="Afb"/>
        <w:keepNext/>
        <w:ind w:firstLine="0"/>
        <w:jc w:val="center"/>
        <w:rPr>
          <w:rFonts w:hint="default"/>
        </w:rPr>
      </w:pPr>
      <w:r>
        <w:rPr>
          <w:noProof/>
        </w:rPr>
        <w:lastRenderedPageBreak/>
        <w:drawing>
          <wp:inline distT="0" distB="0" distL="0" distR="0" wp14:anchorId="21231AC7" wp14:editId="5AC71357">
            <wp:extent cx="4316273" cy="2075561"/>
            <wp:effectExtent l="0" t="0" r="0" b="0"/>
            <wp:docPr id="59" name="officeArt object"/>
            <wp:cNvGraphicFramePr/>
            <a:graphic xmlns:a="http://schemas.openxmlformats.org/drawingml/2006/main">
              <a:graphicData uri="http://schemas.openxmlformats.org/drawingml/2006/picture">
                <pic:pic xmlns:pic="http://schemas.openxmlformats.org/drawingml/2006/picture">
                  <pic:nvPicPr>
                    <pic:cNvPr id="1073741860" name="13.png"/>
                    <pic:cNvPicPr/>
                  </pic:nvPicPr>
                  <pic:blipFill>
                    <a:blip r:embed="rId112">
                      <a:extLst/>
                    </a:blip>
                    <a:stretch>
                      <a:fillRect/>
                    </a:stretch>
                  </pic:blipFill>
                  <pic:spPr>
                    <a:xfrm>
                      <a:off x="0" y="0"/>
                      <a:ext cx="4316273" cy="2075561"/>
                    </a:xfrm>
                    <a:prstGeom prst="rect">
                      <a:avLst/>
                    </a:prstGeom>
                    <a:ln w="12700" cap="flat">
                      <a:noFill/>
                      <a:miter lim="400000"/>
                    </a:ln>
                    <a:effectLst/>
                  </pic:spPr>
                </pic:pic>
              </a:graphicData>
            </a:graphic>
          </wp:inline>
        </w:drawing>
      </w:r>
    </w:p>
    <w:p w14:paraId="3CC0A460" w14:textId="77777777" w:rsidR="00B825E0" w:rsidRPr="00203B82" w:rsidRDefault="00B825E0" w:rsidP="00203B82">
      <w:pPr>
        <w:pStyle w:val="aa"/>
        <w:ind w:left="0" w:firstLine="0"/>
        <w:jc w:val="center"/>
        <w:rPr>
          <w:i w:val="0"/>
          <w:sz w:val="24"/>
          <w:szCs w:val="24"/>
        </w:rPr>
      </w:pPr>
      <w:r w:rsidRPr="00203B82">
        <w:rPr>
          <w:i w:val="0"/>
          <w:sz w:val="24"/>
          <w:szCs w:val="24"/>
        </w:rPr>
        <w:t>Figure 3- 36 Branches in IDA</w:t>
      </w:r>
    </w:p>
    <w:p w14:paraId="456EC088"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Careful readers may have noticed that the fonts of IDA are colorful. In fact, different colors have different meanings, as shown in figure 3-37.</w:t>
      </w:r>
    </w:p>
    <w:p w14:paraId="44DCEA16" w14:textId="77777777" w:rsidR="00B825E0" w:rsidRDefault="00B825E0" w:rsidP="00B825E0">
      <w:pPr>
        <w:pStyle w:val="Afb"/>
        <w:keepNext/>
        <w:ind w:firstLine="0"/>
        <w:jc w:val="center"/>
        <w:rPr>
          <w:rFonts w:hint="default"/>
        </w:rPr>
      </w:pPr>
      <w:r>
        <w:rPr>
          <w:noProof/>
        </w:rPr>
        <w:drawing>
          <wp:inline distT="0" distB="0" distL="0" distR="0" wp14:anchorId="223DE2A6" wp14:editId="3B2CBF50">
            <wp:extent cx="4319207" cy="127102"/>
            <wp:effectExtent l="0" t="0" r="0" b="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14.png"/>
                    <pic:cNvPicPr/>
                  </pic:nvPicPr>
                  <pic:blipFill>
                    <a:blip r:embed="rId113">
                      <a:extLst/>
                    </a:blip>
                    <a:stretch>
                      <a:fillRect/>
                    </a:stretch>
                  </pic:blipFill>
                  <pic:spPr>
                    <a:xfrm>
                      <a:off x="0" y="0"/>
                      <a:ext cx="4319207" cy="127102"/>
                    </a:xfrm>
                    <a:prstGeom prst="rect">
                      <a:avLst/>
                    </a:prstGeom>
                    <a:ln w="12700" cap="flat">
                      <a:noFill/>
                      <a:miter lim="400000"/>
                    </a:ln>
                    <a:effectLst/>
                  </pic:spPr>
                </pic:pic>
              </a:graphicData>
            </a:graphic>
          </wp:inline>
        </w:drawing>
      </w:r>
    </w:p>
    <w:p w14:paraId="6A0D2F2C" w14:textId="77777777" w:rsidR="00B825E0" w:rsidRPr="00203B82" w:rsidRDefault="00B825E0" w:rsidP="00203B82">
      <w:pPr>
        <w:pStyle w:val="aa"/>
        <w:ind w:left="0" w:firstLine="0"/>
        <w:jc w:val="center"/>
        <w:rPr>
          <w:i w:val="0"/>
          <w:sz w:val="24"/>
          <w:szCs w:val="24"/>
        </w:rPr>
      </w:pPr>
      <w:r w:rsidRPr="00203B82">
        <w:rPr>
          <w:i w:val="0"/>
          <w:sz w:val="24"/>
          <w:szCs w:val="24"/>
        </w:rPr>
        <w:t>Figure 3-37 Color indication bar</w:t>
      </w:r>
    </w:p>
    <w:p w14:paraId="16D79B61"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When we choose a symbol, all the same symbols will be highlighted in yellow, making it convenient for us to track this symbol, as shown in figure 3-38.</w:t>
      </w:r>
    </w:p>
    <w:p w14:paraId="68709D65" w14:textId="77777777" w:rsidR="00B825E0" w:rsidRDefault="00B825E0" w:rsidP="00B825E0">
      <w:pPr>
        <w:pStyle w:val="Afb"/>
        <w:keepNext/>
        <w:ind w:firstLine="0"/>
        <w:jc w:val="center"/>
        <w:rPr>
          <w:rFonts w:hint="default"/>
        </w:rPr>
      </w:pPr>
      <w:r>
        <w:rPr>
          <w:noProof/>
        </w:rPr>
        <w:drawing>
          <wp:inline distT="0" distB="0" distL="0" distR="0" wp14:anchorId="3EB44511" wp14:editId="24CA7152">
            <wp:extent cx="4315587" cy="3336951"/>
            <wp:effectExtent l="0" t="0" r="0" b="0"/>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15.png"/>
                    <pic:cNvPicPr/>
                  </pic:nvPicPr>
                  <pic:blipFill>
                    <a:blip r:embed="rId114">
                      <a:extLst/>
                    </a:blip>
                    <a:stretch>
                      <a:fillRect/>
                    </a:stretch>
                  </pic:blipFill>
                  <pic:spPr>
                    <a:xfrm>
                      <a:off x="0" y="0"/>
                      <a:ext cx="4315587" cy="3336951"/>
                    </a:xfrm>
                    <a:prstGeom prst="rect">
                      <a:avLst/>
                    </a:prstGeom>
                    <a:ln w="12700" cap="flat">
                      <a:noFill/>
                      <a:miter lim="400000"/>
                    </a:ln>
                    <a:effectLst/>
                  </pic:spPr>
                </pic:pic>
              </a:graphicData>
            </a:graphic>
          </wp:inline>
        </w:drawing>
      </w:r>
    </w:p>
    <w:p w14:paraId="43531EA2" w14:textId="77777777" w:rsidR="00B825E0" w:rsidRPr="00203B82" w:rsidRDefault="00B825E0" w:rsidP="00203B82">
      <w:pPr>
        <w:pStyle w:val="aa"/>
        <w:ind w:left="0" w:firstLine="0"/>
        <w:jc w:val="center"/>
        <w:rPr>
          <w:i w:val="0"/>
          <w:sz w:val="24"/>
          <w:szCs w:val="24"/>
        </w:rPr>
      </w:pPr>
      <w:r w:rsidRPr="00203B82">
        <w:rPr>
          <w:i w:val="0"/>
          <w:sz w:val="24"/>
          <w:szCs w:val="24"/>
        </w:rPr>
        <w:t>Figure 3-38 Symbol highlight</w:t>
      </w:r>
    </w:p>
    <w:p w14:paraId="66CAF8C0"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Double click a symbol to see its implementation as shown in figure 3-35. Right click a symbol to display a menu shown in figure 3-39.</w:t>
      </w:r>
    </w:p>
    <w:p w14:paraId="13B5DE08" w14:textId="77777777" w:rsidR="00B825E0" w:rsidRDefault="00B825E0" w:rsidP="00B825E0">
      <w:pPr>
        <w:pStyle w:val="Afb"/>
        <w:keepNext/>
        <w:ind w:firstLine="0"/>
        <w:jc w:val="center"/>
        <w:rPr>
          <w:rFonts w:hint="default"/>
        </w:rPr>
      </w:pPr>
      <w:r>
        <w:rPr>
          <w:noProof/>
        </w:rPr>
        <w:lastRenderedPageBreak/>
        <w:drawing>
          <wp:inline distT="0" distB="0" distL="0" distR="0" wp14:anchorId="056A2FF5" wp14:editId="55BE8353">
            <wp:extent cx="2076095" cy="2877528"/>
            <wp:effectExtent l="0" t="0" r="0" b="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16.png"/>
                    <pic:cNvPicPr/>
                  </pic:nvPicPr>
                  <pic:blipFill>
                    <a:blip r:embed="rId115">
                      <a:extLst/>
                    </a:blip>
                    <a:stretch>
                      <a:fillRect/>
                    </a:stretch>
                  </pic:blipFill>
                  <pic:spPr>
                    <a:xfrm>
                      <a:off x="0" y="0"/>
                      <a:ext cx="2076095" cy="2877528"/>
                    </a:xfrm>
                    <a:prstGeom prst="rect">
                      <a:avLst/>
                    </a:prstGeom>
                    <a:ln w="12700" cap="flat">
                      <a:noFill/>
                      <a:miter lim="400000"/>
                    </a:ln>
                    <a:effectLst/>
                  </pic:spPr>
                </pic:pic>
              </a:graphicData>
            </a:graphic>
          </wp:inline>
        </w:drawing>
      </w:r>
    </w:p>
    <w:p w14:paraId="43138B2F" w14:textId="77777777" w:rsidR="00B825E0" w:rsidRPr="00203B82" w:rsidRDefault="00B825E0" w:rsidP="00203B82">
      <w:pPr>
        <w:pStyle w:val="aa"/>
        <w:ind w:left="0" w:firstLine="0"/>
        <w:jc w:val="center"/>
        <w:rPr>
          <w:i w:val="0"/>
          <w:sz w:val="24"/>
          <w:szCs w:val="24"/>
        </w:rPr>
      </w:pPr>
      <w:r w:rsidRPr="00203B82">
        <w:rPr>
          <w:i w:val="0"/>
          <w:sz w:val="24"/>
          <w:szCs w:val="24"/>
        </w:rPr>
        <w:t>Figure 3-39 Right click on a symbol</w:t>
      </w:r>
    </w:p>
    <w:p w14:paraId="5FCF5F57" w14:textId="2136BB2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Among the menu options, there is a very frequently used function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Jump to xref to operand…</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with the shortcut X (meaning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cross</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click this option, all information explicitly cross referenced to this symbol will be displayed as shown in figure 3-40. </w:t>
      </w:r>
    </w:p>
    <w:p w14:paraId="31898192" w14:textId="77777777" w:rsidR="00B825E0" w:rsidRDefault="00B825E0" w:rsidP="00B825E0">
      <w:pPr>
        <w:pStyle w:val="Afb"/>
        <w:keepNext/>
        <w:ind w:firstLine="0"/>
        <w:jc w:val="center"/>
        <w:rPr>
          <w:rFonts w:hint="default"/>
        </w:rPr>
      </w:pPr>
      <w:r>
        <w:rPr>
          <w:noProof/>
        </w:rPr>
        <w:drawing>
          <wp:inline distT="0" distB="0" distL="0" distR="0" wp14:anchorId="08C0DF46" wp14:editId="6A4224EB">
            <wp:extent cx="4317810" cy="3814420"/>
            <wp:effectExtent l="0" t="0" r="0" b="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17.png"/>
                    <pic:cNvPicPr/>
                  </pic:nvPicPr>
                  <pic:blipFill>
                    <a:blip r:embed="rId116">
                      <a:extLst/>
                    </a:blip>
                    <a:stretch>
                      <a:fillRect/>
                    </a:stretch>
                  </pic:blipFill>
                  <pic:spPr>
                    <a:xfrm>
                      <a:off x="0" y="0"/>
                      <a:ext cx="4317810" cy="3814420"/>
                    </a:xfrm>
                    <a:prstGeom prst="rect">
                      <a:avLst/>
                    </a:prstGeom>
                    <a:ln w="12700" cap="flat">
                      <a:noFill/>
                      <a:miter lim="400000"/>
                    </a:ln>
                    <a:effectLst/>
                  </pic:spPr>
                </pic:pic>
              </a:graphicData>
            </a:graphic>
          </wp:inline>
        </w:drawing>
      </w:r>
    </w:p>
    <w:p w14:paraId="033C8646" w14:textId="77777777" w:rsidR="00B825E0" w:rsidRPr="00203B82" w:rsidRDefault="00B825E0" w:rsidP="00203B82">
      <w:pPr>
        <w:pStyle w:val="aa"/>
        <w:ind w:left="0" w:firstLine="0"/>
        <w:jc w:val="center"/>
        <w:rPr>
          <w:i w:val="0"/>
          <w:sz w:val="24"/>
          <w:szCs w:val="24"/>
        </w:rPr>
      </w:pPr>
      <w:r w:rsidRPr="00203B82">
        <w:rPr>
          <w:i w:val="0"/>
          <w:sz w:val="24"/>
          <w:szCs w:val="24"/>
        </w:rPr>
        <w:t>Figure 3- 40 Jump to xref to operand...</w:t>
      </w:r>
    </w:p>
    <w:p w14:paraId="43F7E2CD" w14:textId="340D0C49"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If you think this way is not straightforward and clear enough, yet prefer graph view, you can choose option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Xrefs graph to…</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However, if this symbol is cross-referenced too much, the </w:t>
      </w:r>
      <w:r w:rsidRPr="00203B82">
        <w:rPr>
          <w:rFonts w:ascii="Dante MT Std" w:eastAsiaTheme="minorEastAsia" w:hAnsi="Dante MT Std" w:cs="Arial" w:hint="default"/>
          <w:color w:val="auto"/>
          <w:kern w:val="0"/>
          <w:sz w:val="26"/>
          <w:szCs w:val="26"/>
          <w:bdr w:val="none" w:sz="0" w:space="0" w:color="auto"/>
          <w:lang w:eastAsia="ar-SA"/>
        </w:rPr>
        <w:lastRenderedPageBreak/>
        <w:t>graph view becomes a mess, just like figure 3-41 shows.</w:t>
      </w:r>
    </w:p>
    <w:p w14:paraId="17C4B53C" w14:textId="77777777" w:rsidR="00B825E0" w:rsidRDefault="00B825E0" w:rsidP="00B825E0">
      <w:pPr>
        <w:pStyle w:val="Afb"/>
        <w:keepNext/>
        <w:ind w:firstLine="0"/>
        <w:jc w:val="center"/>
        <w:rPr>
          <w:rFonts w:hint="default"/>
        </w:rPr>
      </w:pPr>
      <w:r>
        <w:rPr>
          <w:noProof/>
        </w:rPr>
        <w:drawing>
          <wp:inline distT="0" distB="0" distL="0" distR="0" wp14:anchorId="068F36D2" wp14:editId="3F36DBE6">
            <wp:extent cx="4353179" cy="1081583"/>
            <wp:effectExtent l="0" t="0" r="0" b="0"/>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18.png"/>
                    <pic:cNvPicPr/>
                  </pic:nvPicPr>
                  <pic:blipFill>
                    <a:blip r:embed="rId117">
                      <a:extLst/>
                    </a:blip>
                    <a:stretch>
                      <a:fillRect/>
                    </a:stretch>
                  </pic:blipFill>
                  <pic:spPr>
                    <a:xfrm>
                      <a:off x="0" y="0"/>
                      <a:ext cx="4353179" cy="1081583"/>
                    </a:xfrm>
                    <a:prstGeom prst="rect">
                      <a:avLst/>
                    </a:prstGeom>
                    <a:ln w="12700" cap="flat">
                      <a:noFill/>
                      <a:miter lim="400000"/>
                    </a:ln>
                    <a:effectLst/>
                  </pic:spPr>
                </pic:pic>
              </a:graphicData>
            </a:graphic>
          </wp:inline>
        </w:drawing>
      </w:r>
    </w:p>
    <w:p w14:paraId="70697258" w14:textId="77777777" w:rsidR="00B825E0" w:rsidRPr="00203B82" w:rsidRDefault="00B825E0" w:rsidP="00203B82">
      <w:pPr>
        <w:pStyle w:val="aa"/>
        <w:ind w:left="0" w:firstLine="0"/>
        <w:jc w:val="center"/>
        <w:rPr>
          <w:i w:val="0"/>
          <w:sz w:val="24"/>
          <w:szCs w:val="24"/>
        </w:rPr>
      </w:pPr>
      <w:r w:rsidRPr="00203B82">
        <w:rPr>
          <w:i w:val="0"/>
          <w:sz w:val="24"/>
          <w:szCs w:val="24"/>
        </w:rPr>
        <w:t>Figure 3-41 Xrefs graph to…</w:t>
      </w:r>
    </w:p>
    <w:p w14:paraId="185498FA"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In figure 3-41, the irregular patterns in black are constructed by lines; lines are melting together on both sides. So we know the symbol _objc_msgSendSuper2_stret is cross-referenced many times.</w:t>
      </w:r>
    </w:p>
    <w:p w14:paraId="007D5DCE" w14:textId="6C7F83FE"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Relatively, if we choose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Xrefs graph from...</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 it will show all symbols cross referenced by the symbol you choose, as shown in figure 3-42.</w:t>
      </w:r>
    </w:p>
    <w:p w14:paraId="6484570A" w14:textId="77777777" w:rsidR="00B825E0" w:rsidRDefault="00B825E0" w:rsidP="00B825E0">
      <w:pPr>
        <w:pStyle w:val="Afb"/>
        <w:keepNext/>
        <w:ind w:firstLine="0"/>
        <w:jc w:val="center"/>
        <w:rPr>
          <w:rFonts w:hint="default"/>
        </w:rPr>
      </w:pPr>
      <w:r>
        <w:rPr>
          <w:noProof/>
        </w:rPr>
        <w:drawing>
          <wp:inline distT="0" distB="0" distL="0" distR="0" wp14:anchorId="369ED694" wp14:editId="069AC54F">
            <wp:extent cx="4316273" cy="3702749"/>
            <wp:effectExtent l="0" t="0" r="0" b="0"/>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19.png"/>
                    <pic:cNvPicPr/>
                  </pic:nvPicPr>
                  <pic:blipFill>
                    <a:blip r:embed="rId118">
                      <a:extLst/>
                    </a:blip>
                    <a:stretch>
                      <a:fillRect/>
                    </a:stretch>
                  </pic:blipFill>
                  <pic:spPr>
                    <a:xfrm>
                      <a:off x="0" y="0"/>
                      <a:ext cx="4316273" cy="3702749"/>
                    </a:xfrm>
                    <a:prstGeom prst="rect">
                      <a:avLst/>
                    </a:prstGeom>
                    <a:ln w="12700" cap="flat">
                      <a:noFill/>
                      <a:miter lim="400000"/>
                    </a:ln>
                    <a:effectLst/>
                  </pic:spPr>
                </pic:pic>
              </a:graphicData>
            </a:graphic>
          </wp:inline>
        </w:drawing>
      </w:r>
    </w:p>
    <w:p w14:paraId="440C051B" w14:textId="77777777" w:rsidR="00B825E0" w:rsidRPr="00203B82" w:rsidRDefault="00B825E0" w:rsidP="00203B82">
      <w:pPr>
        <w:pStyle w:val="aa"/>
        <w:ind w:left="0" w:firstLine="0"/>
        <w:jc w:val="center"/>
        <w:rPr>
          <w:i w:val="0"/>
          <w:sz w:val="24"/>
          <w:szCs w:val="24"/>
        </w:rPr>
      </w:pPr>
      <w:r w:rsidRPr="00203B82">
        <w:rPr>
          <w:i w:val="0"/>
          <w:sz w:val="24"/>
          <w:szCs w:val="24"/>
        </w:rPr>
        <w:t>Figure 3-42 Xrefs graph from...</w:t>
      </w:r>
    </w:p>
    <w:p w14:paraId="1C2CC663"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From figure 3-42 we know that sub_1DC1C is a subroutine, it cross-references j__objc_msgSend, _OBJC_CLASS_$_UIApplication and _objc_msgSend explicitly, and _objc_msgSend further cross-references __imp__objc_msgSend explicitly. Double click _objc_msgSend in main window, then double click __imp__objc_msgSend, you will see it is from libobjc.A.dylib, as shown in figure 3-43.</w:t>
      </w:r>
    </w:p>
    <w:p w14:paraId="7CC374D1" w14:textId="77777777" w:rsidR="00B825E0" w:rsidRDefault="00B825E0" w:rsidP="00B825E0">
      <w:pPr>
        <w:pStyle w:val="Afb"/>
        <w:keepNext/>
        <w:ind w:firstLine="0"/>
        <w:jc w:val="center"/>
        <w:rPr>
          <w:rFonts w:hint="default"/>
        </w:rPr>
      </w:pPr>
      <w:r>
        <w:rPr>
          <w:noProof/>
        </w:rPr>
        <w:lastRenderedPageBreak/>
        <w:drawing>
          <wp:inline distT="0" distB="0" distL="0" distR="0" wp14:anchorId="7A901D7F" wp14:editId="05C87B04">
            <wp:extent cx="4317810" cy="2882646"/>
            <wp:effectExtent l="0" t="0" r="0" b="0"/>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20.png"/>
                    <pic:cNvPicPr/>
                  </pic:nvPicPr>
                  <pic:blipFill>
                    <a:blip r:embed="rId119">
                      <a:extLst/>
                    </a:blip>
                    <a:stretch>
                      <a:fillRect/>
                    </a:stretch>
                  </pic:blipFill>
                  <pic:spPr>
                    <a:xfrm>
                      <a:off x="0" y="0"/>
                      <a:ext cx="4317810" cy="2882646"/>
                    </a:xfrm>
                    <a:prstGeom prst="rect">
                      <a:avLst/>
                    </a:prstGeom>
                    <a:ln w="12700" cap="flat">
                      <a:noFill/>
                      <a:miter lim="400000"/>
                    </a:ln>
                    <a:effectLst/>
                  </pic:spPr>
                </pic:pic>
              </a:graphicData>
            </a:graphic>
          </wp:inline>
        </w:drawing>
      </w:r>
    </w:p>
    <w:p w14:paraId="7165603F" w14:textId="77777777" w:rsidR="00B825E0" w:rsidRPr="00203B82" w:rsidRDefault="00B825E0" w:rsidP="00203B82">
      <w:pPr>
        <w:pStyle w:val="aa"/>
        <w:ind w:left="0" w:firstLine="0"/>
        <w:jc w:val="center"/>
        <w:rPr>
          <w:i w:val="0"/>
          <w:sz w:val="24"/>
          <w:szCs w:val="24"/>
        </w:rPr>
      </w:pPr>
      <w:r w:rsidRPr="00203B82">
        <w:rPr>
          <w:i w:val="0"/>
          <w:sz w:val="24"/>
          <w:szCs w:val="24"/>
        </w:rPr>
        <w:t>Figure 3-43 Tracking the source of external symbols</w:t>
      </w:r>
    </w:p>
    <w:p w14:paraId="592A477F" w14:textId="1E09B14D"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In most cases, when we discover an interesting symbol, we want to find every related clue. One clumsy but effective way is to select main window and click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Search</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on the menu bar. A submenu is shown like figure 3-44.</w:t>
      </w:r>
    </w:p>
    <w:p w14:paraId="4605C1A8" w14:textId="77777777" w:rsidR="00B825E0" w:rsidRDefault="00B825E0" w:rsidP="00B825E0">
      <w:pPr>
        <w:pStyle w:val="Afb"/>
        <w:keepNext/>
        <w:ind w:firstLine="0"/>
        <w:jc w:val="center"/>
        <w:rPr>
          <w:rFonts w:hint="default"/>
        </w:rPr>
      </w:pPr>
      <w:r>
        <w:rPr>
          <w:noProof/>
        </w:rPr>
        <w:drawing>
          <wp:inline distT="0" distB="0" distL="0" distR="0" wp14:anchorId="7723EEE3" wp14:editId="389081A3">
            <wp:extent cx="4316578" cy="2670049"/>
            <wp:effectExtent l="0" t="0" r="0" b="0"/>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21.png"/>
                    <pic:cNvPicPr/>
                  </pic:nvPicPr>
                  <pic:blipFill>
                    <a:blip r:embed="rId120">
                      <a:extLst/>
                    </a:blip>
                    <a:stretch>
                      <a:fillRect/>
                    </a:stretch>
                  </pic:blipFill>
                  <pic:spPr>
                    <a:xfrm>
                      <a:off x="0" y="0"/>
                      <a:ext cx="4316578" cy="2670049"/>
                    </a:xfrm>
                    <a:prstGeom prst="rect">
                      <a:avLst/>
                    </a:prstGeom>
                    <a:ln w="12700" cap="flat">
                      <a:noFill/>
                      <a:miter lim="400000"/>
                    </a:ln>
                    <a:effectLst/>
                  </pic:spPr>
                </pic:pic>
              </a:graphicData>
            </a:graphic>
          </wp:inline>
        </w:drawing>
      </w:r>
    </w:p>
    <w:p w14:paraId="65E320CC" w14:textId="77777777" w:rsidR="00B825E0" w:rsidRPr="00203B82" w:rsidRDefault="00B825E0" w:rsidP="00203B82">
      <w:pPr>
        <w:pStyle w:val="aa"/>
        <w:ind w:left="0" w:firstLine="0"/>
        <w:jc w:val="center"/>
        <w:rPr>
          <w:i w:val="0"/>
          <w:sz w:val="24"/>
          <w:szCs w:val="24"/>
        </w:rPr>
      </w:pPr>
      <w:r w:rsidRPr="00203B82">
        <w:rPr>
          <w:i w:val="0"/>
          <w:sz w:val="24"/>
          <w:szCs w:val="24"/>
        </w:rPr>
        <w:t>Figure 3-44 Search in Main window</w:t>
      </w:r>
    </w:p>
    <w:p w14:paraId="556E18FC" w14:textId="57BEF566"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Choose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text…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a window will popup, as shown in figure 3-45.</w:t>
      </w:r>
    </w:p>
    <w:p w14:paraId="7BC16471" w14:textId="77777777" w:rsidR="00B825E0" w:rsidRDefault="00B825E0" w:rsidP="00B825E0">
      <w:pPr>
        <w:pStyle w:val="Afb"/>
        <w:keepNext/>
        <w:ind w:firstLine="0"/>
        <w:jc w:val="center"/>
        <w:rPr>
          <w:rFonts w:hint="default"/>
        </w:rPr>
      </w:pPr>
      <w:r>
        <w:rPr>
          <w:noProof/>
        </w:rPr>
        <w:lastRenderedPageBreak/>
        <w:drawing>
          <wp:inline distT="0" distB="0" distL="0" distR="0" wp14:anchorId="1ACA17C5" wp14:editId="55FE93F7">
            <wp:extent cx="4316985" cy="2169161"/>
            <wp:effectExtent l="0" t="0" r="0" b="0"/>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22.png"/>
                    <pic:cNvPicPr/>
                  </pic:nvPicPr>
                  <pic:blipFill>
                    <a:blip r:embed="rId121">
                      <a:extLst/>
                    </a:blip>
                    <a:stretch>
                      <a:fillRect/>
                    </a:stretch>
                  </pic:blipFill>
                  <pic:spPr>
                    <a:xfrm>
                      <a:off x="0" y="0"/>
                      <a:ext cx="4316985" cy="2169161"/>
                    </a:xfrm>
                    <a:prstGeom prst="rect">
                      <a:avLst/>
                    </a:prstGeom>
                    <a:ln w="12700" cap="flat">
                      <a:noFill/>
                      <a:miter lim="400000"/>
                    </a:ln>
                    <a:effectLst/>
                  </pic:spPr>
                </pic:pic>
              </a:graphicData>
            </a:graphic>
          </wp:inline>
        </w:drawing>
      </w:r>
    </w:p>
    <w:p w14:paraId="45374EA4" w14:textId="77777777" w:rsidR="00B825E0" w:rsidRPr="00203B82" w:rsidRDefault="00B825E0" w:rsidP="00203B82">
      <w:pPr>
        <w:pStyle w:val="aa"/>
        <w:ind w:left="0" w:firstLine="0"/>
        <w:jc w:val="center"/>
        <w:rPr>
          <w:i w:val="0"/>
          <w:sz w:val="24"/>
          <w:szCs w:val="24"/>
        </w:rPr>
      </w:pPr>
      <w:r w:rsidRPr="00203B82">
        <w:rPr>
          <w:i w:val="0"/>
          <w:sz w:val="24"/>
          <w:szCs w:val="24"/>
        </w:rPr>
        <w:t>Figure 3-45 Text search</w:t>
      </w:r>
    </w:p>
    <w:p w14:paraId="75D0D2B3" w14:textId="78798FC5"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There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re other searching options available, you can check them out according to your situations. Then check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Find all occurences</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and click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OK</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IDA will search the whole binary and show all the matching strings.</w:t>
      </w:r>
    </w:p>
    <w:p w14:paraId="67301729" w14:textId="4C5C5D6C"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Graph view provides us with so many features; I</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ve only introduced some common ones, proficiency in them ensures deeper research. Graph view is simple and clear,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easy to see the logic between different subroutines. As newbies, we mostly use graph view. When using LLDB for debugging,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ll switch to text view to get the address of a symbol listed on the left side, as shown in figure 3-46.</w:t>
      </w:r>
    </w:p>
    <w:p w14:paraId="3AF55C95" w14:textId="77777777" w:rsidR="00B825E0" w:rsidRDefault="00B825E0" w:rsidP="00B825E0">
      <w:pPr>
        <w:pStyle w:val="Afb"/>
        <w:keepNext/>
        <w:ind w:firstLine="0"/>
        <w:jc w:val="center"/>
        <w:rPr>
          <w:rFonts w:hint="default"/>
        </w:rPr>
      </w:pPr>
      <w:r>
        <w:rPr>
          <w:noProof/>
        </w:rPr>
        <w:drawing>
          <wp:inline distT="0" distB="0" distL="0" distR="0" wp14:anchorId="227F5BCD" wp14:editId="0AF17EA0">
            <wp:extent cx="5662194" cy="1592911"/>
            <wp:effectExtent l="0" t="0" r="0" b="0"/>
            <wp:docPr id="1073741870" name="officeArt object"/>
            <wp:cNvGraphicFramePr/>
            <a:graphic xmlns:a="http://schemas.openxmlformats.org/drawingml/2006/main">
              <a:graphicData uri="http://schemas.openxmlformats.org/drawingml/2006/picture">
                <pic:pic xmlns:pic="http://schemas.openxmlformats.org/drawingml/2006/picture">
                  <pic:nvPicPr>
                    <pic:cNvPr id="1073741870" name="23.png"/>
                    <pic:cNvPicPr/>
                  </pic:nvPicPr>
                  <pic:blipFill>
                    <a:blip r:embed="rId122">
                      <a:extLst/>
                    </a:blip>
                    <a:stretch>
                      <a:fillRect/>
                    </a:stretch>
                  </pic:blipFill>
                  <pic:spPr>
                    <a:xfrm>
                      <a:off x="0" y="0"/>
                      <a:ext cx="5662194" cy="1592911"/>
                    </a:xfrm>
                    <a:prstGeom prst="rect">
                      <a:avLst/>
                    </a:prstGeom>
                    <a:ln w="12700" cap="flat">
                      <a:noFill/>
                      <a:miter lim="400000"/>
                    </a:ln>
                    <a:effectLst/>
                  </pic:spPr>
                </pic:pic>
              </a:graphicData>
            </a:graphic>
          </wp:inline>
        </w:drawing>
      </w:r>
    </w:p>
    <w:p w14:paraId="71ED8E0D" w14:textId="77777777" w:rsidR="00B825E0" w:rsidRPr="00203B82" w:rsidRDefault="00B825E0" w:rsidP="00203B82">
      <w:pPr>
        <w:pStyle w:val="aa"/>
        <w:ind w:left="0" w:firstLine="0"/>
        <w:jc w:val="center"/>
        <w:rPr>
          <w:i w:val="0"/>
          <w:sz w:val="24"/>
          <w:szCs w:val="24"/>
        </w:rPr>
      </w:pPr>
      <w:r w:rsidRPr="00203B82">
        <w:rPr>
          <w:i w:val="0"/>
          <w:sz w:val="24"/>
          <w:szCs w:val="24"/>
        </w:rPr>
        <w:t>Figure 3-46 Text view</w:t>
      </w:r>
    </w:p>
    <w:p w14:paraId="416F8554"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It should be noted that one bug of IDA will cause the incomplete display of a subroutine at the end of its graph view (For example, one subroutine has 100 lines of instructions but only displays 80 lines). When you are suspicious about instructions in graph view, just switch to text view to see whether some code is missing. This bug occurs by very little chance, if you happen to encounter it unfortunately, welcome to </w:t>
      </w:r>
      <w:hyperlink r:id="rId123" w:history="1">
        <w:r w:rsidRPr="00203B82">
          <w:rPr>
            <w:rFonts w:ascii="Dante MT Std" w:eastAsiaTheme="minorEastAsia" w:hAnsi="Dante MT Std" w:cs="Arial" w:hint="default"/>
            <w:color w:val="auto"/>
            <w:kern w:val="0"/>
            <w:sz w:val="26"/>
            <w:szCs w:val="26"/>
            <w:bdr w:val="none" w:sz="0" w:space="0" w:color="auto"/>
            <w:lang w:eastAsia="ar-SA"/>
          </w:rPr>
          <w:t>http://bbs.iosre.com</w:t>
        </w:r>
      </w:hyperlink>
      <w:r w:rsidRPr="00203B82">
        <w:rPr>
          <w:rFonts w:ascii="Dante MT Std" w:eastAsiaTheme="minorEastAsia" w:hAnsi="Dante MT Std" w:cs="Arial" w:hint="default"/>
          <w:color w:val="auto"/>
          <w:kern w:val="0"/>
          <w:sz w:val="26"/>
          <w:szCs w:val="26"/>
          <w:bdr w:val="none" w:sz="0" w:space="0" w:color="auto"/>
          <w:lang w:eastAsia="ar-SA"/>
        </w:rPr>
        <w:t xml:space="preserve"> for discussion and solution.</w:t>
      </w:r>
    </w:p>
    <w:p w14:paraId="6E5AC40D" w14:textId="77777777" w:rsidR="00B825E0" w:rsidRPr="00203B82" w:rsidRDefault="00B825E0" w:rsidP="00E5493E">
      <w:pPr>
        <w:pStyle w:val="3"/>
        <w:numPr>
          <w:ilvl w:val="0"/>
          <w:numId w:val="55"/>
        </w:numPr>
        <w:rPr>
          <w:rStyle w:val="afc"/>
        </w:rPr>
      </w:pPr>
      <w:r w:rsidRPr="00203B82">
        <w:rPr>
          <w:rStyle w:val="afc"/>
        </w:rPr>
        <w:lastRenderedPageBreak/>
        <w:t>An analysis example of IDA</w:t>
      </w:r>
    </w:p>
    <w:p w14:paraId="2B200D14" w14:textId="7BC3E9BE"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Having introduced so many features of IDA, now I will use a simple example to show the real power of IDA. Jailbreak users know, Cydia will suggest us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Restart SpringBoard</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when a tweak finishes installation. How does Cydia perform a respring? Please go through section 3.5 quickly and copy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/System/Library/CoreServices/SpringBoard.app/SpringBoard</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from iOS to OSX using iFunBox, then open it with IDA. When the initial analysis is finished, search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relaunchSpringBoard</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in function window, double click it to jump to its function body, as shown in figure 3-47.</w:t>
      </w:r>
    </w:p>
    <w:p w14:paraId="07A27064" w14:textId="77777777" w:rsidR="00B825E0" w:rsidRDefault="00B825E0" w:rsidP="00B825E0">
      <w:pPr>
        <w:pStyle w:val="Afb"/>
        <w:keepNext/>
        <w:ind w:firstLine="0"/>
        <w:jc w:val="center"/>
        <w:rPr>
          <w:rFonts w:hint="default"/>
        </w:rPr>
      </w:pPr>
      <w:r>
        <w:rPr>
          <w:noProof/>
        </w:rPr>
        <w:drawing>
          <wp:inline distT="0" distB="0" distL="0" distR="0" wp14:anchorId="6D93679C" wp14:editId="4AFAC14F">
            <wp:extent cx="5439029" cy="5628361"/>
            <wp:effectExtent l="0" t="0" r="0" b="0"/>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71" name="24.png"/>
                    <pic:cNvPicPr/>
                  </pic:nvPicPr>
                  <pic:blipFill>
                    <a:blip r:embed="rId124">
                      <a:extLst/>
                    </a:blip>
                    <a:stretch>
                      <a:fillRect/>
                    </a:stretch>
                  </pic:blipFill>
                  <pic:spPr>
                    <a:xfrm>
                      <a:off x="0" y="0"/>
                      <a:ext cx="5439029" cy="5628361"/>
                    </a:xfrm>
                    <a:prstGeom prst="rect">
                      <a:avLst/>
                    </a:prstGeom>
                    <a:ln w="12700" cap="flat">
                      <a:noFill/>
                      <a:miter lim="400000"/>
                    </a:ln>
                    <a:effectLst/>
                  </pic:spPr>
                </pic:pic>
              </a:graphicData>
            </a:graphic>
          </wp:inline>
        </w:drawing>
      </w:r>
    </w:p>
    <w:p w14:paraId="7DBE61AC" w14:textId="77777777" w:rsidR="00B825E0" w:rsidRPr="00203B82" w:rsidRDefault="00B825E0" w:rsidP="00203B82">
      <w:pPr>
        <w:pStyle w:val="aa"/>
        <w:ind w:left="0" w:firstLine="0"/>
        <w:jc w:val="center"/>
        <w:rPr>
          <w:i w:val="0"/>
          <w:sz w:val="24"/>
          <w:szCs w:val="24"/>
        </w:rPr>
      </w:pPr>
      <w:r w:rsidRPr="00203B82">
        <w:rPr>
          <w:i w:val="0"/>
          <w:sz w:val="24"/>
          <w:szCs w:val="24"/>
        </w:rPr>
        <w:t>Figure 3- 47 [SpringBoard relaunchSpringBoard]</w:t>
      </w:r>
    </w:p>
    <w:p w14:paraId="0BB61047" w14:textId="4BCF7832"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As we can see in figure 3-47, this method</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s implementation is simple and clear. According the execution flow from top to bottom, firstly it calls beginIgnoringInteractionEvents to ignore </w:t>
      </w:r>
      <w:r w:rsidRPr="00203B82">
        <w:rPr>
          <w:rFonts w:ascii="Dante MT Std" w:eastAsiaTheme="minorEastAsia" w:hAnsi="Dante MT Std" w:cs="Arial" w:hint="default"/>
          <w:color w:val="auto"/>
          <w:kern w:val="0"/>
          <w:sz w:val="26"/>
          <w:szCs w:val="26"/>
          <w:bdr w:val="none" w:sz="0" w:space="0" w:color="auto"/>
          <w:lang w:eastAsia="ar-SA"/>
        </w:rPr>
        <w:lastRenderedPageBreak/>
        <w:t>all user interaction events; secondly, it calls hideSpringBoardStatusBar to hide the status bar in SpringBoard, then it executes two subroutines, they are sub_35D2C and sub_350B8. Now, double click sub_35D2C to jump to its implementation, as shown in figure 3-48.</w:t>
      </w:r>
    </w:p>
    <w:p w14:paraId="629B32F5" w14:textId="77777777" w:rsidR="00B825E0" w:rsidRDefault="00B825E0" w:rsidP="00B825E0">
      <w:pPr>
        <w:pStyle w:val="Afb"/>
        <w:keepNext/>
        <w:ind w:firstLine="0"/>
        <w:jc w:val="center"/>
        <w:rPr>
          <w:rFonts w:hint="default"/>
        </w:rPr>
      </w:pPr>
      <w:r>
        <w:rPr>
          <w:noProof/>
        </w:rPr>
        <w:drawing>
          <wp:inline distT="0" distB="0" distL="0" distR="0" wp14:anchorId="10D6D449" wp14:editId="1C9AAD2B">
            <wp:extent cx="5440680" cy="5211230"/>
            <wp:effectExtent l="0" t="0" r="0" b="0"/>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25.png"/>
                    <pic:cNvPicPr/>
                  </pic:nvPicPr>
                  <pic:blipFill>
                    <a:blip r:embed="rId125">
                      <a:extLst/>
                    </a:blip>
                    <a:stretch>
                      <a:fillRect/>
                    </a:stretch>
                  </pic:blipFill>
                  <pic:spPr>
                    <a:xfrm>
                      <a:off x="0" y="0"/>
                      <a:ext cx="5440680" cy="5211230"/>
                    </a:xfrm>
                    <a:prstGeom prst="rect">
                      <a:avLst/>
                    </a:prstGeom>
                    <a:ln w="12700" cap="flat">
                      <a:noFill/>
                      <a:miter lim="400000"/>
                    </a:ln>
                    <a:effectLst/>
                  </pic:spPr>
                </pic:pic>
              </a:graphicData>
            </a:graphic>
          </wp:inline>
        </w:drawing>
      </w:r>
    </w:p>
    <w:p w14:paraId="76FEBF8F" w14:textId="77777777" w:rsidR="00B825E0" w:rsidRPr="00203B82" w:rsidRDefault="00B825E0" w:rsidP="00203B82">
      <w:pPr>
        <w:pStyle w:val="aa"/>
        <w:ind w:left="0" w:firstLine="0"/>
        <w:jc w:val="center"/>
        <w:rPr>
          <w:i w:val="0"/>
          <w:sz w:val="24"/>
          <w:szCs w:val="24"/>
        </w:rPr>
      </w:pPr>
      <w:r w:rsidRPr="00203B82">
        <w:rPr>
          <w:i w:val="0"/>
          <w:sz w:val="24"/>
          <w:szCs w:val="24"/>
        </w:rPr>
        <w:t>Figure 3- 48 sub_35D2C</w:t>
      </w:r>
    </w:p>
    <w:p w14:paraId="2607D9FF" w14:textId="33C7EAF1"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In figure 3-48,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log</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appears a lot: First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initialize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then check whether something is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enabled</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at last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log</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something. From those keywords, we can guess that this subroutine is used for logging respring related operations, it has nothing to do with the essential function of respring. Click the blue back button of IDA menu bar (as shown in figure 3-49), or just press ESC, to go back to the implementation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relaunchSpringBoard</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and continue our analysis.</w:t>
      </w:r>
    </w:p>
    <w:p w14:paraId="1642C7A8" w14:textId="77777777" w:rsidR="00B825E0" w:rsidRDefault="00B825E0" w:rsidP="00B825E0">
      <w:pPr>
        <w:pStyle w:val="Afb"/>
        <w:keepNext/>
        <w:ind w:firstLine="0"/>
        <w:jc w:val="center"/>
        <w:rPr>
          <w:rFonts w:hint="default"/>
        </w:rPr>
      </w:pPr>
      <w:r>
        <w:rPr>
          <w:noProof/>
        </w:rPr>
        <w:lastRenderedPageBreak/>
        <w:drawing>
          <wp:inline distT="0" distB="0" distL="0" distR="0" wp14:anchorId="74F20A62" wp14:editId="0485418C">
            <wp:extent cx="2879345" cy="508255"/>
            <wp:effectExtent l="0" t="0" r="0" b="0"/>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26.png"/>
                    <pic:cNvPicPr/>
                  </pic:nvPicPr>
                  <pic:blipFill>
                    <a:blip r:embed="rId126">
                      <a:extLst/>
                    </a:blip>
                    <a:stretch>
                      <a:fillRect/>
                    </a:stretch>
                  </pic:blipFill>
                  <pic:spPr>
                    <a:xfrm>
                      <a:off x="0" y="0"/>
                      <a:ext cx="2879345" cy="508255"/>
                    </a:xfrm>
                    <a:prstGeom prst="rect">
                      <a:avLst/>
                    </a:prstGeom>
                    <a:ln w="12700" cap="flat">
                      <a:noFill/>
                      <a:miter lim="400000"/>
                    </a:ln>
                    <a:effectLst/>
                  </pic:spPr>
                </pic:pic>
              </a:graphicData>
            </a:graphic>
          </wp:inline>
        </w:drawing>
      </w:r>
    </w:p>
    <w:p w14:paraId="1AF23E77" w14:textId="77777777" w:rsidR="00B825E0" w:rsidRPr="00203B82" w:rsidRDefault="00B825E0" w:rsidP="00203B82">
      <w:pPr>
        <w:pStyle w:val="aa"/>
        <w:ind w:left="0" w:firstLine="0"/>
        <w:jc w:val="center"/>
        <w:rPr>
          <w:i w:val="0"/>
          <w:sz w:val="24"/>
          <w:szCs w:val="24"/>
        </w:rPr>
      </w:pPr>
      <w:r w:rsidRPr="00203B82">
        <w:rPr>
          <w:i w:val="0"/>
          <w:sz w:val="24"/>
          <w:szCs w:val="24"/>
        </w:rPr>
        <w:t>Figure 3-49 Back button</w:t>
      </w:r>
    </w:p>
    <w:p w14:paraId="5A532B2D"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Double click sub_350B8 to jump to figure 3-50.</w:t>
      </w:r>
    </w:p>
    <w:p w14:paraId="43AC5648" w14:textId="77777777" w:rsidR="00B825E0" w:rsidRDefault="00B825E0" w:rsidP="00B825E0">
      <w:pPr>
        <w:pStyle w:val="Afb"/>
        <w:keepNext/>
        <w:ind w:firstLine="0"/>
        <w:jc w:val="center"/>
        <w:rPr>
          <w:rFonts w:hint="default"/>
        </w:rPr>
      </w:pPr>
      <w:r>
        <w:rPr>
          <w:noProof/>
        </w:rPr>
        <w:drawing>
          <wp:inline distT="0" distB="0" distL="0" distR="0" wp14:anchorId="07305993" wp14:editId="64E91B57">
            <wp:extent cx="2161159" cy="1686942"/>
            <wp:effectExtent l="0" t="0" r="0" b="0"/>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27.png"/>
                    <pic:cNvPicPr/>
                  </pic:nvPicPr>
                  <pic:blipFill>
                    <a:blip r:embed="rId127">
                      <a:extLst/>
                    </a:blip>
                    <a:stretch>
                      <a:fillRect/>
                    </a:stretch>
                  </pic:blipFill>
                  <pic:spPr>
                    <a:xfrm>
                      <a:off x="0" y="0"/>
                      <a:ext cx="2161159" cy="1686942"/>
                    </a:xfrm>
                    <a:prstGeom prst="rect">
                      <a:avLst/>
                    </a:prstGeom>
                    <a:ln w="12700" cap="flat">
                      <a:noFill/>
                      <a:miter lim="400000"/>
                    </a:ln>
                    <a:effectLst/>
                  </pic:spPr>
                </pic:pic>
              </a:graphicData>
            </a:graphic>
          </wp:inline>
        </w:drawing>
      </w:r>
    </w:p>
    <w:p w14:paraId="4576E870" w14:textId="77777777" w:rsidR="00B825E0" w:rsidRPr="00203B82" w:rsidRDefault="00B825E0" w:rsidP="00203B82">
      <w:pPr>
        <w:pStyle w:val="aa"/>
        <w:ind w:left="0" w:firstLine="0"/>
        <w:jc w:val="center"/>
        <w:rPr>
          <w:i w:val="0"/>
          <w:sz w:val="24"/>
          <w:szCs w:val="24"/>
        </w:rPr>
      </w:pPr>
      <w:r w:rsidRPr="00203B82">
        <w:rPr>
          <w:i w:val="0"/>
          <w:sz w:val="24"/>
          <w:szCs w:val="24"/>
        </w:rPr>
        <w:t>Figure 3- 50 sub_350B8</w:t>
      </w:r>
    </w:p>
    <w:p w14:paraId="7DBFFA2F" w14:textId="2FF8684C"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We know from figure 3-50 that this subroutine is just preparing for calling sub_350C4. Double click sub_350C4 to jump to its implementation, you will find the top half of sub_350C4 looks very similar to sub_35D2C as shown in figure 3-48, which only does some logging job. But what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different is that sub_350C4 additionally does something else, as shown in figure 3-51.</w:t>
      </w:r>
    </w:p>
    <w:p w14:paraId="48EDD3AF" w14:textId="77777777" w:rsidR="00B825E0" w:rsidRDefault="00B825E0" w:rsidP="00B825E0">
      <w:pPr>
        <w:pStyle w:val="Afb"/>
        <w:keepNext/>
        <w:ind w:firstLine="0"/>
        <w:jc w:val="center"/>
        <w:rPr>
          <w:rFonts w:hint="default"/>
        </w:rPr>
      </w:pPr>
      <w:r>
        <w:rPr>
          <w:noProof/>
        </w:rPr>
        <w:lastRenderedPageBreak/>
        <w:drawing>
          <wp:inline distT="0" distB="0" distL="0" distR="0" wp14:anchorId="5DCAC89F" wp14:editId="477F6ACE">
            <wp:extent cx="5398313" cy="5661762"/>
            <wp:effectExtent l="0" t="0" r="0" b="0"/>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28.png"/>
                    <pic:cNvPicPr/>
                  </pic:nvPicPr>
                  <pic:blipFill>
                    <a:blip r:embed="rId128">
                      <a:extLst/>
                    </a:blip>
                    <a:stretch>
                      <a:fillRect/>
                    </a:stretch>
                  </pic:blipFill>
                  <pic:spPr>
                    <a:xfrm>
                      <a:off x="0" y="0"/>
                      <a:ext cx="5398313" cy="5661762"/>
                    </a:xfrm>
                    <a:prstGeom prst="rect">
                      <a:avLst/>
                    </a:prstGeom>
                    <a:ln w="12700" cap="flat">
                      <a:noFill/>
                      <a:miter lim="400000"/>
                    </a:ln>
                    <a:effectLst/>
                  </pic:spPr>
                </pic:pic>
              </a:graphicData>
            </a:graphic>
          </wp:inline>
        </w:drawing>
      </w:r>
    </w:p>
    <w:p w14:paraId="66DECF17" w14:textId="77777777" w:rsidR="00B825E0" w:rsidRPr="00203B82" w:rsidRDefault="00B825E0" w:rsidP="00203B82">
      <w:pPr>
        <w:pStyle w:val="aa"/>
        <w:ind w:left="0" w:firstLine="0"/>
        <w:jc w:val="center"/>
        <w:rPr>
          <w:i w:val="0"/>
          <w:sz w:val="24"/>
          <w:szCs w:val="24"/>
        </w:rPr>
      </w:pPr>
      <w:r w:rsidRPr="00203B82">
        <w:rPr>
          <w:i w:val="0"/>
          <w:sz w:val="24"/>
          <w:szCs w:val="24"/>
        </w:rPr>
        <w:t>Figure 3-51 sub_350C4</w:t>
      </w:r>
    </w:p>
    <w:p w14:paraId="0CBBA27D" w14:textId="14963688"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Now that we know little about assembly language, but from the literal meaning of these keywords, it can be concluded that the function of this subroutine is to generate an event named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TerminateApplicationGroup</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specify sub_351F8 to be the handler of it, and then append this event to a queue for sequential execution, thus close all Apps by this way. This makes sense: Before a mall closes, we need to close all its shops; before respring, we need to close all Apps.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go to sub_351F8 to see its implementation, as shown in figure 3-52.</w:t>
      </w:r>
    </w:p>
    <w:p w14:paraId="155555ED" w14:textId="77777777" w:rsidR="00B825E0" w:rsidRDefault="00B825E0" w:rsidP="00B825E0">
      <w:pPr>
        <w:pStyle w:val="Afb"/>
        <w:keepNext/>
        <w:ind w:firstLine="0"/>
        <w:jc w:val="center"/>
        <w:rPr>
          <w:rFonts w:hint="default"/>
        </w:rPr>
      </w:pPr>
      <w:r>
        <w:rPr>
          <w:noProof/>
        </w:rPr>
        <w:lastRenderedPageBreak/>
        <w:drawing>
          <wp:inline distT="0" distB="0" distL="0" distR="0" wp14:anchorId="7E314204" wp14:editId="42BE83D9">
            <wp:extent cx="4718711" cy="1365428"/>
            <wp:effectExtent l="0" t="0" r="0" b="0"/>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29.png"/>
                    <pic:cNvPicPr/>
                  </pic:nvPicPr>
                  <pic:blipFill>
                    <a:blip r:embed="rId129">
                      <a:extLst/>
                    </a:blip>
                    <a:stretch>
                      <a:fillRect/>
                    </a:stretch>
                  </pic:blipFill>
                  <pic:spPr>
                    <a:xfrm>
                      <a:off x="0" y="0"/>
                      <a:ext cx="4718711" cy="1365428"/>
                    </a:xfrm>
                    <a:prstGeom prst="rect">
                      <a:avLst/>
                    </a:prstGeom>
                    <a:ln w="12700" cap="flat">
                      <a:noFill/>
                      <a:miter lim="400000"/>
                    </a:ln>
                    <a:effectLst/>
                  </pic:spPr>
                </pic:pic>
              </a:graphicData>
            </a:graphic>
          </wp:inline>
        </w:drawing>
      </w:r>
    </w:p>
    <w:p w14:paraId="05CE27A3" w14:textId="77777777" w:rsidR="00B825E0" w:rsidRPr="00203B82" w:rsidRDefault="00B825E0" w:rsidP="00203B82">
      <w:pPr>
        <w:pStyle w:val="aa"/>
        <w:ind w:left="0" w:firstLine="0"/>
        <w:jc w:val="center"/>
        <w:rPr>
          <w:i w:val="0"/>
          <w:sz w:val="24"/>
          <w:szCs w:val="24"/>
        </w:rPr>
      </w:pPr>
      <w:r w:rsidRPr="00203B82">
        <w:rPr>
          <w:i w:val="0"/>
          <w:sz w:val="24"/>
          <w:szCs w:val="24"/>
        </w:rPr>
        <w:t>Figure 3-52 sub_351F8</w:t>
      </w:r>
    </w:p>
    <w:p w14:paraId="50D35714"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We can infer from the name of BKSTerminateApplicationGroupForReasonAndReportWithDescription that sub_351F8 acts as a terminator, which just proves our analysis of sub_350C4. Go back to the function body of relaunchSpringBoard, our analysis comes to the end: _relaunchSpringBoardNow is called to finish respring.</w:t>
      </w:r>
    </w:p>
    <w:p w14:paraId="56C08350" w14:textId="5FDED2A4"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Neither do we need to read assembly code nor be familiar with calling conventions,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ve finished this reverse engineering task from scratch, right? However, we should not take much credit, kudos to IDA! In most cases, IDA plays the same role to the above example; you only need to be patient reading every line of code, it won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 be long before you feel the beauty of reverse engineering.</w:t>
      </w:r>
    </w:p>
    <w:p w14:paraId="327A873A"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 usage of IDA is much much more complicated than I have introduced in this book, if you have any questions about it, please discuss with us on http://bbs.iosre.com, or take The IDA Pro Book as reference.</w:t>
      </w:r>
    </w:p>
    <w:p w14:paraId="21A29CE1" w14:textId="4D2791CE" w:rsidR="00B825E0" w:rsidRPr="00203B82" w:rsidRDefault="00B825E0" w:rsidP="00E5493E">
      <w:pPr>
        <w:pStyle w:val="20"/>
        <w:numPr>
          <w:ilvl w:val="1"/>
          <w:numId w:val="44"/>
        </w:numPr>
      </w:pPr>
      <w:r w:rsidRPr="00203B82">
        <w:lastRenderedPageBreak/>
        <w:t>iFunBox</w:t>
      </w:r>
    </w:p>
    <w:p w14:paraId="76693149" w14:textId="77777777" w:rsidR="00B825E0" w:rsidRDefault="00B825E0" w:rsidP="00B825E0">
      <w:pPr>
        <w:pStyle w:val="Afb"/>
        <w:keepNext/>
        <w:ind w:firstLine="0"/>
        <w:jc w:val="center"/>
        <w:rPr>
          <w:rFonts w:hint="default"/>
        </w:rPr>
      </w:pPr>
      <w:r>
        <w:rPr>
          <w:noProof/>
        </w:rPr>
        <w:drawing>
          <wp:inline distT="0" distB="0" distL="0" distR="0" wp14:anchorId="21D4E0FE" wp14:editId="7EC83CD9">
            <wp:extent cx="4321684" cy="2577084"/>
            <wp:effectExtent l="0" t="0" r="0" b="0"/>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30.png"/>
                    <pic:cNvPicPr/>
                  </pic:nvPicPr>
                  <pic:blipFill>
                    <a:blip r:embed="rId130">
                      <a:extLst/>
                    </a:blip>
                    <a:stretch>
                      <a:fillRect/>
                    </a:stretch>
                  </pic:blipFill>
                  <pic:spPr>
                    <a:xfrm>
                      <a:off x="0" y="0"/>
                      <a:ext cx="4321684" cy="2577084"/>
                    </a:xfrm>
                    <a:prstGeom prst="rect">
                      <a:avLst/>
                    </a:prstGeom>
                    <a:ln w="12700" cap="flat">
                      <a:noFill/>
                      <a:miter lim="400000"/>
                    </a:ln>
                    <a:effectLst/>
                  </pic:spPr>
                </pic:pic>
              </a:graphicData>
            </a:graphic>
          </wp:inline>
        </w:drawing>
      </w:r>
    </w:p>
    <w:p w14:paraId="3C94BDA6" w14:textId="77777777" w:rsidR="00B825E0" w:rsidRPr="00203B82" w:rsidRDefault="00B825E0" w:rsidP="00203B82">
      <w:pPr>
        <w:pStyle w:val="aa"/>
        <w:ind w:left="0" w:firstLine="0"/>
        <w:jc w:val="center"/>
        <w:rPr>
          <w:i w:val="0"/>
          <w:sz w:val="24"/>
          <w:szCs w:val="24"/>
        </w:rPr>
      </w:pPr>
      <w:r w:rsidRPr="00203B82">
        <w:rPr>
          <w:i w:val="0"/>
          <w:sz w:val="24"/>
          <w:szCs w:val="24"/>
        </w:rPr>
        <w:t>Figure 3-53 iFunBox</w:t>
      </w:r>
    </w:p>
    <w:p w14:paraId="313C5402" w14:textId="3A2CEBF0"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iFunBox (as shown in figure 3-53) is an evergreen iOS file management tool on Windows/OSX. In this book, we mainly make use of its file transfer feature. One thing to mention is that we must install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Apple File Conduit 2</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(or AFC2 in short, as shown in figure 3-54) on iOS to browse the entire iOS file system, which is the prerequisite of the following operations in this book.</w:t>
      </w:r>
    </w:p>
    <w:p w14:paraId="726FAE3C" w14:textId="77777777" w:rsidR="00B825E0" w:rsidRDefault="00B825E0" w:rsidP="00B825E0">
      <w:pPr>
        <w:pStyle w:val="Afb"/>
        <w:keepNext/>
        <w:ind w:firstLine="0"/>
        <w:jc w:val="center"/>
        <w:rPr>
          <w:rFonts w:hint="default"/>
        </w:rPr>
      </w:pPr>
      <w:r>
        <w:rPr>
          <w:noProof/>
        </w:rPr>
        <w:lastRenderedPageBreak/>
        <w:drawing>
          <wp:inline distT="0" distB="0" distL="0" distR="0" wp14:anchorId="62D34319" wp14:editId="5DC1F012">
            <wp:extent cx="2023873" cy="3606800"/>
            <wp:effectExtent l="0" t="0" r="0" b="0"/>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31.png"/>
                    <pic:cNvPicPr/>
                  </pic:nvPicPr>
                  <pic:blipFill>
                    <a:blip r:embed="rId131">
                      <a:extLst/>
                    </a:blip>
                    <a:stretch>
                      <a:fillRect/>
                    </a:stretch>
                  </pic:blipFill>
                  <pic:spPr>
                    <a:xfrm>
                      <a:off x="0" y="0"/>
                      <a:ext cx="2023873" cy="3606800"/>
                    </a:xfrm>
                    <a:prstGeom prst="rect">
                      <a:avLst/>
                    </a:prstGeom>
                    <a:ln w="12700" cap="flat">
                      <a:noFill/>
                      <a:miter lim="400000"/>
                    </a:ln>
                    <a:effectLst/>
                  </pic:spPr>
                </pic:pic>
              </a:graphicData>
            </a:graphic>
          </wp:inline>
        </w:drawing>
      </w:r>
    </w:p>
    <w:p w14:paraId="417C2803" w14:textId="77777777" w:rsidR="00B825E0" w:rsidRPr="00203B82" w:rsidRDefault="00B825E0" w:rsidP="00203B82">
      <w:pPr>
        <w:pStyle w:val="aa"/>
        <w:ind w:left="0" w:firstLine="0"/>
        <w:jc w:val="center"/>
        <w:rPr>
          <w:i w:val="0"/>
          <w:sz w:val="24"/>
          <w:szCs w:val="24"/>
        </w:rPr>
      </w:pPr>
      <w:r w:rsidRPr="00203B82">
        <w:rPr>
          <w:i w:val="0"/>
          <w:sz w:val="24"/>
          <w:szCs w:val="24"/>
        </w:rPr>
        <w:t>Figure 3-54 Apple File Conduit 2</w:t>
      </w:r>
    </w:p>
    <w:p w14:paraId="5317CA70" w14:textId="2655C4A9" w:rsidR="00B825E0" w:rsidRPr="00171154" w:rsidRDefault="00B825E0" w:rsidP="00E5493E">
      <w:pPr>
        <w:pStyle w:val="20"/>
        <w:numPr>
          <w:ilvl w:val="1"/>
          <w:numId w:val="44"/>
        </w:numPr>
      </w:pPr>
      <w:r w:rsidRPr="00171154">
        <w:t>dyld_decache</w:t>
      </w:r>
    </w:p>
    <w:p w14:paraId="52BE123D" w14:textId="39377F39" w:rsidR="00B825E0" w:rsidRPr="00171154"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After installing iFunBox and AFC2, most of you would be eager to start browsing the iOS filesystem to explore the secrets hidden in iOS. But soon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xml:space="preserve">ll discover that there are no library files under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/System/Library/Frameworks/</w:t>
      </w:r>
      <w:r w:rsidR="00511121" w:rsidRPr="00511121">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xml:space="preserve"> or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/System/Library/PrivateFrameworks/</w:t>
      </w:r>
      <w:r w:rsidR="00511121" w:rsidRPr="00511121">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What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s going on?</w:t>
      </w:r>
    </w:p>
    <w:p w14:paraId="60CE890C" w14:textId="41ADDEB8" w:rsidR="00B825E0" w:rsidRPr="00171154"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 xml:space="preserve">From iOS 3.1, many library files including frameworks are combined into a big cache, which is located in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/System/Library/Caches/com.apple.dyld/ dyld_shared_cache_armx</w:t>
      </w:r>
      <w:r w:rsidR="00511121" w:rsidRPr="00511121">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xml:space="preserve"> (i.e. dyld_shared_cache_armv7, dyld_shared_cache_armv7s or dyld_shared_cache_arm64). We can use dyld_decache by KennyTM to extract the separate binaries from this cache, which guarantees that the files we analyze are right from iOS, avoiding the possibility that static and dynamic analysis targets mismatch each other. More about this cache, please refer to DHowett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xml:space="preserve">s blog at </w:t>
      </w:r>
      <w:hyperlink r:id="rId132" w:history="1">
        <w:r w:rsidRPr="00171154">
          <w:rPr>
            <w:rFonts w:ascii="Dante MT Std" w:eastAsiaTheme="minorEastAsia" w:hAnsi="Dante MT Std" w:cs="Arial" w:hint="default"/>
            <w:color w:val="auto"/>
            <w:kern w:val="0"/>
            <w:sz w:val="26"/>
            <w:szCs w:val="26"/>
            <w:bdr w:val="none" w:sz="0" w:space="0" w:color="auto"/>
            <w:lang w:eastAsia="ar-SA"/>
          </w:rPr>
          <w:t>http://blog.howett.net/2009/09/cache-or-check/</w:t>
        </w:r>
      </w:hyperlink>
      <w:r w:rsidRPr="00171154">
        <w:rPr>
          <w:rFonts w:ascii="Dante MT Std" w:eastAsiaTheme="minorEastAsia" w:hAnsi="Dante MT Std" w:cs="Arial" w:hint="default"/>
          <w:color w:val="auto"/>
          <w:kern w:val="0"/>
          <w:sz w:val="26"/>
          <w:szCs w:val="26"/>
          <w:bdr w:val="none" w:sz="0" w:space="0" w:color="auto"/>
          <w:lang w:eastAsia="ar-SA"/>
        </w:rPr>
        <w:t>.</w:t>
      </w:r>
    </w:p>
    <w:p w14:paraId="6E6C77DC" w14:textId="069E53E6" w:rsidR="00B825E0" w:rsidRPr="00171154"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 xml:space="preserve">Before using dyld_decache, please use iFunBox (not scp) to copy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/System/Library/Caches/com.apple.dyld/dyld_shared_cache_armx</w:t>
      </w:r>
      <w:r w:rsidR="00511121" w:rsidRPr="00511121">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xml:space="preserve"> from iOS to OSX, then download dyld_decache from </w:t>
      </w:r>
      <w:hyperlink r:id="rId133" w:history="1">
        <w:r w:rsidRPr="00171154">
          <w:rPr>
            <w:rFonts w:ascii="Dante MT Std" w:eastAsiaTheme="minorEastAsia" w:hAnsi="Dante MT Std" w:cs="Arial" w:hint="default"/>
            <w:color w:val="auto"/>
            <w:kern w:val="0"/>
            <w:sz w:val="26"/>
            <w:szCs w:val="26"/>
            <w:bdr w:val="none" w:sz="0" w:space="0" w:color="auto"/>
            <w:lang w:eastAsia="ar-SA"/>
          </w:rPr>
          <w:t>https://github.com/downloads/kennytm/Miscellaneous/dyld_decache[v0.1c].bz2</w:t>
        </w:r>
      </w:hyperlink>
      <w:r w:rsidRPr="00171154">
        <w:rPr>
          <w:rFonts w:ascii="Dante MT Std" w:eastAsiaTheme="minorEastAsia" w:hAnsi="Dante MT Std" w:cs="Arial" w:hint="default"/>
          <w:color w:val="auto"/>
          <w:kern w:val="0"/>
          <w:sz w:val="26"/>
          <w:szCs w:val="26"/>
          <w:bdr w:val="none" w:sz="0" w:space="0" w:color="auto"/>
          <w:lang w:eastAsia="ar-SA"/>
        </w:rPr>
        <w:t xml:space="preserve"> and grant </w:t>
      </w:r>
      <w:r w:rsidRPr="00171154">
        <w:rPr>
          <w:rFonts w:ascii="Dante MT Std" w:eastAsiaTheme="minorEastAsia" w:hAnsi="Dante MT Std" w:cs="Arial" w:hint="default"/>
          <w:color w:val="auto"/>
          <w:kern w:val="0"/>
          <w:sz w:val="26"/>
          <w:szCs w:val="26"/>
          <w:bdr w:val="none" w:sz="0" w:space="0" w:color="auto"/>
          <w:lang w:eastAsia="ar-SA"/>
        </w:rPr>
        <w:lastRenderedPageBreak/>
        <w:t>execute permission to the decompressed executable:</w:t>
      </w:r>
    </w:p>
    <w:p w14:paraId="523F1F5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 snakeninny$ chmod +x /path/to/dyld_decache\[v0.1c\]</w:t>
      </w:r>
    </w:p>
    <w:p w14:paraId="5AA24683" w14:textId="77777777" w:rsidR="00B825E0" w:rsidRPr="00171154"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Then extract binaries from the cache:</w:t>
      </w:r>
    </w:p>
    <w:p w14:paraId="1E77FDB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 snakeninny$ /path/to/dyld_decache\[v0.1c\] -o /where/to/store/decached/binaries/ /path/to/dyld_shared_cache_armx</w:t>
      </w:r>
    </w:p>
    <w:p w14:paraId="7C4DEF9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0/877: Dumping '/System/Library/AccessibilityBundles/AXSpeechImplementation.bundle/AXSpeechImplementation'...</w:t>
      </w:r>
    </w:p>
    <w:p w14:paraId="54ED229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1/877: Dumping '/System/Library/AccessibilityBundles/AccessibilitySettingsLoader.bundle/AccessibilitySettingsLoader'...</w:t>
      </w:r>
    </w:p>
    <w:p w14:paraId="2855A1B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2/877: Dumping '/System/Library/AccessibilityBundles/AccountsUI.axbundle/AccountsUI'...</w:t>
      </w:r>
    </w:p>
    <w:p w14:paraId="7829207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5CD0AB7C" w14:textId="00BB10F7" w:rsidR="00B825E0" w:rsidRPr="00171154"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 xml:space="preserve">All the binaries are extracted into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/where/to/store/decached/binaries/</w:t>
      </w:r>
      <w:r w:rsidR="00511121" w:rsidRPr="00511121">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After that, binaries to be reversed are scattered on both iOS and OSX, which leads to inconvenience. So we suggest you copy iOS filesystem to OSX with scp, a tool to be introduced in the next chapter.</w:t>
      </w:r>
    </w:p>
    <w:p w14:paraId="4C4F9DEC" w14:textId="58473A4A" w:rsidR="00B825E0" w:rsidRPr="00171154" w:rsidRDefault="00B825E0" w:rsidP="00E5493E">
      <w:pPr>
        <w:pStyle w:val="20"/>
        <w:numPr>
          <w:ilvl w:val="1"/>
          <w:numId w:val="44"/>
        </w:numPr>
      </w:pPr>
      <w:r w:rsidRPr="00171154">
        <w:t>Conclusion</w:t>
      </w:r>
    </w:p>
    <w:p w14:paraId="256A3377" w14:textId="77777777" w:rsidR="00B825E0" w:rsidRPr="00171154"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This chapter focuses on 4 tools, which are class-dump, Theos, Reveal and IDA. Familiarity with them is the prerequisite of iOS reverse engineering.</w:t>
      </w:r>
    </w:p>
    <w:p w14:paraId="02337A8B" w14:textId="13631CD5"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p>
    <w:p w14:paraId="75B666E1" w14:textId="5354C311" w:rsidR="00076A32" w:rsidRDefault="00076A32">
      <w:pPr>
        <w:widowControl/>
        <w:spacing w:line="240" w:lineRule="auto"/>
        <w:jc w:val="left"/>
        <w:rPr>
          <w:rFonts w:ascii="Dante MT Std" w:hAnsi="Dante MT Std"/>
          <w:sz w:val="26"/>
          <w:szCs w:val="26"/>
          <w:u w:color="000000"/>
        </w:rPr>
      </w:pPr>
      <w:r>
        <w:rPr>
          <w:rFonts w:ascii="Dante MT Std" w:hAnsi="Dante MT Std"/>
          <w:sz w:val="26"/>
          <w:szCs w:val="26"/>
        </w:rPr>
        <w:br w:type="page"/>
      </w:r>
    </w:p>
    <w:p w14:paraId="0A239750" w14:textId="77777777" w:rsidR="00076A32" w:rsidRPr="00ED0DF8" w:rsidRDefault="00076A32" w:rsidP="00076A32">
      <w:pPr>
        <w:pStyle w:val="1"/>
        <w:rPr>
          <w:rFonts w:ascii="Quicksand Book" w:hAnsi="Quicksand Book"/>
          <w:color w:val="A6A6A6"/>
          <w:spacing w:val="0"/>
          <w:sz w:val="96"/>
          <w:szCs w:val="96"/>
        </w:rPr>
      </w:pPr>
      <w:r>
        <w:rPr>
          <w:noProof/>
          <w:lang w:val="en-US" w:eastAsia="zh-CN"/>
        </w:rPr>
        <w:lastRenderedPageBreak/>
        <mc:AlternateContent>
          <mc:Choice Requires="wps">
            <w:drawing>
              <wp:anchor distT="0" distB="0" distL="114300" distR="114300" simplePos="0" relativeHeight="251714560" behindDoc="0" locked="0" layoutInCell="1" allowOverlap="1" wp14:anchorId="05D65A14" wp14:editId="0B4A772D">
                <wp:simplePos x="0" y="0"/>
                <wp:positionH relativeFrom="column">
                  <wp:posOffset>4611682</wp:posOffset>
                </wp:positionH>
                <wp:positionV relativeFrom="paragraph">
                  <wp:posOffset>151190</wp:posOffset>
                </wp:positionV>
                <wp:extent cx="1222986" cy="1206500"/>
                <wp:effectExtent l="0" t="0" r="0" b="0"/>
                <wp:wrapNone/>
                <wp:docPr id="1073741824"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2986"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EE35DD" w14:textId="69EE7E46" w:rsidR="00E80639" w:rsidRPr="0087277C" w:rsidRDefault="00E80639" w:rsidP="00076A32">
                            <w:pPr>
                              <w:pStyle w:val="af"/>
                              <w:pBdr>
                                <w:top w:val="none" w:sz="0" w:space="0" w:color="auto"/>
                              </w:pBdr>
                              <w:spacing w:line="240" w:lineRule="auto"/>
                              <w:jc w:val="center"/>
                              <w:rPr>
                                <w:rFonts w:ascii="Anton" w:hAnsi="Anton"/>
                                <w:b w:val="0"/>
                                <w:color w:val="404040"/>
                                <w:sz w:val="120"/>
                                <w:szCs w:val="120"/>
                                <w:lang w:eastAsia="zh-CN"/>
                              </w:rPr>
                            </w:pPr>
                            <w:r>
                              <w:rPr>
                                <w:rStyle w:val="a5"/>
                                <w:rFonts w:ascii="Anton" w:hAnsi="Anton" w:hint="eastAsia"/>
                                <w:color w:val="404040"/>
                                <w:sz w:val="120"/>
                                <w:szCs w:val="120"/>
                                <w:lang w:eastAsia="zh-CN"/>
                              </w:rPr>
                              <w:t>4</w:t>
                            </w:r>
                          </w:p>
                          <w:p w14:paraId="0295336F" w14:textId="77777777" w:rsidR="00E80639" w:rsidRPr="00215486" w:rsidRDefault="00E80639" w:rsidP="00076A3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4" type="#_x0000_t202" style="position:absolute;left:0;text-align:left;margin-left:363.1pt;margin-top:11.9pt;width:96.3pt;height:9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" filled="f" stroked="f">
                <v:textbox>
                  <w:txbxContent>
                    <w:p w14:paraId="39EE35DD" w14:textId="69EE7E46" w:rsidR="00E80639" w:rsidRPr="0087277C" w:rsidRDefault="00E80639" w:rsidP="00076A32">
                      <w:pPr>
                        <w:pStyle w:val="af"/>
                        <w:pBdr>
                          <w:top w:val="none" w:sz="0" w:space="0" w:color="auto"/>
                        </w:pBdr>
                        <w:spacing w:line="240" w:lineRule="auto"/>
                        <w:jc w:val="center"/>
                        <w:rPr>
                          <w:rFonts w:ascii="Anton" w:hAnsi="Anton"/>
                          <w:b w:val="0"/>
                          <w:color w:val="404040"/>
                          <w:sz w:val="120"/>
                          <w:szCs w:val="120"/>
                          <w:lang w:eastAsia="zh-CN"/>
                        </w:rPr>
                      </w:pPr>
                      <w:r>
                        <w:rPr>
                          <w:rStyle w:val="a5"/>
                          <w:rFonts w:ascii="Anton" w:hAnsi="Anton" w:hint="eastAsia"/>
                          <w:color w:val="404040"/>
                          <w:sz w:val="120"/>
                          <w:szCs w:val="120"/>
                          <w:lang w:eastAsia="zh-CN"/>
                        </w:rPr>
                        <w:t>4</w:t>
                      </w:r>
                    </w:p>
                    <w:p w14:paraId="0295336F" w14:textId="77777777" w:rsidR="00E80639" w:rsidRPr="00215486" w:rsidRDefault="00E80639" w:rsidP="00076A32"/>
                  </w:txbxContent>
                </v:textbox>
              </v:shape>
            </w:pict>
          </mc:Fallback>
        </mc:AlternateContent>
      </w:r>
      <w:r>
        <w:rPr>
          <w:rFonts w:ascii="Quicksand Book" w:hAnsi="Quicksand Book"/>
          <w:noProof/>
          <w:color w:val="A6A6A6"/>
          <w:spacing w:val="0"/>
          <w:sz w:val="96"/>
          <w:szCs w:val="96"/>
          <w:lang w:val="en-US" w:eastAsia="zh-CN"/>
        </w:rPr>
        <mc:AlternateContent>
          <mc:Choice Requires="wps">
            <w:drawing>
              <wp:anchor distT="0" distB="0" distL="114300" distR="114300" simplePos="0" relativeHeight="251712512" behindDoc="0" locked="0" layoutInCell="1" allowOverlap="1" wp14:anchorId="42CABEE2" wp14:editId="7709AD27">
                <wp:simplePos x="0" y="0"/>
                <wp:positionH relativeFrom="column">
                  <wp:posOffset>4607560</wp:posOffset>
                </wp:positionH>
                <wp:positionV relativeFrom="paragraph">
                  <wp:posOffset>-7814945</wp:posOffset>
                </wp:positionV>
                <wp:extent cx="1231900" cy="9255760"/>
                <wp:effectExtent l="0" t="0" r="6350" b="2540"/>
                <wp:wrapNone/>
                <wp:docPr id="1073741879"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id="Rectangle 20" o:spid="_x0000_s1026" style="position:absolute;left:0;text-align:left;margin-left:362.8pt;margin-top:-615.35pt;width:97pt;height:728.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LeYN8KFAgAABgUAAA4AAAAAAAAAAAAAAAAALgIAAGRycy9lMm9Eb2MueG1sUEsBAi0AFAAG&#10;AAgAAAAhAMajoivjAAAADQEAAA8AAAAAAAAAAAAAAAAA3wQAAGRycy9kb3ducmV2LnhtbFBLBQYA&#10;AAAABAAEAPMAAADvBQAAAAA=&#10;" fillcolor="#d8d8d8" stroked="f"/>
            </w:pict>
          </mc:Fallback>
        </mc:AlternateContent>
      </w:r>
    </w:p>
    <w:p w14:paraId="1270A0D2" w14:textId="3E27422F" w:rsidR="00076A32" w:rsidRPr="00B825E0" w:rsidRDefault="00076A32" w:rsidP="00076A32">
      <w:pPr>
        <w:pStyle w:val="1"/>
        <w:spacing w:after="0" w:line="360" w:lineRule="auto"/>
        <w:jc w:val="left"/>
        <w:rPr>
          <w:rFonts w:ascii="Quicksand Book" w:hAnsi="Quicksand Book"/>
          <w:color w:val="7F7F7F"/>
          <w:spacing w:val="-10"/>
        </w:rPr>
      </w:pPr>
      <w:r w:rsidRPr="00B825E0">
        <w:rPr>
          <w:rFonts w:ascii="Quicksand Book" w:hAnsi="Quicksand Book"/>
          <w:noProof/>
          <w:color w:val="7F7F7F"/>
          <w:spacing w:val="-10"/>
          <w:lang w:val="en-US" w:eastAsia="zh-CN"/>
        </w:rPr>
        <mc:AlternateContent>
          <mc:Choice Requires="wps">
            <w:drawing>
              <wp:anchor distT="0" distB="0" distL="114300" distR="114300" simplePos="0" relativeHeight="251713536" behindDoc="0" locked="0" layoutInCell="1" allowOverlap="1" wp14:anchorId="4944B531" wp14:editId="6BE7F496">
                <wp:simplePos x="0" y="0"/>
                <wp:positionH relativeFrom="column">
                  <wp:posOffset>17012</wp:posOffset>
                </wp:positionH>
                <wp:positionV relativeFrom="paragraph">
                  <wp:posOffset>430619</wp:posOffset>
                </wp:positionV>
                <wp:extent cx="5825165" cy="5434"/>
                <wp:effectExtent l="0" t="0" r="23495" b="33020"/>
                <wp:wrapNone/>
                <wp:docPr id="107374188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 id="AutoShape 21" o:spid="_x0000_s1026" type="#_x0000_t32" style="position:absolute;left:0;text-align:left;margin-left:1.35pt;margin-top:33.9pt;width:458.65pt;height:.4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DqwLHRLQIAAEgEAAAOAAAAAAAAAAAAAAAAAC4CAABkcnMv&#10;ZTJvRG9jLnhtbFBLAQItABQABgAIAAAAIQD3eTsK3AAAAAcBAAAPAAAAAAAAAAAAAAAAAIcEAABk&#10;cnMvZG93bnJldi54bWxQSwUGAAAAAAQABADzAAAAkAUAAAAA&#10;" strokecolor="#7f7f7f"/>
            </w:pict>
          </mc:Fallback>
        </mc:AlternateContent>
      </w:r>
      <w:r>
        <w:rPr>
          <w:rFonts w:ascii="Quicksand Book" w:hAnsi="Quicksand Book" w:hint="eastAsia"/>
          <w:color w:val="7F7F7F"/>
          <w:spacing w:val="-10"/>
          <w:lang w:eastAsia="zh-CN"/>
        </w:rPr>
        <w:t>iOS toolkit</w:t>
      </w:r>
    </w:p>
    <w:p w14:paraId="0BE9E8A9" w14:textId="77777777" w:rsidR="007D5F66" w:rsidRDefault="007D5F66" w:rsidP="007D5F66">
      <w:pPr>
        <w:pStyle w:val="BodyText2"/>
      </w:pPr>
    </w:p>
    <w:p w14:paraId="278F63ED" w14:textId="77777777" w:rsidR="007D5F66" w:rsidRPr="00E91396" w:rsidRDefault="007D5F66" w:rsidP="007D5F66">
      <w:pPr>
        <w:pStyle w:val="BodyText2"/>
      </w:pPr>
    </w:p>
    <w:p w14:paraId="13B7BF33" w14:textId="04AF082A" w:rsidR="007D5F66" w:rsidRPr="007D5F66" w:rsidRDefault="007D5F66" w:rsidP="007D5F66">
      <w:pPr>
        <w:pStyle w:val="Afb"/>
        <w:rPr>
          <w:rFonts w:ascii="Dante MT Std" w:eastAsiaTheme="minorEastAsia" w:hAnsi="Dante MT Std" w:cs="Arial" w:hint="default"/>
          <w:color w:val="auto"/>
          <w:kern w:val="0"/>
          <w:sz w:val="26"/>
          <w:szCs w:val="26"/>
          <w:bdr w:val="none" w:sz="0" w:space="0" w:color="auto"/>
          <w:lang w:eastAsia="ar-SA"/>
        </w:rPr>
      </w:pPr>
      <w:r w:rsidRPr="007D5F66">
        <w:rPr>
          <w:rFonts w:ascii="Dante MT Std" w:eastAsiaTheme="minorEastAsia" w:hAnsi="Dante MT Std" w:cs="Arial" w:hint="default"/>
          <w:color w:val="auto"/>
          <w:kern w:val="0"/>
          <w:sz w:val="26"/>
          <w:szCs w:val="26"/>
          <w:bdr w:val="none" w:sz="0" w:space="0" w:color="auto"/>
          <w:lang w:eastAsia="ar-SA"/>
        </w:rPr>
        <w:t>In chapter 3,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7D5F66">
        <w:rPr>
          <w:rFonts w:ascii="Dante MT Std" w:eastAsiaTheme="minorEastAsia" w:hAnsi="Dante MT Std" w:cs="Arial" w:hint="default"/>
          <w:color w:val="auto"/>
          <w:kern w:val="0"/>
          <w:sz w:val="26"/>
          <w:szCs w:val="26"/>
          <w:bdr w:val="none" w:sz="0" w:space="0" w:color="auto"/>
          <w:lang w:eastAsia="ar-SA"/>
        </w:rPr>
        <w:t>ve introduced the OSX toolkit for iOS reverse engineering. To get our work done, we still need to install and configure several tools on iOS to combine both platforms. All operations in this chapter are finished on iPhone 5, iOS 8.1, if you encounter any problems, please talk to us on http://bbs.iosre.com.</w:t>
      </w:r>
    </w:p>
    <w:p w14:paraId="0B2EC1D3" w14:textId="5783AD6B" w:rsidR="007D5F66" w:rsidRDefault="007D5F66" w:rsidP="00B45822">
      <w:pPr>
        <w:pStyle w:val="20"/>
        <w:numPr>
          <w:ilvl w:val="1"/>
          <w:numId w:val="59"/>
        </w:numPr>
      </w:pPr>
      <w:r>
        <w:t>CydiaSubstrate</w:t>
      </w:r>
    </w:p>
    <w:p w14:paraId="1BCE7B45" w14:textId="77777777" w:rsidR="007D5F66" w:rsidRDefault="007D5F66" w:rsidP="007D5F66">
      <w:pPr>
        <w:keepNext/>
        <w:jc w:val="center"/>
      </w:pPr>
      <w:r>
        <w:rPr>
          <w:noProof/>
          <w:lang w:eastAsia="zh-CN"/>
        </w:rPr>
        <w:drawing>
          <wp:inline distT="0" distB="0" distL="0" distR="0" wp14:anchorId="4E29EF1B" wp14:editId="39C6C0E4">
            <wp:extent cx="1078992" cy="1078992"/>
            <wp:effectExtent l="0" t="0" r="0" b="0"/>
            <wp:docPr id="1073741881"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pic:nvPicPr>
                  <pic:blipFill>
                    <a:blip r:embed="rId134">
                      <a:extLst/>
                    </a:blip>
                    <a:stretch>
                      <a:fillRect/>
                    </a:stretch>
                  </pic:blipFill>
                  <pic:spPr>
                    <a:xfrm>
                      <a:off x="0" y="0"/>
                      <a:ext cx="1078992" cy="1078992"/>
                    </a:xfrm>
                    <a:prstGeom prst="rect">
                      <a:avLst/>
                    </a:prstGeom>
                    <a:ln w="12700" cap="flat">
                      <a:noFill/>
                      <a:miter lim="400000"/>
                    </a:ln>
                    <a:effectLst/>
                  </pic:spPr>
                </pic:pic>
              </a:graphicData>
            </a:graphic>
          </wp:inline>
        </w:drawing>
      </w:r>
    </w:p>
    <w:p w14:paraId="5B5BC1B5" w14:textId="77777777" w:rsidR="007D5F66" w:rsidRPr="00201807" w:rsidRDefault="007D5F66" w:rsidP="00201807">
      <w:pPr>
        <w:pStyle w:val="aa"/>
        <w:ind w:left="0" w:firstLine="0"/>
        <w:jc w:val="center"/>
        <w:rPr>
          <w:i w:val="0"/>
          <w:sz w:val="24"/>
          <w:szCs w:val="24"/>
        </w:rPr>
      </w:pPr>
      <w:r w:rsidRPr="00201807">
        <w:rPr>
          <w:i w:val="0"/>
          <w:sz w:val="24"/>
          <w:szCs w:val="24"/>
        </w:rPr>
        <w:t>Figure 4- 1 Logo of CydiaSubstrate</w:t>
      </w:r>
    </w:p>
    <w:p w14:paraId="6A232D12" w14:textId="77777777" w:rsidR="007D5F66" w:rsidRPr="00201807" w:rsidRDefault="007D5F66" w:rsidP="00201807">
      <w:pPr>
        <w:pStyle w:val="Afb"/>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CydiaSubstrate (as shown in figure 4-1) is the infrastructure of most tweaks. It consists of MobileHooker, MobileLoader and Safe mode.</w:t>
      </w:r>
    </w:p>
    <w:p w14:paraId="6284F017" w14:textId="33676172" w:rsidR="007D5F66" w:rsidRPr="00201807" w:rsidRDefault="007D5F66" w:rsidP="00B45822">
      <w:pPr>
        <w:pStyle w:val="3"/>
        <w:numPr>
          <w:ilvl w:val="0"/>
          <w:numId w:val="60"/>
        </w:numPr>
        <w:rPr>
          <w:rStyle w:val="afc"/>
        </w:rPr>
      </w:pPr>
      <w:r w:rsidRPr="00201807">
        <w:rPr>
          <w:rStyle w:val="afc"/>
        </w:rPr>
        <w:t>MobileHooker</w:t>
      </w:r>
    </w:p>
    <w:p w14:paraId="20FB996B" w14:textId="77777777" w:rsidR="007D5F66" w:rsidRPr="00201807" w:rsidRDefault="007D5F66" w:rsidP="00201807">
      <w:pPr>
        <w:pStyle w:val="Afb"/>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MobileHooker is used to replace system calls, or namely, hook. There are two major functions:</w:t>
      </w:r>
    </w:p>
    <w:p w14:paraId="6F39696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void MSHookMessageEx(Class class, SEL selector, IMP replacement, IMP *result);</w:t>
      </w:r>
    </w:p>
    <w:p w14:paraId="088D4B7E"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void MSHookFunction(void* function, void* replacement, void** p_original); </w:t>
      </w:r>
    </w:p>
    <w:p w14:paraId="24E7CB4D" w14:textId="7D39EB2F" w:rsidR="007D5F66" w:rsidRPr="00201807" w:rsidRDefault="007D5F66" w:rsidP="00201807">
      <w:pPr>
        <w:pStyle w:val="Afb"/>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hint="default"/>
          <w:color w:val="auto"/>
          <w:kern w:val="0"/>
          <w:sz w:val="26"/>
          <w:szCs w:val="26"/>
          <w:bdr w:val="none" w:sz="0" w:space="0" w:color="auto"/>
          <w:lang w:eastAsia="ar-SA"/>
        </w:rPr>
        <w:t xml:space="preserve">MSHookMessageEx works on Objective-C methods. It calls method_setImplementation to replace the original implementation of [class selector] with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replacement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What exactly does this mean? For example, if we send the message hasSuffix: to an NSString object (i.e, call [NSString hasSuffix:]), in normal situation, this method</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s implementation is to indicate whether an NSString object has a certain suffix. But if we change this implementation with the </w:t>
      </w:r>
      <w:r w:rsidRPr="00201807">
        <w:rPr>
          <w:rFonts w:ascii="Dante MT Std" w:eastAsiaTheme="minorEastAsia" w:hAnsi="Dante MT Std" w:cs="Arial" w:hint="default"/>
          <w:color w:val="auto"/>
          <w:kern w:val="0"/>
          <w:sz w:val="26"/>
          <w:szCs w:val="26"/>
          <w:bdr w:val="none" w:sz="0" w:space="0" w:color="auto"/>
          <w:lang w:eastAsia="ar-SA"/>
        </w:rPr>
        <w:lastRenderedPageBreak/>
        <w:t>implementation of hasPrefix:, then after an NSString object receives hasSuffix: message, it actually verifies whether an NSString object has a certain prefix. Isn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t it easy to understand?</w:t>
      </w:r>
    </w:p>
    <w:p w14:paraId="6B6EFEB2" w14:textId="5444DF9D" w:rsidR="007D5F66" w:rsidRPr="00201807" w:rsidRDefault="007D5F66" w:rsidP="00201807">
      <w:pPr>
        <w:pStyle w:val="Afb"/>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hint="default"/>
          <w:color w:val="auto"/>
          <w:kern w:val="0"/>
          <w:sz w:val="26"/>
          <w:szCs w:val="26"/>
          <w:bdr w:val="none" w:sz="0" w:space="0" w:color="auto"/>
          <w:lang w:eastAsia="ar-SA"/>
        </w:rPr>
        <w:t>Logos syntax, which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ve introduced in chapter 3, is actually an encapsulation of MSHookMessageEx. Although Logos is clean and elegant, while making it easy to write Objective-C hooks,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s still based on MSHookMessageEx. For Objective-C hooks, we recommend using Logos instead of MSHookMessageEx. If you are interested in the use of MSHookMessageEx, you can take a look at its official document, or Google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cydiasubstrate fuchsiaexample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the link starting with </w:t>
      </w:r>
      <w:r w:rsidR="00511121" w:rsidRPr="00511121">
        <w:rPr>
          <w:rFonts w:ascii="Dante MT Std" w:eastAsiaTheme="minorEastAsia" w:hAnsi="Dante MT Std" w:cs="Arial" w:hint="default"/>
          <w:color w:val="auto"/>
          <w:kern w:val="0"/>
          <w:sz w:val="26"/>
          <w:szCs w:val="26"/>
          <w:bdr w:val="none" w:sz="0" w:space="0" w:color="auto"/>
          <w:lang w:eastAsia="ar-SA"/>
        </w:rPr>
        <w:t>“</w:t>
      </w:r>
      <w:hyperlink r:id="rId135" w:history="1">
        <w:r w:rsidRPr="00201807">
          <w:rPr>
            <w:rFonts w:ascii="Dante MT Std" w:eastAsiaTheme="minorEastAsia" w:hAnsi="Dante MT Std" w:cs="Arial" w:hint="default"/>
            <w:color w:val="auto"/>
            <w:kern w:val="0"/>
            <w:sz w:val="26"/>
            <w:szCs w:val="26"/>
            <w:bdr w:val="none" w:sz="0" w:space="0" w:color="auto"/>
            <w:lang w:eastAsia="ar-SA"/>
          </w:rPr>
          <w:t>http://www.cydiasubstrate.com</w:t>
        </w:r>
      </w:hyperlink>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is what you are looking for. </w:t>
      </w:r>
    </w:p>
    <w:p w14:paraId="1C2DD592" w14:textId="5AAFEE8C" w:rsidR="007D5F66" w:rsidRPr="00201807" w:rsidRDefault="007D5F66" w:rsidP="00201807">
      <w:pPr>
        <w:pStyle w:val="Afb"/>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hint="default"/>
          <w:color w:val="auto"/>
          <w:kern w:val="0"/>
          <w:sz w:val="26"/>
          <w:szCs w:val="26"/>
          <w:bdr w:val="none" w:sz="0" w:space="0" w:color="auto"/>
          <w:lang w:eastAsia="ar-SA"/>
        </w:rPr>
        <w:t xml:space="preserve">MSHookFunction is used for C/C++ hooks, and works in assembly level. Conceptually, when the process is about to call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function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MSHookFunction makes it execute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replacement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instead, and allocate some memory to store the original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function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and its return address, making it possible for the process to execute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function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optionally, and guarantees the process can run as usual after executing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replacement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w:t>
      </w:r>
    </w:p>
    <w:p w14:paraId="256712E3" w14:textId="60083856" w:rsidR="007D5F66" w:rsidRPr="00201807" w:rsidRDefault="007D5F66" w:rsidP="00201807">
      <w:pPr>
        <w:pStyle w:val="Afb"/>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hint="default"/>
          <w:color w:val="auto"/>
          <w:kern w:val="0"/>
          <w:sz w:val="26"/>
          <w:szCs w:val="26"/>
          <w:bdr w:val="none" w:sz="0" w:space="0" w:color="auto"/>
          <w:lang w:eastAsia="ar-SA"/>
        </w:rPr>
        <w:t>Maybe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s hard to understand the above paragraph, so here comes an example.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s take a look at figure 4-2. </w:t>
      </w:r>
    </w:p>
    <w:p w14:paraId="7E4C67ED" w14:textId="77777777" w:rsidR="007D5F66" w:rsidRDefault="007D5F66" w:rsidP="007D5F66">
      <w:pPr>
        <w:keepNext/>
        <w:jc w:val="center"/>
      </w:pPr>
      <w:r>
        <w:rPr>
          <w:noProof/>
          <w:lang w:eastAsia="zh-CN"/>
        </w:rPr>
        <w:drawing>
          <wp:inline distT="0" distB="0" distL="0" distR="0" wp14:anchorId="18E2BBC1" wp14:editId="4D49952F">
            <wp:extent cx="1667986" cy="3600747"/>
            <wp:effectExtent l="0" t="0" r="0" b="0"/>
            <wp:docPr id="1073741882"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pic:nvPicPr>
                  <pic:blipFill>
                    <a:blip r:embed="rId136">
                      <a:extLst/>
                    </a:blip>
                    <a:stretch>
                      <a:fillRect/>
                    </a:stretch>
                  </pic:blipFill>
                  <pic:spPr>
                    <a:xfrm>
                      <a:off x="0" y="0"/>
                      <a:ext cx="1667986" cy="3600747"/>
                    </a:xfrm>
                    <a:prstGeom prst="rect">
                      <a:avLst/>
                    </a:prstGeom>
                    <a:ln w="12700" cap="flat">
                      <a:noFill/>
                      <a:miter lim="400000"/>
                    </a:ln>
                    <a:effectLst/>
                  </pic:spPr>
                </pic:pic>
              </a:graphicData>
            </a:graphic>
          </wp:inline>
        </w:drawing>
      </w:r>
    </w:p>
    <w:p w14:paraId="543BEAA7" w14:textId="77777777" w:rsidR="007D5F66" w:rsidRPr="00201807" w:rsidRDefault="007D5F66" w:rsidP="00201807">
      <w:pPr>
        <w:pStyle w:val="aa"/>
        <w:ind w:left="0" w:firstLine="0"/>
        <w:jc w:val="center"/>
        <w:rPr>
          <w:i w:val="0"/>
          <w:sz w:val="24"/>
          <w:szCs w:val="24"/>
        </w:rPr>
      </w:pPr>
      <w:r w:rsidRPr="00201807">
        <w:rPr>
          <w:i w:val="0"/>
          <w:sz w:val="24"/>
          <w:szCs w:val="24"/>
        </w:rPr>
        <w:t>Figure 4- 2 Normal execution flow of a process</w:t>
      </w:r>
    </w:p>
    <w:p w14:paraId="19A5F6BE" w14:textId="0715435B" w:rsidR="007D5F66" w:rsidRPr="00201807" w:rsidRDefault="007D5F66" w:rsidP="00201807">
      <w:pPr>
        <w:pStyle w:val="Afb"/>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hint="default"/>
          <w:color w:val="auto"/>
          <w:kern w:val="0"/>
          <w:sz w:val="26"/>
          <w:szCs w:val="26"/>
          <w:bdr w:val="none" w:sz="0" w:space="0" w:color="auto"/>
          <w:lang w:eastAsia="ar-SA"/>
        </w:rPr>
        <w:t xml:space="preserve">As shown in figure 4-2, a process executes some instructions, then calls function A, and </w:t>
      </w:r>
      <w:r w:rsidRPr="00201807">
        <w:rPr>
          <w:rFonts w:ascii="Dante MT Std" w:eastAsiaTheme="minorEastAsia" w:hAnsi="Dante MT Std" w:cs="Arial" w:hint="default"/>
          <w:color w:val="auto"/>
          <w:kern w:val="0"/>
          <w:sz w:val="26"/>
          <w:szCs w:val="26"/>
          <w:bdr w:val="none" w:sz="0" w:space="0" w:color="auto"/>
          <w:lang w:eastAsia="ar-SA"/>
        </w:rPr>
        <w:lastRenderedPageBreak/>
        <w:t>afterward executes the remaining instructions. If we hook function A and replace it with function B, then this process</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execution flow changes to figure 4-3.</w:t>
      </w:r>
    </w:p>
    <w:p w14:paraId="0EF783FC" w14:textId="77777777" w:rsidR="007D5F66" w:rsidRDefault="007D5F66" w:rsidP="007D5F66">
      <w:pPr>
        <w:keepNext/>
        <w:jc w:val="center"/>
      </w:pPr>
      <w:r>
        <w:rPr>
          <w:noProof/>
          <w:lang w:eastAsia="zh-CN"/>
        </w:rPr>
        <w:drawing>
          <wp:inline distT="0" distB="0" distL="0" distR="0" wp14:anchorId="1AECFD26" wp14:editId="10B862D0">
            <wp:extent cx="2331436" cy="3599880"/>
            <wp:effectExtent l="0" t="0" r="0" b="0"/>
            <wp:docPr id="1073741883"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pic:nvPicPr>
                  <pic:blipFill>
                    <a:blip r:embed="rId137">
                      <a:extLst/>
                    </a:blip>
                    <a:stretch>
                      <a:fillRect/>
                    </a:stretch>
                  </pic:blipFill>
                  <pic:spPr>
                    <a:xfrm>
                      <a:off x="0" y="0"/>
                      <a:ext cx="2331436" cy="3599880"/>
                    </a:xfrm>
                    <a:prstGeom prst="rect">
                      <a:avLst/>
                    </a:prstGeom>
                    <a:ln w="12700" cap="flat">
                      <a:noFill/>
                      <a:miter lim="400000"/>
                    </a:ln>
                    <a:effectLst/>
                  </pic:spPr>
                </pic:pic>
              </a:graphicData>
            </a:graphic>
          </wp:inline>
        </w:drawing>
      </w:r>
    </w:p>
    <w:p w14:paraId="488F0D6C" w14:textId="77777777" w:rsidR="007D5F66" w:rsidRPr="00201807" w:rsidRDefault="007D5F66" w:rsidP="00201807">
      <w:pPr>
        <w:pStyle w:val="aa"/>
        <w:ind w:left="0" w:firstLine="0"/>
        <w:jc w:val="center"/>
        <w:rPr>
          <w:i w:val="0"/>
          <w:sz w:val="24"/>
          <w:szCs w:val="24"/>
        </w:rPr>
      </w:pPr>
      <w:r w:rsidRPr="00201807">
        <w:rPr>
          <w:i w:val="0"/>
          <w:sz w:val="24"/>
          <w:szCs w:val="24"/>
        </w:rPr>
        <w:t>Figure 4- 3 Replace Function A with B</w:t>
      </w:r>
    </w:p>
    <w:p w14:paraId="3302CEE3" w14:textId="2B553C4B" w:rsidR="007D5F66" w:rsidRPr="00201807" w:rsidRDefault="007D5F66" w:rsidP="00201807">
      <w:pPr>
        <w:pStyle w:val="Afb"/>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We can see in figure 4-3 that this process executes some instructions at first, but then calls function B at where it</w:t>
      </w:r>
      <w:r w:rsidR="00511121" w:rsidRPr="00511121">
        <w:rPr>
          <w:rFonts w:ascii="Dante MT Std" w:eastAsiaTheme="minorEastAsia" w:hAnsi="Dante MT Std" w:cs="Arial" w:hint="default"/>
          <w:color w:val="auto"/>
          <w:kern w:val="0"/>
          <w:sz w:val="26"/>
          <w:szCs w:val="26"/>
          <w:bdr w:val="none" w:sz="0" w:space="0" w:color="auto"/>
        </w:rPr>
        <w:t>’</w:t>
      </w:r>
      <w:r w:rsidRPr="00201807">
        <w:rPr>
          <w:rFonts w:ascii="Dante MT Std" w:eastAsiaTheme="minorEastAsia" w:hAnsi="Dante MT Std" w:cs="Arial"/>
          <w:color w:val="auto"/>
          <w:kern w:val="0"/>
          <w:sz w:val="26"/>
          <w:szCs w:val="26"/>
          <w:bdr w:val="none" w:sz="0" w:space="0" w:color="auto"/>
          <w:lang w:eastAsia="ar-SA"/>
        </w:rPr>
        <w:t>s supposed to call function A, with function A stored elsewhere. Inside function B,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s up to you whether and when to call function A. After function B finishes execution, the process will continue to execute the remaining instructions.</w:t>
      </w:r>
    </w:p>
    <w:p w14:paraId="0DC7AE76" w14:textId="383CD0AC" w:rsidR="007D5F66" w:rsidRPr="00201807" w:rsidRDefault="007D5F66" w:rsidP="00201807">
      <w:pPr>
        <w:pStyle w:val="Afb"/>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There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 xml:space="preserve">s one more thing to notice. MSHookFunction has a requirement on the length of the function it hooks, the total length of all its instructions must be bigger than 8 bytes (This number is not officially acknowledged). So here comes the question, how to hook these less-than-8-bytes short functions? </w:t>
      </w:r>
    </w:p>
    <w:p w14:paraId="407CB018" w14:textId="60A621EC" w:rsidR="007D5F66" w:rsidRPr="00201807" w:rsidRDefault="007D5F66" w:rsidP="00201807">
      <w:pPr>
        <w:pStyle w:val="Afb"/>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One workaround is hooking functions inside the short functions. The reason why a function is short is often because it calls other functions and they</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re doing the actual job. Some of the other functions are long enough to be hooked, so we can choose these functions to be MSHookFunction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 xml:space="preserve">s targets, then do some logical judgements in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replacement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 xml:space="preserve"> to tell if the short function is the caller. If we can make sure the short function is calling the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replacement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 xml:space="preserve">, then we can write our modification to the short function right inside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replacement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w:t>
      </w:r>
    </w:p>
    <w:p w14:paraId="0A7C70A6" w14:textId="41308132" w:rsidR="007D5F66" w:rsidRPr="00201807" w:rsidRDefault="007D5F66" w:rsidP="00201807">
      <w:pPr>
        <w:pStyle w:val="Afb"/>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 xml:space="preserve">If you are still confused about MSHookFunction, here is a simple example. To be honest,  </w:t>
      </w:r>
      <w:r w:rsidRPr="00201807">
        <w:rPr>
          <w:rFonts w:ascii="Dante MT Std" w:eastAsiaTheme="minorEastAsia" w:hAnsi="Dante MT Std" w:cs="Arial"/>
          <w:color w:val="auto"/>
          <w:kern w:val="0"/>
          <w:sz w:val="26"/>
          <w:szCs w:val="26"/>
          <w:bdr w:val="none" w:sz="0" w:space="0" w:color="auto"/>
          <w:lang w:eastAsia="ar-SA"/>
        </w:rPr>
        <w:lastRenderedPageBreak/>
        <w:t>this example contains too much low-level knowledge, hence is quite hard for beginners to understand. No worry if you happen to be a newbie, just skip to section 4.1.2. When you encounter a similar situation later in practice, review this section and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ll know what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 xml:space="preserve">re talking about. Anyway, welcome to </w:t>
      </w:r>
      <w:hyperlink r:id="rId138" w:history="1">
        <w:r w:rsidRPr="00201807">
          <w:rPr>
            <w:rFonts w:ascii="Dante MT Std" w:eastAsiaTheme="minorEastAsia" w:hAnsi="Dante MT Std" w:cs="Arial"/>
            <w:color w:val="auto"/>
            <w:sz w:val="26"/>
            <w:szCs w:val="26"/>
            <w:bdr w:val="none" w:sz="0" w:space="0" w:color="auto"/>
            <w:lang w:eastAsia="ar-SA"/>
          </w:rPr>
          <w:t>http://bbs.iosre.com</w:t>
        </w:r>
      </w:hyperlink>
      <w:r w:rsidRPr="00201807">
        <w:rPr>
          <w:rFonts w:ascii="Dante MT Std" w:eastAsiaTheme="minorEastAsia" w:hAnsi="Dante MT Std" w:cs="Arial"/>
          <w:color w:val="auto"/>
          <w:kern w:val="0"/>
          <w:sz w:val="26"/>
          <w:szCs w:val="26"/>
          <w:bdr w:val="none" w:sz="0" w:space="0" w:color="auto"/>
          <w:lang w:eastAsia="ar-SA"/>
        </w:rPr>
        <w:t xml:space="preserve"> for further discussion. </w:t>
      </w:r>
    </w:p>
    <w:p w14:paraId="62FA414E" w14:textId="77777777" w:rsidR="007D5F66" w:rsidRPr="00201807" w:rsidRDefault="007D5F66" w:rsidP="00201807">
      <w:pPr>
        <w:pStyle w:val="Afb"/>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 xml:space="preserve">Follow me: </w:t>
      </w:r>
    </w:p>
    <w:p w14:paraId="35A84599" w14:textId="2A574142" w:rsidR="007D5F66" w:rsidRPr="001549C6" w:rsidRDefault="007D5F66" w:rsidP="00B45822">
      <w:pPr>
        <w:pStyle w:val="4"/>
        <w:numPr>
          <w:ilvl w:val="3"/>
          <w:numId w:val="61"/>
        </w:numPr>
      </w:pPr>
      <w:r w:rsidRPr="001549C6">
        <w:t>Create iOSRETargetApp with Theos. The commands are as follows:</w:t>
      </w:r>
    </w:p>
    <w:p w14:paraId="1382C684"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snakeninnys-MacBook:Code snakeninny$ /opt/theos/bin/nic.pl</w:t>
      </w:r>
    </w:p>
    <w:p w14:paraId="1B0677D1"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NIC 2.0 - New Instance Creator</w:t>
      </w:r>
    </w:p>
    <w:p w14:paraId="622F59CD"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4D94F53F"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[1.] iphone/application</w:t>
      </w:r>
    </w:p>
    <w:p w14:paraId="669161AD"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[2.] iphone/library</w:t>
      </w:r>
    </w:p>
    <w:p w14:paraId="725D2A59"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[3.] iphone/preference_bundle</w:t>
      </w:r>
    </w:p>
    <w:p w14:paraId="7B2E85E0"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[4.] iphone/tool</w:t>
      </w:r>
    </w:p>
    <w:p w14:paraId="42D2D1CB"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[5.] iphone/tweak</w:t>
      </w:r>
    </w:p>
    <w:p w14:paraId="2CC7367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Choose a Template (required): 1</w:t>
      </w:r>
    </w:p>
    <w:p w14:paraId="7181EF70"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Project Name (required): iOSRETargetApp</w:t>
      </w:r>
    </w:p>
    <w:p w14:paraId="20CB84F7"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Package Name [com.yourcompany.iosretargetapp]: com.iosre.iosretargetapp</w:t>
      </w:r>
    </w:p>
    <w:p w14:paraId="3AB8B326"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Author/Maintainer Name [snakeninny]: snakeninny</w:t>
      </w:r>
    </w:p>
    <w:p w14:paraId="5ABD9437"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Instantiating iphone/application in iosretargetapp/...</w:t>
      </w:r>
    </w:p>
    <w:p w14:paraId="35EBF2E6"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Done.</w:t>
      </w:r>
    </w:p>
    <w:p w14:paraId="37D23121" w14:textId="14634E4D" w:rsidR="007D5F66" w:rsidRPr="001549C6" w:rsidRDefault="007D5F66" w:rsidP="00B45822">
      <w:pPr>
        <w:pStyle w:val="4"/>
        <w:numPr>
          <w:ilvl w:val="3"/>
          <w:numId w:val="61"/>
        </w:numPr>
      </w:pPr>
      <w:r w:rsidRPr="001549C6">
        <w:t>Modify RootViewController.mm as follows:</w:t>
      </w:r>
    </w:p>
    <w:p w14:paraId="15B3951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#import "RootViewController.h"</w:t>
      </w:r>
    </w:p>
    <w:p w14:paraId="256B1528"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81760C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class CPPClass</w:t>
      </w:r>
    </w:p>
    <w:p w14:paraId="53E92D9A"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33874F54"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public:</w:t>
      </w:r>
    </w:p>
    <w:p w14:paraId="68FB0FF2"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void CPPFunction(const char *);</w:t>
      </w:r>
    </w:p>
    <w:p w14:paraId="029FAD3B"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42C55CA4"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287FDFDD"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void CPPClass::CPPFunction(const char *arg0)</w:t>
      </w:r>
    </w:p>
    <w:p w14:paraId="4CBBFB6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62A94BC7"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for (int i = 0; i &lt; 66; i++) // This for loop makes this function long enough to validate MSHookFunction</w:t>
      </w:r>
    </w:p>
    <w:p w14:paraId="13CD0091"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w:t>
      </w:r>
    </w:p>
    <w:p w14:paraId="3A9B6409"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u_int32_t randomNumber;</w:t>
      </w:r>
    </w:p>
    <w:p w14:paraId="7659914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if (i % 3 == 0) randomNumber = arc4random_uniform(i);</w:t>
      </w:r>
    </w:p>
    <w:p w14:paraId="6527FD41"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NSProcessInfo *processInfo = [NSProcessInfo processInfo];</w:t>
      </w:r>
    </w:p>
    <w:p w14:paraId="4A2B8F23"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NSString *hostName = processInfo.hostName;</w:t>
      </w:r>
    </w:p>
    <w:p w14:paraId="041F1A78"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int pid = processInfo.processIdentifier;</w:t>
      </w:r>
    </w:p>
    <w:p w14:paraId="38471E86"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NSString *globallyUniqueString = processInfo.globallyUniqueString;</w:t>
      </w:r>
    </w:p>
    <w:p w14:paraId="1B6AC59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NSString *processName = processInfo.processName;</w:t>
      </w:r>
    </w:p>
    <w:p w14:paraId="6A2BBDB9"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NSArray *junks = @[hostName, globallyUniqueString, processName];</w:t>
      </w:r>
    </w:p>
    <w:p w14:paraId="2B1A4A0F"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NSString *junk = @"";</w:t>
      </w:r>
    </w:p>
    <w:p w14:paraId="2A97F1D9"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for (int j = 0; j &lt; pid; j++)</w:t>
      </w:r>
    </w:p>
    <w:p w14:paraId="2225E7DA"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lastRenderedPageBreak/>
        <w:tab/>
      </w:r>
      <w:r w:rsidRPr="001549C6">
        <w:rPr>
          <w:rFonts w:ascii="Monaco"/>
          <w:kern w:val="0"/>
          <w:sz w:val="20"/>
          <w:szCs w:val="20"/>
          <w:shd w:val="clear" w:color="auto" w:fill="D8D8D8"/>
        </w:rPr>
        <w:tab/>
        <w:t>{</w:t>
      </w:r>
    </w:p>
    <w:p w14:paraId="233C5DC1"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r>
      <w:r w:rsidRPr="001549C6">
        <w:rPr>
          <w:rFonts w:ascii="Monaco"/>
          <w:kern w:val="0"/>
          <w:sz w:val="20"/>
          <w:szCs w:val="20"/>
          <w:shd w:val="clear" w:color="auto" w:fill="D8D8D8"/>
        </w:rPr>
        <w:tab/>
        <w:t>if (pid % 6 == 0) junk = junks[j % 3];</w:t>
      </w:r>
    </w:p>
    <w:p w14:paraId="5DE57A7F"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w:t>
      </w:r>
    </w:p>
    <w:p w14:paraId="47993B9E"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if (i % 68 == 1) NSLog(@"Junk: %@", junk);</w:t>
      </w:r>
    </w:p>
    <w:p w14:paraId="5C91024D"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w:t>
      </w:r>
    </w:p>
    <w:p w14:paraId="42121F03"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NSLog(@"iOSRE: CPPFunction: %s", arg0);</w:t>
      </w:r>
    </w:p>
    <w:p w14:paraId="4C3C842A"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48A72370"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F0753E8"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extern "C" void CFunction(const char *arg0)</w:t>
      </w:r>
    </w:p>
    <w:p w14:paraId="672ACB6A"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6FCA7D11"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for (int i = 0; i &lt; 66; i++) // This for loop makes this function long enough to validate MSHookFunction</w:t>
      </w:r>
    </w:p>
    <w:p w14:paraId="462CF408"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w:t>
      </w:r>
    </w:p>
    <w:p w14:paraId="459A9E50"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u_int32_t randomNumber;</w:t>
      </w:r>
    </w:p>
    <w:p w14:paraId="57B840DF"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if (i % 3 == 0) randomNumber = arc4random_uniform(i);</w:t>
      </w:r>
    </w:p>
    <w:p w14:paraId="529D94B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NSProcessInfo *processInfo = [NSProcessInfo processInfo];</w:t>
      </w:r>
    </w:p>
    <w:p w14:paraId="025FD574"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NSString *hostName = processInfo.hostName;</w:t>
      </w:r>
    </w:p>
    <w:p w14:paraId="318C7ED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int pid = processInfo.processIdentifier;</w:t>
      </w:r>
    </w:p>
    <w:p w14:paraId="75EB8ED8"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NSString *globallyUniqueString = processInfo.globallyUniqueString;</w:t>
      </w:r>
    </w:p>
    <w:p w14:paraId="68D3EBE7"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NSString *processName = processInfo.processName;</w:t>
      </w:r>
    </w:p>
    <w:p w14:paraId="250DEB70"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NSArray *junks = @[hostName, globallyUniqueString, processName];</w:t>
      </w:r>
    </w:p>
    <w:p w14:paraId="220DFE7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NSString *junk = @"";</w:t>
      </w:r>
    </w:p>
    <w:p w14:paraId="0DE78F0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for (int j = 0; j &lt; pid; j++)</w:t>
      </w:r>
    </w:p>
    <w:p w14:paraId="0766755B"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w:t>
      </w:r>
    </w:p>
    <w:p w14:paraId="00B0E2ED"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r>
      <w:r w:rsidRPr="001549C6">
        <w:rPr>
          <w:rFonts w:ascii="Monaco"/>
          <w:kern w:val="0"/>
          <w:sz w:val="20"/>
          <w:szCs w:val="20"/>
          <w:shd w:val="clear" w:color="auto" w:fill="D8D8D8"/>
        </w:rPr>
        <w:tab/>
        <w:t>if (pid % 6 == 0) junk = junks[j % 3];</w:t>
      </w:r>
    </w:p>
    <w:p w14:paraId="1CFE60C9"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w:t>
      </w:r>
    </w:p>
    <w:p w14:paraId="65D3CBD2"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if (i % 68 == 1) NSLog(@"Junk: %@", junk);</w:t>
      </w:r>
    </w:p>
    <w:p w14:paraId="093F239A"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w:t>
      </w:r>
    </w:p>
    <w:p w14:paraId="564580BE"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NSLog(@"iOSRE: CFunction: %s", arg0);</w:t>
      </w:r>
    </w:p>
    <w:p w14:paraId="4368E2E6"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29D55E48"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98EC9FE"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extern "C" void ShortCFunction(const char *arg0) // ShortCFunction is too short to be hooked</w:t>
      </w:r>
    </w:p>
    <w:p w14:paraId="75E80D4E"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6253693D"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CPPClass cppClass;</w:t>
      </w:r>
    </w:p>
    <w:p w14:paraId="34F92566"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cppClass.CPPFunction(arg0);</w:t>
      </w:r>
    </w:p>
    <w:p w14:paraId="551C8488"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42154460"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4ECF117"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@implementation RootViewController</w:t>
      </w:r>
    </w:p>
    <w:p w14:paraId="50E9CD81"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(void)loadView {</w:t>
      </w:r>
    </w:p>
    <w:p w14:paraId="347DB903"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self.view = [[[UIView alloc] initWithFrame:[[UIScreen mainScreen] applicationFrame]] autorelease];</w:t>
      </w:r>
    </w:p>
    <w:p w14:paraId="562F7830"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self.view.backgroundColor = [UIColor redColor];</w:t>
      </w:r>
    </w:p>
    <w:p w14:paraId="7622A9F1"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2ADE80F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3505FAF7"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(void)viewDidLoad</w:t>
      </w:r>
    </w:p>
    <w:p w14:paraId="4179A5E7"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72DE7664"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[super viewDidLoad];</w:t>
      </w:r>
    </w:p>
    <w:p w14:paraId="5B70D49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2994F4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CPPClass cppClass;</w:t>
      </w:r>
    </w:p>
    <w:p w14:paraId="1E83DC4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cppClass.CPPFunction("This is a C++ function!");</w:t>
      </w:r>
    </w:p>
    <w:p w14:paraId="43A7003D"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CFunction("This is a C function!");</w:t>
      </w:r>
    </w:p>
    <w:p w14:paraId="78C0F993"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ShortCFunction("This is a short C function!");</w:t>
      </w:r>
    </w:p>
    <w:p w14:paraId="1E337F4E"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lastRenderedPageBreak/>
        <w:t>}</w:t>
      </w:r>
    </w:p>
    <w:p w14:paraId="38A79367"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@end</w:t>
      </w:r>
    </w:p>
    <w:p w14:paraId="0FCE9583" w14:textId="400FBCBB"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ve written a CPPClass::CPPFunction, a CFunction, and a ShortCFunction as our hooking targets. Here,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ve intentionally added some useless code in the CPPClass::CPPFunction and CFuntion for the purpose of increasing the length of these two functions, which validates MSHookFunction. However, MSHookFunction will fail on ShortCFunction because of its short length, and we have a plan B for this situation. </w:t>
      </w:r>
    </w:p>
    <w:p w14:paraId="034A73D2" w14:textId="78427C07" w:rsidR="007D5F66" w:rsidRPr="001549C6" w:rsidRDefault="007D5F66" w:rsidP="00B45822">
      <w:pPr>
        <w:pStyle w:val="4"/>
        <w:numPr>
          <w:ilvl w:val="3"/>
          <w:numId w:val="61"/>
        </w:numPr>
      </w:pPr>
      <w:r w:rsidRPr="001549C6">
        <w:t xml:space="preserve">Modify Makefile and install the tweak: </w:t>
      </w:r>
    </w:p>
    <w:p w14:paraId="5A49FFBA"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export THEOS_DEVICE_IP = iOSIP</w:t>
      </w:r>
    </w:p>
    <w:p w14:paraId="63E46481"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export ARCHS = armv7 arm64</w:t>
      </w:r>
    </w:p>
    <w:p w14:paraId="4BF082DA"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export TARGET = iphone:clang:latest:8.0</w:t>
      </w:r>
    </w:p>
    <w:p w14:paraId="64D8C4CD"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6B02E3FB"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include theos/makefiles/common.mk</w:t>
      </w:r>
    </w:p>
    <w:p w14:paraId="68F1098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2071E8B"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APPLICATION_NAME = iOSRETargetApp</w:t>
      </w:r>
    </w:p>
    <w:p w14:paraId="662B6B33"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iOSRETargetApp_FILES = main.m iOSRETargetAppApplication.mm RootViewController.mm</w:t>
      </w:r>
    </w:p>
    <w:p w14:paraId="2ABC5FEB"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iOSRETargetApp_FRAMEWORKS = UIKit CoreGraphics</w:t>
      </w:r>
    </w:p>
    <w:p w14:paraId="17B8836E"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C96CA43"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include $(THEOS_MAKE_PATH)/application.mk</w:t>
      </w:r>
    </w:p>
    <w:p w14:paraId="5FDA21C3"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E4E233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after-install::</w:t>
      </w:r>
    </w:p>
    <w:p w14:paraId="26AA9621"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install.exec "su mobile -c uicache"</w:t>
      </w:r>
    </w:p>
    <w:p w14:paraId="794E47F3" w14:textId="34A62AC5"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In the above code,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su mobile - C uicache</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is used to refresh the UI cache of SpringBoard so that iOSRETargetApp</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s icon can be shown on SpringBoard. Run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make package install</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in Terminal to install this tweak on the device. Launch iOSRETargetApp, ssh into iOS after the red background shows, and see whether it outputs as expected:</w:t>
      </w:r>
    </w:p>
    <w:p w14:paraId="4B2B3EE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FunMaker-5:~ root# grep iOSRE: /var/log/syslog</w:t>
      </w:r>
    </w:p>
    <w:p w14:paraId="5519B122"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Nov 18 11:13:34 FunMaker-5 iOSRETargetApp[5072]: iOSRE: CPPFunction: This is a C++ function!</w:t>
      </w:r>
    </w:p>
    <w:p w14:paraId="55AD578B"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Nov 18 11:13:34 FunMaker-5 iOSRETargetApp[5072]: iOSRE: CFunction: This is a C function!</w:t>
      </w:r>
    </w:p>
    <w:p w14:paraId="76044270"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Nov 18 11:13:35 FunMaker-5 iOSRETargetApp[5072]: iOSRE: CPPFunction: This is a short C function!</w:t>
      </w:r>
    </w:p>
    <w:p w14:paraId="1C75C5D1" w14:textId="4B48C9D0" w:rsidR="007D5F66" w:rsidRPr="001549C6" w:rsidRDefault="007D5F66" w:rsidP="00B45822">
      <w:pPr>
        <w:pStyle w:val="4"/>
        <w:numPr>
          <w:ilvl w:val="3"/>
          <w:numId w:val="61"/>
        </w:numPr>
      </w:pPr>
      <w:r w:rsidRPr="001549C6">
        <w:t>Create iOSREHookerTweak with Theos, the commands are as follows:</w:t>
      </w:r>
    </w:p>
    <w:p w14:paraId="6D32919B"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snakeninnys-MacBook:Code snakeninny$ /opt/theos/bin/nic.pl</w:t>
      </w:r>
    </w:p>
    <w:p w14:paraId="4808C75E"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NIC 2.0 - New Instance Creator</w:t>
      </w:r>
    </w:p>
    <w:p w14:paraId="13D535E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75815660"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[1.] iphone/application</w:t>
      </w:r>
    </w:p>
    <w:p w14:paraId="7DDB85F3"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[2.] iphone/library</w:t>
      </w:r>
    </w:p>
    <w:p w14:paraId="69AEBCD3"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[3.] iphone/preference_bundle</w:t>
      </w:r>
    </w:p>
    <w:p w14:paraId="6F8EED1A"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[4.] iphone/tool</w:t>
      </w:r>
    </w:p>
    <w:p w14:paraId="592AE159"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lastRenderedPageBreak/>
        <w:t xml:space="preserve">  [5.] iphone/tweak</w:t>
      </w:r>
    </w:p>
    <w:p w14:paraId="5D140A8B"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Choose a Template (required): 5</w:t>
      </w:r>
    </w:p>
    <w:p w14:paraId="64E54FF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Project Name (required): iOSREHookerTweak</w:t>
      </w:r>
    </w:p>
    <w:p w14:paraId="4C39658F"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Package Name [com.yourcompany.iosrehookertweak]: com.iosre.iosrehookertweak</w:t>
      </w:r>
    </w:p>
    <w:p w14:paraId="50FA0CF1"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Author/Maintainer Name [snakeninny]: snakeninny</w:t>
      </w:r>
    </w:p>
    <w:p w14:paraId="23CF6C4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[iphone/tweak] MobileSubstrate Bundle filter [com.apple.springboard]: com.iosre.iosretargetapp</w:t>
      </w:r>
    </w:p>
    <w:p w14:paraId="67794A10"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[iphone/tweak] List of applications to terminate upon installation (space-separated, '-' for none) [SpringBoard]: iOSRETargetApp</w:t>
      </w:r>
    </w:p>
    <w:p w14:paraId="331B2E17"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Instantiating iphone/tweak in iosrehookertweak/...</w:t>
      </w:r>
    </w:p>
    <w:p w14:paraId="34C3FFDF"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Done.</w:t>
      </w:r>
    </w:p>
    <w:p w14:paraId="5E3BEDD8" w14:textId="6785E6D1" w:rsidR="007D5F66" w:rsidRPr="001549C6" w:rsidRDefault="007D5F66" w:rsidP="00B45822">
      <w:pPr>
        <w:pStyle w:val="4"/>
        <w:numPr>
          <w:ilvl w:val="3"/>
          <w:numId w:val="61"/>
        </w:numPr>
      </w:pPr>
      <w:r w:rsidRPr="001549C6">
        <w:t>Modify Tweak.xm as follows:</w:t>
      </w:r>
    </w:p>
    <w:p w14:paraId="3C205D86"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#import &lt;substrate.h&gt;</w:t>
      </w:r>
    </w:p>
    <w:p w14:paraId="40B0A04B"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53022314"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void (*old__ZN8CPPClass11CPPFunctionEPKc)(void *, const char *);</w:t>
      </w:r>
    </w:p>
    <w:p w14:paraId="14089B32"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29369A58"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void new__ZN8CPPClass11CPPFunctionEPKc(void *hiddenThis, const char *arg0)</w:t>
      </w:r>
    </w:p>
    <w:p w14:paraId="2ECBD8E4"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5D4C8223"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if (strcmp(arg0, "This is a short C function!") == 0) old__ZN8CPPClass11CPPFunctionEPKc(hiddenThis, "This is a hijacked short C function from new__ZN8CPPClass11CPPFunctionEPKc!");</w:t>
      </w:r>
    </w:p>
    <w:p w14:paraId="5B29545A"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else old__ZN8CPPClass11CPPFunctionEPKc(hiddenThis, "This is a hijacked C++ function!");</w:t>
      </w:r>
    </w:p>
    <w:p w14:paraId="5B95E027"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1FC521BF"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68AC4D3D"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void (*old_CFunction)(const char *);</w:t>
      </w:r>
    </w:p>
    <w:p w14:paraId="351C077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F57F039"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void new_CFunction(const char *arg0)</w:t>
      </w:r>
    </w:p>
    <w:p w14:paraId="3BA77BD2"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2345FB36"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old_CFunction("This is a hijacked C function!"); // Call the original CFunction</w:t>
      </w:r>
    </w:p>
    <w:p w14:paraId="4EC30AE0"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2B851F6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2D13493A"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void (*old_ShortCFunction)(const char *);</w:t>
      </w:r>
    </w:p>
    <w:p w14:paraId="57ED0B7D"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3BDE96F2"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void new_ShortCFunction(const char *arg0)</w:t>
      </w:r>
    </w:p>
    <w:p w14:paraId="6551A844"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08B11731"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old_CFunction("This is a hijacked short C function from new_ShortCFunction!"); // Call the original ShortCFunction</w:t>
      </w:r>
    </w:p>
    <w:p w14:paraId="0CD36827"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254F603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12B9CE2"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%ctor</w:t>
      </w:r>
    </w:p>
    <w:p w14:paraId="312E880F"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612667F6"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@autoreleasepool</w:t>
      </w:r>
    </w:p>
    <w:p w14:paraId="196F314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w:t>
      </w:r>
    </w:p>
    <w:p w14:paraId="59C1E2EE"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MSImageRef image = MSGetImageByName("/Applications/iOSRETargetApp.app/iOSRETargetApp");</w:t>
      </w:r>
    </w:p>
    <w:p w14:paraId="7E2BAD82"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void *__ZN8CPPClass11CPPFunctionEPKc = MSFindSymbol(image, "__ZN8CPPClass11CPPFunctionEPKc");</w:t>
      </w:r>
    </w:p>
    <w:p w14:paraId="6CAC4764"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lastRenderedPageBreak/>
        <w:tab/>
      </w:r>
      <w:r w:rsidRPr="001549C6">
        <w:rPr>
          <w:rFonts w:ascii="Monaco"/>
          <w:kern w:val="0"/>
          <w:sz w:val="20"/>
          <w:szCs w:val="20"/>
          <w:shd w:val="clear" w:color="auto" w:fill="D8D8D8"/>
        </w:rPr>
        <w:tab/>
        <w:t>if (__ZN8CPPClass11CPPFunctionEPKc) NSLog(@"iOSRE: Found CPPFunction!");</w:t>
      </w:r>
    </w:p>
    <w:p w14:paraId="283BA836"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MSHookFunction((void *)__ZN8CPPClass11CPPFunctionEPKc, (void *)&amp;new__ZN8CPPClass11CPPFunctionEPKc, (void **)&amp;old__ZN8CPPClass11CPPFunctionEPKc);</w:t>
      </w:r>
    </w:p>
    <w:p w14:paraId="13B0F437"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695983B"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void *_CFunction = MSFindSymbol(image, "_CFunction");</w:t>
      </w:r>
    </w:p>
    <w:p w14:paraId="33FDD664"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if (_CFunction) NSLog(@"iOSRE: Found CFunction!");</w:t>
      </w:r>
    </w:p>
    <w:p w14:paraId="2C1694B1"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MSHookFunction((void *)_CFunction, (void *)&amp;new_CFunction, (void **)&amp;old_CFunction);</w:t>
      </w:r>
    </w:p>
    <w:p w14:paraId="79532662"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5F486E0"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void *_ShortCFunction = MSFindSymbol(image, "_ShortCFunction");</w:t>
      </w:r>
    </w:p>
    <w:p w14:paraId="10E6E9DD"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if (_ShortCFunction) NSLog(@"iOSRE: Found ShortCFunction!");</w:t>
      </w:r>
    </w:p>
    <w:p w14:paraId="05A67664"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MSHookFunction((void *)_ShortCFunction, (void *)&amp;new_ShortCFunction, (void **)&amp;old_ShortCFunction); // This MSHookFuntion will fail because ShortCFunction is too short to be hooked</w:t>
      </w:r>
    </w:p>
    <w:p w14:paraId="5E188928"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w:t>
      </w:r>
    </w:p>
    <w:p w14:paraId="6E52B186"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75715464" w14:textId="77777777"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In the above code,  we should pay extra attention to some points:</w:t>
      </w:r>
    </w:p>
    <w:p w14:paraId="17BF8421" w14:textId="77777777" w:rsidR="007D5F66" w:rsidRPr="001549C6" w:rsidRDefault="007D5F66" w:rsidP="001549C6">
      <w:pPr>
        <w:pStyle w:val="listbulletfirst"/>
        <w:numPr>
          <w:ilvl w:val="0"/>
          <w:numId w:val="5"/>
        </w:numPr>
        <w:jc w:val="left"/>
      </w:pPr>
      <w:r w:rsidRPr="001549C6">
        <w:t>The use of MSFindSymbol</w:t>
      </w:r>
    </w:p>
    <w:p w14:paraId="293CACF2" w14:textId="2FBF7F2B"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Simply put, the role of MSFindSymbol is to search the symbol to be hooked. Well, what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a symbol?</w:t>
      </w:r>
    </w:p>
    <w:p w14:paraId="17C39A48" w14:textId="541D5803"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In computer, the instructions of a function are stored in memory. When the process is going to call the function, it needs to know where to locate the function in memory, and then executes its instructions at there. That is to say, the process needs to know the memory address of a function according to its name. The mapping of function names and addresses is stored in the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symbol table</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symbol</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is the name of the function, according to which the process locates the function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address in memory and then jumps there to execute it.</w:t>
      </w:r>
    </w:p>
    <w:p w14:paraId="460271E1" w14:textId="47B094B7"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Imagine such a scenario: Your App calls a lookup function in a dylib to query information on your server. If another App gets to know the symbol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lookup</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then it can import the dylib, and call the function as it wishes, causing great consumption of your server resources.</w:t>
      </w:r>
    </w:p>
    <w:p w14:paraId="66D7A7A4" w14:textId="28A98D7E"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To avoid this, symbols are divided into 2 types, i.e. public symbols and private symbols (Besides, there are stripped symbols, but they have little to do with this chapter. If you are interested in stripped symbols, please visit the following reference links or google by yourselves). Private symbols are not property of yours, you can not make use of them as you wish. That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to say, MSHookFunction will fail on private symbols without further manipulation. So saurik provides the MSFindSymbol function to access private symbols. If the concept of symbol is still beyond comprehension, just keep the following code pattern in mind:</w:t>
      </w:r>
    </w:p>
    <w:p w14:paraId="7A4735C9"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lastRenderedPageBreak/>
        <w:t>MSImageRef image = MSGetImageByName("/path/to/binary/who/contains/the/implementation/of/symbol");</w:t>
      </w:r>
    </w:p>
    <w:p w14:paraId="18E75FDA"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void *symbol = MSFindSymbol(image, "symbol");</w:t>
      </w:r>
    </w:p>
    <w:p w14:paraId="7F54DD2C" w14:textId="1FFBF582"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The parameter of MSGetImageByName is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The full path of the binary which contains the implementation of the function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For example, the implementation of NSLog is in the Foundation framework, so the parameter should be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/System/Library/Frameworks/Foundation.framework/Foundation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Got it?</w:t>
      </w:r>
    </w:p>
    <w:p w14:paraId="75B5DCEA" w14:textId="77777777"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You can refer to the official document at http://www.cydiasubstrate.com/api/c/MSFindSymbol/ for a more detailed explanation of MSFindSymbol. As for the types and definition of symbols, please read http://msdn.microsoft.com/en-us/library/windows/hardware/ff553493(v=vs.85).Aspx and http://en.wikibooks.org/wiki/Reverse_Engineering /Mac_OS_X#Symbols_Types.</w:t>
      </w:r>
    </w:p>
    <w:p w14:paraId="5CE8E7A1" w14:textId="77777777" w:rsidR="007D5F66" w:rsidRPr="001549C6" w:rsidRDefault="007D5F66" w:rsidP="001549C6">
      <w:pPr>
        <w:pStyle w:val="listbulletfirst"/>
        <w:numPr>
          <w:ilvl w:val="0"/>
          <w:numId w:val="5"/>
        </w:numPr>
        <w:jc w:val="left"/>
      </w:pPr>
      <w:r w:rsidRPr="001549C6">
        <w:t>The origin of symbol</w:t>
      </w:r>
    </w:p>
    <w:p w14:paraId="6E0AF79B" w14:textId="2B747AA1"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You may have already noticed that, the functions we defined in RootViewController.mm were CPPClass:: CPPFunction, CFunction and ShortCFunction. How did they change into __ZN8CPPClass11CPPFunctionEPKc, _CFunction and _ShortCFunction respectively in tweak.xm? In brief, that was because the compiler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mangled</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(changed) the function name.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unnecessary here for us to know how every name is mangled, we are only concerned with the results. Where does these 3 underline prefixed symbols come from? In reverse engineering,  normally we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t have the right to access the source code of our targets, so these symbols are all extracted via IDA, as illustrated in this example. </w:t>
      </w:r>
    </w:p>
    <w:p w14:paraId="35C9F9A2" w14:textId="3A9D853C"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Drag and drop iOSRETargetApp</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binary into IDA. The Functions window after initial analysis is shown in figure 4-4.</w:t>
      </w:r>
    </w:p>
    <w:p w14:paraId="207A8D4D" w14:textId="77777777" w:rsidR="007D5F66" w:rsidRDefault="007D5F66" w:rsidP="007D5F66">
      <w:pPr>
        <w:keepNext/>
        <w:jc w:val="center"/>
      </w:pPr>
      <w:r>
        <w:rPr>
          <w:noProof/>
          <w:lang w:eastAsia="zh-CN"/>
        </w:rPr>
        <w:lastRenderedPageBreak/>
        <w:drawing>
          <wp:inline distT="0" distB="0" distL="0" distR="0" wp14:anchorId="0CB38E65" wp14:editId="5F6A8172">
            <wp:extent cx="2878379" cy="2636444"/>
            <wp:effectExtent l="0" t="0" r="0" b="0"/>
            <wp:docPr id="1073741884"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pic:nvPicPr>
                  <pic:blipFill>
                    <a:blip r:embed="rId139">
                      <a:extLst/>
                    </a:blip>
                    <a:stretch>
                      <a:fillRect/>
                    </a:stretch>
                  </pic:blipFill>
                  <pic:spPr>
                    <a:xfrm>
                      <a:off x="0" y="0"/>
                      <a:ext cx="2878379" cy="2636444"/>
                    </a:xfrm>
                    <a:prstGeom prst="rect">
                      <a:avLst/>
                    </a:prstGeom>
                    <a:ln w="12700" cap="flat">
                      <a:noFill/>
                      <a:miter lim="400000"/>
                    </a:ln>
                    <a:effectLst/>
                  </pic:spPr>
                </pic:pic>
              </a:graphicData>
            </a:graphic>
          </wp:inline>
        </w:drawing>
      </w:r>
    </w:p>
    <w:p w14:paraId="188B8776" w14:textId="77777777" w:rsidR="007D5F66" w:rsidRPr="001549C6" w:rsidRDefault="007D5F66" w:rsidP="001549C6">
      <w:pPr>
        <w:pStyle w:val="aa"/>
        <w:ind w:left="0" w:firstLine="0"/>
        <w:jc w:val="center"/>
        <w:rPr>
          <w:i w:val="0"/>
          <w:sz w:val="24"/>
          <w:szCs w:val="24"/>
        </w:rPr>
      </w:pPr>
      <w:r w:rsidRPr="001549C6">
        <w:rPr>
          <w:i w:val="0"/>
          <w:sz w:val="24"/>
          <w:szCs w:val="24"/>
        </w:rPr>
        <w:t>Figure 4- 4 Functions window</w:t>
      </w:r>
    </w:p>
    <w:p w14:paraId="3BD86E18" w14:textId="149AA1AD"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As we can see, CPPClass::CPPFunction(char const*), _CFunction and _ShortCFunction are listed here. Double click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CPPClass::CPPFunction(char const*)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to go to its implementation, as shown in figure 4-5.</w:t>
      </w:r>
    </w:p>
    <w:p w14:paraId="79045958" w14:textId="77777777" w:rsidR="007D5F66" w:rsidRDefault="007D5F66" w:rsidP="007D5F66">
      <w:pPr>
        <w:keepNext/>
        <w:jc w:val="center"/>
      </w:pPr>
      <w:r>
        <w:rPr>
          <w:noProof/>
          <w:lang w:eastAsia="zh-CN"/>
        </w:rPr>
        <w:drawing>
          <wp:inline distT="0" distB="0" distL="0" distR="0" wp14:anchorId="13F4DA91" wp14:editId="3371B296">
            <wp:extent cx="2878430" cy="2799449"/>
            <wp:effectExtent l="0" t="0" r="0" b="0"/>
            <wp:docPr id="1073741885"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pic:nvPicPr>
                  <pic:blipFill>
                    <a:blip r:embed="rId140">
                      <a:extLst/>
                    </a:blip>
                    <a:stretch>
                      <a:fillRect/>
                    </a:stretch>
                  </pic:blipFill>
                  <pic:spPr>
                    <a:xfrm>
                      <a:off x="0" y="0"/>
                      <a:ext cx="2878430" cy="2799449"/>
                    </a:xfrm>
                    <a:prstGeom prst="rect">
                      <a:avLst/>
                    </a:prstGeom>
                    <a:ln w="12700" cap="flat">
                      <a:noFill/>
                      <a:miter lim="400000"/>
                    </a:ln>
                    <a:effectLst/>
                  </pic:spPr>
                </pic:pic>
              </a:graphicData>
            </a:graphic>
          </wp:inline>
        </w:drawing>
      </w:r>
    </w:p>
    <w:p w14:paraId="36E481E0" w14:textId="77777777" w:rsidR="007D5F66" w:rsidRPr="001549C6" w:rsidRDefault="007D5F66" w:rsidP="001549C6">
      <w:pPr>
        <w:pStyle w:val="aa"/>
        <w:ind w:left="0" w:firstLine="0"/>
        <w:jc w:val="center"/>
        <w:rPr>
          <w:i w:val="0"/>
          <w:sz w:val="24"/>
          <w:szCs w:val="24"/>
        </w:rPr>
      </w:pPr>
      <w:r w:rsidRPr="001549C6">
        <w:rPr>
          <w:i w:val="0"/>
          <w:sz w:val="24"/>
          <w:szCs w:val="24"/>
        </w:rPr>
        <w:t>Figure 4- 5  CPPClass::CPPFunction(char const*)</w:t>
      </w:r>
    </w:p>
    <w:p w14:paraId="7757406B" w14:textId="3BC2E80D"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The underline prefixed string in line 4 is exactly the symbol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 looking for. In the same way, where _CFunction and _ShortCFunction come from is obviously shown in figure 4-6 and figure 4-7.</w:t>
      </w:r>
    </w:p>
    <w:p w14:paraId="694F451A" w14:textId="77777777" w:rsidR="007D5F66" w:rsidRDefault="007D5F66" w:rsidP="007D5F66">
      <w:pPr>
        <w:keepNext/>
        <w:jc w:val="center"/>
      </w:pPr>
      <w:r>
        <w:rPr>
          <w:noProof/>
          <w:lang w:eastAsia="zh-CN"/>
        </w:rPr>
        <w:lastRenderedPageBreak/>
        <w:drawing>
          <wp:inline distT="0" distB="0" distL="0" distR="0" wp14:anchorId="2BDCEA07" wp14:editId="550AD799">
            <wp:extent cx="2419465" cy="2878354"/>
            <wp:effectExtent l="0" t="0" r="0" b="0"/>
            <wp:docPr id="1073741886"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pic:nvPicPr>
                  <pic:blipFill>
                    <a:blip r:embed="rId141">
                      <a:extLst/>
                    </a:blip>
                    <a:stretch>
                      <a:fillRect/>
                    </a:stretch>
                  </pic:blipFill>
                  <pic:spPr>
                    <a:xfrm>
                      <a:off x="0" y="0"/>
                      <a:ext cx="2419465" cy="2878354"/>
                    </a:xfrm>
                    <a:prstGeom prst="rect">
                      <a:avLst/>
                    </a:prstGeom>
                    <a:ln w="12700" cap="flat">
                      <a:noFill/>
                      <a:miter lim="400000"/>
                    </a:ln>
                    <a:effectLst/>
                  </pic:spPr>
                </pic:pic>
              </a:graphicData>
            </a:graphic>
          </wp:inline>
        </w:drawing>
      </w:r>
    </w:p>
    <w:p w14:paraId="211AD695" w14:textId="77777777" w:rsidR="007D5F66" w:rsidRPr="001549C6" w:rsidRDefault="007D5F66" w:rsidP="001549C6">
      <w:pPr>
        <w:pStyle w:val="aa"/>
        <w:ind w:left="0" w:firstLine="0"/>
        <w:jc w:val="center"/>
        <w:rPr>
          <w:i w:val="0"/>
          <w:sz w:val="24"/>
          <w:szCs w:val="24"/>
        </w:rPr>
      </w:pPr>
      <w:r w:rsidRPr="001549C6">
        <w:rPr>
          <w:i w:val="0"/>
          <w:sz w:val="24"/>
          <w:szCs w:val="24"/>
        </w:rPr>
        <w:t>Figure 4- 6 CFunction</w:t>
      </w:r>
    </w:p>
    <w:p w14:paraId="1DA6C755" w14:textId="77777777" w:rsidR="007D5F66" w:rsidRDefault="007D5F66" w:rsidP="007D5F66">
      <w:pPr>
        <w:keepNext/>
        <w:jc w:val="center"/>
      </w:pPr>
      <w:r>
        <w:rPr>
          <w:noProof/>
          <w:lang w:eastAsia="zh-CN"/>
        </w:rPr>
        <w:drawing>
          <wp:inline distT="0" distB="0" distL="0" distR="0" wp14:anchorId="1BFDE63F" wp14:editId="7676B44F">
            <wp:extent cx="2160448" cy="1234542"/>
            <wp:effectExtent l="0" t="0" r="0" b="0"/>
            <wp:docPr id="1073741887"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pic:nvPicPr>
                  <pic:blipFill>
                    <a:blip r:embed="rId142">
                      <a:extLst/>
                    </a:blip>
                    <a:stretch>
                      <a:fillRect/>
                    </a:stretch>
                  </pic:blipFill>
                  <pic:spPr>
                    <a:xfrm>
                      <a:off x="0" y="0"/>
                      <a:ext cx="2160448" cy="1234542"/>
                    </a:xfrm>
                    <a:prstGeom prst="rect">
                      <a:avLst/>
                    </a:prstGeom>
                    <a:ln w="12700" cap="flat">
                      <a:noFill/>
                      <a:miter lim="400000"/>
                    </a:ln>
                    <a:effectLst/>
                  </pic:spPr>
                </pic:pic>
              </a:graphicData>
            </a:graphic>
          </wp:inline>
        </w:drawing>
      </w:r>
    </w:p>
    <w:p w14:paraId="2239BA02" w14:textId="77777777" w:rsidR="007D5F66" w:rsidRPr="001549C6" w:rsidRDefault="007D5F66" w:rsidP="001549C6">
      <w:pPr>
        <w:pStyle w:val="aa"/>
        <w:ind w:left="0" w:firstLine="0"/>
        <w:jc w:val="center"/>
        <w:rPr>
          <w:i w:val="0"/>
          <w:sz w:val="24"/>
          <w:szCs w:val="24"/>
        </w:rPr>
      </w:pPr>
      <w:r w:rsidRPr="001549C6">
        <w:rPr>
          <w:i w:val="0"/>
          <w:sz w:val="24"/>
          <w:szCs w:val="24"/>
        </w:rPr>
        <w:t>Figure 4- 7 ShortCFunction</w:t>
      </w:r>
    </w:p>
    <w:p w14:paraId="1BA1A610" w14:textId="77777777"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This approach of symbol locating applies to all kinds of symbols. In the beginning stage, we suggest you keep in mind that a symbol and its corresponding function name are different, while ignore the hows and whys. During your whole process of studying reverse engineering, the concept of symbol will imperceptibly goes into your knowledge system, thus there is no need to push it for now.</w:t>
      </w:r>
    </w:p>
    <w:p w14:paraId="236C644B" w14:textId="77777777" w:rsidR="007D5F66" w:rsidRPr="001549C6" w:rsidRDefault="007D5F66" w:rsidP="001549C6">
      <w:pPr>
        <w:pStyle w:val="listbulletfirst"/>
        <w:numPr>
          <w:ilvl w:val="0"/>
          <w:numId w:val="5"/>
        </w:numPr>
        <w:jc w:val="left"/>
      </w:pPr>
      <w:r w:rsidRPr="001549C6">
        <w:t>The writing pattern of MSHookFunction</w:t>
      </w:r>
    </w:p>
    <w:p w14:paraId="105058BB" w14:textId="3193EDC0"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The 3 parameters of MSHookFunction are: the original function to be hooked/replaced, the replacement function, and the original function saved by MobileHooker. Just like Sherlock Holmes needs Dr. Watson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assistance, MSHookFunction doesn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 work alone, it only functions with a conventional writing pattern, shown as follows:</w:t>
      </w:r>
    </w:p>
    <w:p w14:paraId="7568BC59"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#import &lt;substrate.h&gt;</w:t>
      </w:r>
    </w:p>
    <w:p w14:paraId="4E0E87EF"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E81C15B"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returnType (*old_symbol)(args);</w:t>
      </w:r>
    </w:p>
    <w:p w14:paraId="72E37841"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B89384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returnType new_symbol(args)</w:t>
      </w:r>
    </w:p>
    <w:p w14:paraId="7A4177A0"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3C9721E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lastRenderedPageBreak/>
        <w:tab/>
        <w:t>// Whatever</w:t>
      </w:r>
    </w:p>
    <w:p w14:paraId="0CFD2AB0"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675B4E2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34D1C1BA"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void InitializeMSHookFunction(void) // This function is often called in %ctor i.e. constructor</w:t>
      </w:r>
    </w:p>
    <w:p w14:paraId="6E01BFB4"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54245300"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MSImageRef image = MSGetImageByName("/path/to/binary/who/contains/the/implementation/of/symbol");</w:t>
      </w:r>
    </w:p>
    <w:p w14:paraId="10911586"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void *symbol = MSFindSymbol(image, "symbol");</w:t>
      </w:r>
    </w:p>
    <w:p w14:paraId="28F36616"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if (symbol)</w:t>
      </w:r>
      <w:r w:rsidRPr="001549C6">
        <w:rPr>
          <w:rFonts w:ascii="Monaco"/>
          <w:kern w:val="0"/>
          <w:sz w:val="20"/>
          <w:szCs w:val="20"/>
          <w:shd w:val="clear" w:color="auto" w:fill="D8D8D8"/>
        </w:rPr>
        <w:tab/>
        <w:t>MSHookFunction((void *)symbol, (void *)&amp;new_ symbol, (void **)&amp;old_ symbol);</w:t>
      </w:r>
    </w:p>
    <w:p w14:paraId="1CA01A82"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else NSLog(@"Symbol not found!");</w:t>
      </w:r>
    </w:p>
    <w:p w14:paraId="4525AFC3"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51D4B111" w14:textId="7441634B"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ll recognize this pattern if you review Tweak.xm in iOSREHookerTweak. Again, we cannot get the source code of the function to hook, so we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 know the prototype of the function: What is the returnType? How many args are there and what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 their types? At this moment, we need the help of more advanced reverse engineering skills to reconstruct the prototype of the function. Chapter 6 focuses on this knowledge, so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 worry if you can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 catch up for now. I strongly suggest you review this section after finishing chapter 6, I bet you will get a better understanding at that time.</w:t>
      </w:r>
    </w:p>
    <w:p w14:paraId="6799C239" w14:textId="31C945CA" w:rsidR="007D5F66" w:rsidRPr="001549C6" w:rsidRDefault="007D5F66" w:rsidP="00B45822">
      <w:pPr>
        <w:pStyle w:val="4"/>
        <w:numPr>
          <w:ilvl w:val="3"/>
          <w:numId w:val="61"/>
        </w:numPr>
      </w:pPr>
      <w:r w:rsidRPr="001549C6">
        <w:t>Modify Makefile and install the tweak:</w:t>
      </w:r>
    </w:p>
    <w:p w14:paraId="10BCF7E0"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export THEOS_DEVICE_IP = iOSIP</w:t>
      </w:r>
    </w:p>
    <w:p w14:paraId="3C7E06D2"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export ARCHS = armv7 arm64</w:t>
      </w:r>
    </w:p>
    <w:p w14:paraId="49D873D7"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export TARGET = iphone:clang:latest:8.0</w:t>
      </w:r>
    </w:p>
    <w:p w14:paraId="0FE0D8DF"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3FECADB7"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include theos/makefiles/common.mk</w:t>
      </w:r>
    </w:p>
    <w:p w14:paraId="75D122FD"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338381F"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TWEAK_NAME = iOSREHookerTweak</w:t>
      </w:r>
    </w:p>
    <w:p w14:paraId="4ECDF2F9"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iOSREHookerTweak_FILES = Tweak.xm</w:t>
      </w:r>
    </w:p>
    <w:p w14:paraId="4DEF221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69FB617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include $(THEOS_MAKE_PATH)/tweak.mk</w:t>
      </w:r>
    </w:p>
    <w:p w14:paraId="6BD7B46D"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D31A66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after-install::</w:t>
      </w:r>
    </w:p>
    <w:p w14:paraId="04C940A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install.exec "killall -9 iOSRETargetApp"</w:t>
      </w:r>
    </w:p>
    <w:p w14:paraId="37C1A626" w14:textId="77777777"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Now please relaunch iOSRETargetApp and see if the output matches our expectation: </w:t>
      </w:r>
    </w:p>
    <w:p w14:paraId="1B0FE017"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FunMaker-5:~ root# grep iOSRE: /var/log/syslog</w:t>
      </w:r>
    </w:p>
    <w:p w14:paraId="4B14957E"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Nov 18 11:29:14 FunMaker-5 iOSRETargetApp[5327]: iOSRE: Found CPPFunction!</w:t>
      </w:r>
    </w:p>
    <w:p w14:paraId="6FB7D30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Nov 18 11:29:14 FunMaker-5 iOSRETargetApp[5327]: iOSRE: Found CFunction!</w:t>
      </w:r>
    </w:p>
    <w:p w14:paraId="7A275542"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Nov 18 11:29:14 FunMaker-5 iOSRETargetApp[5327]: iOSRE: Found ShortCFunction!</w:t>
      </w:r>
    </w:p>
    <w:p w14:paraId="51FEBB4A"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Nov 18 11:29:14 FunMaker-5 iOSRETargetApp[5327]: iOSRE: CPPFunction: This is a hijacked C++ function!</w:t>
      </w:r>
    </w:p>
    <w:p w14:paraId="3463D888"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Nov 18 11:29:14 FunMaker-5 iOSRETargetApp[5327]: iOSRE: CFunction: This is a hijacked C function!</w:t>
      </w:r>
    </w:p>
    <w:p w14:paraId="75769A4B"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lastRenderedPageBreak/>
        <w:t>Nov 18 11:29:14 FunMaker-5 iOSRETargetApp[5327]: iOSRE: CPPFunction: This is a hijacked short C function from new__ZN8CPPClass11CPPFunctionEPKc!</w:t>
      </w:r>
    </w:p>
    <w:p w14:paraId="620A149F" w14:textId="2BE9EB03"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It is worth mentioning that, we failed hooking the short function (i.e. ShortCFunction), otherwise it would print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This is a hijacked short C function from new_ShortCFunction!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But we succeeded in hooking other functions (i.e. CPPClass::CPPFunction) inside the short function. We could tell if the caller was ShortCFuncation by judging the callee</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argument, thus indirectly hooked short function and met our needs. The introduction of MSHookFunction above covers almost every situation a beginner may encounter. Since Theos only provides encapsulation for MSHookMessageEx, thorough understanding of the use of MSHookFunction is particularly important. If MSHookFunction still confuses you, get to us on http://bbs.iosre.com.</w:t>
      </w:r>
    </w:p>
    <w:p w14:paraId="37C60ED3" w14:textId="1327C0E9" w:rsidR="007D5F66" w:rsidRPr="001549C6" w:rsidRDefault="007D5F66" w:rsidP="00B45822">
      <w:pPr>
        <w:pStyle w:val="3"/>
        <w:numPr>
          <w:ilvl w:val="0"/>
          <w:numId w:val="60"/>
        </w:numPr>
        <w:rPr>
          <w:rStyle w:val="afc"/>
        </w:rPr>
      </w:pPr>
      <w:r w:rsidRPr="001549C6">
        <w:rPr>
          <w:rStyle w:val="afc"/>
        </w:rPr>
        <w:t>MobileLoader</w:t>
      </w:r>
    </w:p>
    <w:p w14:paraId="4433802E" w14:textId="06BE4B45"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The role of MobileLoader is to load third-party dylibs. When iOS launches, launchd will load MobileLoader into memory, then MobileLoader will call dlopen according to tweaks</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plist filters to load dylibs under /Library/MobileSubstrate/DynamicLibraries/ into different processes. The format of the plist filter here has been explained in details in the previous Theos section, which saves my words here. For most rookie iOS reverse engineers, MobileLoader works transparently, knowing the existence of it is enough.</w:t>
      </w:r>
    </w:p>
    <w:p w14:paraId="06C94226" w14:textId="530C6CEE" w:rsidR="007D5F66" w:rsidRPr="001549C6" w:rsidRDefault="007D5F66" w:rsidP="00B45822">
      <w:pPr>
        <w:pStyle w:val="3"/>
        <w:numPr>
          <w:ilvl w:val="0"/>
          <w:numId w:val="60"/>
        </w:numPr>
        <w:rPr>
          <w:rStyle w:val="afc"/>
        </w:rPr>
      </w:pPr>
      <w:r w:rsidRPr="001549C6">
        <w:rPr>
          <w:rStyle w:val="afc"/>
        </w:rPr>
        <w:t>Safe mode</w:t>
      </w:r>
    </w:p>
    <w:p w14:paraId="71FB72AF" w14:textId="77777777"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iOS crashes when tweak sucks. A tweak is essentially a dylib residing in another process, once something goes wrong in it, the entire process crashes. If it unfortunately happens to be SpringBoard or other system processes, tweak crash leads to a system paralysis. So CydiaSubstrate introduces Safe mode: It captures SIGTRAP, SIGABRT, SIGILL, SIGBUS, SIGSEGV and SIGSYS signals, then enter safe mode, as shown in figure 4-8.</w:t>
      </w:r>
    </w:p>
    <w:p w14:paraId="566B9D55" w14:textId="77777777" w:rsidR="007D5F66" w:rsidRDefault="007D5F66" w:rsidP="007D5F66">
      <w:pPr>
        <w:keepNext/>
        <w:jc w:val="center"/>
      </w:pPr>
      <w:r>
        <w:rPr>
          <w:noProof/>
          <w:lang w:eastAsia="zh-CN"/>
        </w:rPr>
        <w:lastRenderedPageBreak/>
        <w:drawing>
          <wp:inline distT="0" distB="0" distL="0" distR="0" wp14:anchorId="42F02818" wp14:editId="123F020E">
            <wp:extent cx="2040128" cy="3635655"/>
            <wp:effectExtent l="0" t="0" r="0" b="0"/>
            <wp:docPr id="1073741888"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pic:nvPicPr>
                  <pic:blipFill>
                    <a:blip r:embed="rId143">
                      <a:extLst/>
                    </a:blip>
                    <a:stretch>
                      <a:fillRect/>
                    </a:stretch>
                  </pic:blipFill>
                  <pic:spPr>
                    <a:xfrm>
                      <a:off x="0" y="0"/>
                      <a:ext cx="2040128" cy="3635655"/>
                    </a:xfrm>
                    <a:prstGeom prst="rect">
                      <a:avLst/>
                    </a:prstGeom>
                    <a:ln w="12700" cap="flat">
                      <a:noFill/>
                      <a:miter lim="400000"/>
                    </a:ln>
                    <a:effectLst/>
                  </pic:spPr>
                </pic:pic>
              </a:graphicData>
            </a:graphic>
          </wp:inline>
        </w:drawing>
      </w:r>
    </w:p>
    <w:p w14:paraId="797FA629" w14:textId="77777777" w:rsidR="007D5F66" w:rsidRPr="001549C6" w:rsidRDefault="007D5F66" w:rsidP="001549C6">
      <w:pPr>
        <w:pStyle w:val="aa"/>
        <w:ind w:left="0" w:firstLine="0"/>
        <w:jc w:val="center"/>
        <w:rPr>
          <w:i w:val="0"/>
          <w:sz w:val="24"/>
          <w:szCs w:val="24"/>
        </w:rPr>
      </w:pPr>
      <w:r w:rsidRPr="001549C6">
        <w:rPr>
          <w:i w:val="0"/>
          <w:sz w:val="24"/>
          <w:szCs w:val="24"/>
        </w:rPr>
        <w:t xml:space="preserve">Figure 4- 8 Safe mode </w:t>
      </w:r>
    </w:p>
    <w:p w14:paraId="31165C65" w14:textId="67F1B81A"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In safe mode, all third-party tweaks that base on CydiaSubstrate will be disabled for troubleshooting. But safe mode can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t guarantee absolute safety, in many cases, devices fail to boot because of problematic third-party dylibs. In this situation, you can perform a hard reboot by pressing and holding the home and lock buttons, then completely disable CydiaSubstrate by holding the volume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button. After iOS successfully reboots, you can start error checking. When the problems are fixed, reboot iOS again to enable CydiaSubstrate.</w:t>
      </w:r>
    </w:p>
    <w:p w14:paraId="41E35EF1" w14:textId="25CA655A" w:rsidR="007D5F66" w:rsidRDefault="007D5F66" w:rsidP="00B45822">
      <w:pPr>
        <w:pStyle w:val="20"/>
        <w:numPr>
          <w:ilvl w:val="1"/>
          <w:numId w:val="59"/>
        </w:numPr>
      </w:pPr>
      <w:r>
        <w:lastRenderedPageBreak/>
        <w:t>Cycript</w:t>
      </w:r>
    </w:p>
    <w:p w14:paraId="4ABE0BA2" w14:textId="77777777" w:rsidR="007D5F66" w:rsidRDefault="007D5F66" w:rsidP="007D5F66">
      <w:pPr>
        <w:keepNext/>
        <w:jc w:val="center"/>
      </w:pPr>
      <w:r>
        <w:rPr>
          <w:noProof/>
          <w:lang w:eastAsia="zh-CN"/>
        </w:rPr>
        <w:drawing>
          <wp:inline distT="0" distB="0" distL="0" distR="0" wp14:anchorId="163E84B1" wp14:editId="77753737">
            <wp:extent cx="2032000" cy="3606800"/>
            <wp:effectExtent l="0" t="0" r="0" b="0"/>
            <wp:docPr id="1073741889"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pic:nvPicPr>
                  <pic:blipFill>
                    <a:blip r:embed="rId144">
                      <a:extLst/>
                    </a:blip>
                    <a:stretch>
                      <a:fillRect/>
                    </a:stretch>
                  </pic:blipFill>
                  <pic:spPr>
                    <a:xfrm>
                      <a:off x="0" y="0"/>
                      <a:ext cx="2032000" cy="3606800"/>
                    </a:xfrm>
                    <a:prstGeom prst="rect">
                      <a:avLst/>
                    </a:prstGeom>
                    <a:ln w="12700" cap="flat">
                      <a:noFill/>
                      <a:miter lim="400000"/>
                    </a:ln>
                    <a:effectLst/>
                  </pic:spPr>
                </pic:pic>
              </a:graphicData>
            </a:graphic>
          </wp:inline>
        </w:drawing>
      </w:r>
    </w:p>
    <w:p w14:paraId="77D115A6" w14:textId="77777777" w:rsidR="007D5F66" w:rsidRPr="001549C6" w:rsidRDefault="007D5F66" w:rsidP="001549C6">
      <w:pPr>
        <w:pStyle w:val="aa"/>
        <w:ind w:left="0" w:firstLine="0"/>
        <w:jc w:val="center"/>
        <w:rPr>
          <w:i w:val="0"/>
          <w:sz w:val="24"/>
          <w:szCs w:val="24"/>
        </w:rPr>
      </w:pPr>
      <w:r w:rsidRPr="001549C6">
        <w:rPr>
          <w:i w:val="0"/>
          <w:sz w:val="24"/>
          <w:szCs w:val="24"/>
        </w:rPr>
        <w:t>Figure 4- 9 Cycript</w:t>
      </w:r>
    </w:p>
    <w:p w14:paraId="2B386C4E" w14:textId="467359D4"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Cycript (As shown in figure 4-9) is a scripting language developed by saurik. You can view Cycript as Objective-JavaScript. A lot of you may not be familiar with JavaScript, then subconsciously think Cycript is very obscure. In fact, I, as a lazy learner, do not know JavaScript either, so in a long time, I</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ve ignored Cycript deliberately. It wasn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 until not long ago when I was playing with MTerminal during my company</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s boring meeting and tested a few Objective-C methods in Cycript, then I had a new awareness of this simple yet powerful language. In fact, for Objective-C programmers, scripting languages are not difficult to use, as long as we overcome our fear of difficulty, we will be able to handle them very quickly, and Cycript is no exception. Cycript has the convenience of scripting language, you can even write App in Cycript, but saurik himself said,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This isn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t quite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ready for primetime</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In my humble opinion, the most practical usage of Cycript is testing private methods in an easy manner, possessing both safety and efficiency. Therefore, this book will only use Cycript to test methods. For its complete manual, please visit the official website </w:t>
      </w:r>
      <w:hyperlink r:id="rId145" w:history="1">
        <w:r w:rsidRPr="001549C6">
          <w:rPr>
            <w:rFonts w:ascii="Dante MT Std" w:eastAsiaTheme="minorEastAsia" w:hAnsi="Dante MT Std" w:cs="Arial"/>
            <w:color w:val="auto"/>
            <w:sz w:val="26"/>
            <w:szCs w:val="26"/>
            <w:bdr w:val="none" w:sz="0" w:space="0" w:color="auto"/>
            <w:lang w:eastAsia="ar-SA"/>
          </w:rPr>
          <w:t>http://www.cycript.org</w:t>
        </w:r>
      </w:hyperlink>
      <w:r w:rsidRPr="001549C6">
        <w:rPr>
          <w:rFonts w:ascii="Dante MT Std" w:eastAsiaTheme="minorEastAsia" w:hAnsi="Dante MT Std" w:cs="Arial"/>
          <w:color w:val="auto"/>
          <w:kern w:val="0"/>
          <w:sz w:val="26"/>
          <w:szCs w:val="26"/>
          <w:bdr w:val="none" w:sz="0" w:space="0" w:color="auto"/>
          <w:lang w:eastAsia="ar-SA"/>
        </w:rPr>
        <w:t>.</w:t>
      </w:r>
    </w:p>
    <w:p w14:paraId="2E9FAE80" w14:textId="43726B3B"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We can launch Cycript either in MTerminal or via ssh. Input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cycript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and it outputs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cy#</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which indicates Cycript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successful launch.</w:t>
      </w:r>
    </w:p>
    <w:p w14:paraId="3EF626E3"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FunMaker-5:~ root# cycript   </w:t>
      </w:r>
    </w:p>
    <w:p w14:paraId="043EA9C3"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lastRenderedPageBreak/>
        <w:t>cy#</w:t>
      </w:r>
    </w:p>
    <w:p w14:paraId="73034267" w14:textId="6AFA1748"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After that, you can start coding. Instead of writing Apps, we mainly use Cycript to test methods, so we need to inject and run code in an existing process.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s exit Cycript by pressing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control + D</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for now. Generally speaking, which process to inject depends on what methods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 testing: Suppose the methods to be tested are from class A, and class A exists in process B, then you should inject into process B to test the methods. Stop beating around the bush,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see an example to make everything more straightforward.</w:t>
      </w:r>
    </w:p>
    <w:p w14:paraId="5F175BD5" w14:textId="6058C3D0"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If now we want to test the class method +sharedNumberFormatter in class PhoneApplication to reconstruct its prototype, we have to inject into the process MobilePhone because PhoneApplication only exists in MobilePhone; Similarly, for the instance method [SBUIController lockFromSource:], we have to inject into SpringBoard; Naturally, for [NSString length], we can inject into any process who imports Foundation.framework. Because most of the methods we test are private, so the general rules are that if the methods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 testing are from a process, inject right into that process; If they</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 from a lib, inject into the processes that import this lib.</w:t>
      </w:r>
    </w:p>
    <w:p w14:paraId="1E2AE24F" w14:textId="77777777"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Testing methods via process injection is rather simple. Take SpringBoard for an example, first we need to find out its process name or process ID (PID):</w:t>
      </w:r>
    </w:p>
    <w:p w14:paraId="6E38A1B3"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FunMaker-5:~ root# ps -e | grep SpringBoard</w:t>
      </w:r>
    </w:p>
    <w:p w14:paraId="0DA0484A"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4567 ??         0:27.45 /System/Library/CoreServices/SpringBoard.app/SpringBoard</w:t>
      </w:r>
    </w:p>
    <w:p w14:paraId="590206E3"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4634 ttys000    0:00.01 grep SpringBoard</w:t>
      </w:r>
    </w:p>
    <w:p w14:paraId="3DCF21A9" w14:textId="639E0E4E"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As we can see, SpringBoard</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s PID is 4634. Input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cycript -p 4634</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or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cycript -p SpringBoard</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to inject Cycript into SpringBoard. Now Cycript has been injected into SpringBoard and we can start method testing.</w:t>
      </w:r>
    </w:p>
    <w:p w14:paraId="4E4B1926" w14:textId="77777777"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UIAlertView is a most frequently used UI class on iOS. Only 3 lines of code in Objective-C are needed for a popup:</w:t>
      </w:r>
    </w:p>
    <w:p w14:paraId="3210AEF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UIAlertView *alertView = [[UIAlertView alloc] initWithTitle:@"iOSRE" message:@"snakeninny" delegate:nil cancelButtonTitle:@"OK" otherButtonTitles:nil];</w:t>
      </w:r>
    </w:p>
    <w:p w14:paraId="4514B2E9"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[alertView show];</w:t>
      </w:r>
    </w:p>
    <w:p w14:paraId="4620808B"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[alertView release];</w:t>
      </w:r>
    </w:p>
    <w:p w14:paraId="67F01D8D" w14:textId="3BE1C0CD"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easy to convert the above Objective-C code into Cycript code:</w:t>
      </w:r>
    </w:p>
    <w:p w14:paraId="01AA87E3"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FunMaker-5:~ root# cycript -p SpringBoard</w:t>
      </w:r>
    </w:p>
    <w:p w14:paraId="062BC4E4"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alertView = [[UIAlertView alloc] initWithTitle:@"iOSRE" message:@"snakeninny" delegate:nil cancelButtonTitle:@"OK" otherButtonTitles:nil]</w:t>
      </w:r>
    </w:p>
    <w:p w14:paraId="582D25DD"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#"&lt;UIAlertView: 0x1700e580; frame = (0 0; 0 0); layer = &lt;CALayer: 0x164146c0&gt;&gt;"</w:t>
      </w:r>
    </w:p>
    <w:p w14:paraId="5712613F"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[alertView show]</w:t>
      </w:r>
    </w:p>
    <w:p w14:paraId="772993D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[alertView release]</w:t>
      </w:r>
    </w:p>
    <w:p w14:paraId="111A674B" w14:textId="609898BC"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lastRenderedPageBreak/>
        <w:t>No need to declare the type of an object, no need to add a semicolon at the end of each line, that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Cycript. If a function has a return value, Cycript will print its memory address and description in real time, which is very intuitive. After Cycript executes the above code, a popup shows on SpringBoard, as shown in figure 4-10.</w:t>
      </w:r>
    </w:p>
    <w:p w14:paraId="3CF97233" w14:textId="77777777" w:rsidR="007D5F66" w:rsidRDefault="007D5F66" w:rsidP="007D5F66">
      <w:pPr>
        <w:keepNext/>
        <w:jc w:val="center"/>
      </w:pPr>
      <w:r>
        <w:rPr>
          <w:noProof/>
          <w:lang w:eastAsia="zh-CN"/>
        </w:rPr>
        <w:drawing>
          <wp:inline distT="0" distB="0" distL="0" distR="0" wp14:anchorId="66D42CAB" wp14:editId="74C28757">
            <wp:extent cx="2040128" cy="3635655"/>
            <wp:effectExtent l="0" t="0" r="0" b="0"/>
            <wp:docPr id="1073741890" name="officeArt object"/>
            <wp:cNvGraphicFramePr/>
            <a:graphic xmlns:a="http://schemas.openxmlformats.org/drawingml/2006/main">
              <a:graphicData uri="http://schemas.openxmlformats.org/drawingml/2006/picture">
                <pic:pic xmlns:pic="http://schemas.openxmlformats.org/drawingml/2006/picture">
                  <pic:nvPicPr>
                    <pic:cNvPr id="1073741834" name="image10.png"/>
                    <pic:cNvPicPr/>
                  </pic:nvPicPr>
                  <pic:blipFill>
                    <a:blip r:embed="rId146">
                      <a:extLst/>
                    </a:blip>
                    <a:stretch>
                      <a:fillRect/>
                    </a:stretch>
                  </pic:blipFill>
                  <pic:spPr>
                    <a:xfrm>
                      <a:off x="0" y="0"/>
                      <a:ext cx="2040128" cy="3635655"/>
                    </a:xfrm>
                    <a:prstGeom prst="rect">
                      <a:avLst/>
                    </a:prstGeom>
                    <a:ln w="12700" cap="flat">
                      <a:noFill/>
                      <a:miter lim="400000"/>
                    </a:ln>
                    <a:effectLst/>
                  </pic:spPr>
                </pic:pic>
              </a:graphicData>
            </a:graphic>
          </wp:inline>
        </w:drawing>
      </w:r>
    </w:p>
    <w:p w14:paraId="489EF315" w14:textId="77777777" w:rsidR="007D5F66" w:rsidRPr="001549C6" w:rsidRDefault="007D5F66" w:rsidP="001549C6">
      <w:pPr>
        <w:pStyle w:val="aa"/>
        <w:ind w:left="0" w:firstLine="0"/>
        <w:jc w:val="center"/>
        <w:rPr>
          <w:i w:val="0"/>
          <w:sz w:val="24"/>
          <w:szCs w:val="24"/>
        </w:rPr>
      </w:pPr>
      <w:r w:rsidRPr="001549C6">
        <w:rPr>
          <w:i w:val="0"/>
          <w:sz w:val="24"/>
          <w:szCs w:val="24"/>
        </w:rPr>
        <w:t>Figure 4- 10 Code execution in Cycript</w:t>
      </w:r>
    </w:p>
    <w:p w14:paraId="14E03D54" w14:textId="71364C86"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If we already know the memory address of an object, we can use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operator to access the object like this:</w:t>
      </w:r>
    </w:p>
    <w:p w14:paraId="799D8B0A"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[[UIAlertView alloc] initWithTitle:@"iOSRE" message:@"snakeninny" delegate:nil cancelButtonTitle:@"OK" otherButtonTitles:nil]</w:t>
      </w:r>
    </w:p>
    <w:p w14:paraId="2BEC026F"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#"&lt;UIAlertView: 0x166b4fb0; frame = (0 0; 0 0); layer = &lt;CALayer: 0x16615890&gt;&gt;"</w:t>
      </w:r>
    </w:p>
    <w:p w14:paraId="18262349"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[#0x166b4fb0 show]</w:t>
      </w:r>
    </w:p>
    <w:p w14:paraId="0A245B86"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[#0x166b4fb0 release]</w:t>
      </w:r>
    </w:p>
    <w:p w14:paraId="2FD7D968" w14:textId="5EBB5923"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If we know an object of a certain class exists in the current process but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t know its memory address, we cannot obtain the object with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Under such circumstance, we can try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choose</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out: </w:t>
      </w:r>
    </w:p>
    <w:p w14:paraId="06BC2754"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choose(SBScreenShotter)</w:t>
      </w:r>
    </w:p>
    <w:p w14:paraId="7B3D6BFF"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[#"&lt;SBScreenShotter: 0x166e0e20&gt;"]</w:t>
      </w:r>
    </w:p>
    <w:p w14:paraId="7E651576"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choose(SBUIController)</w:t>
      </w:r>
    </w:p>
    <w:p w14:paraId="06F54B94"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[#"&lt;SBUIController: 0x16184bf0&gt;"]</w:t>
      </w:r>
    </w:p>
    <w:p w14:paraId="0B611C0D" w14:textId="3BF57106"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choose</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a class, Cycript returns its objects. This command is so convenient that it doesn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 succeed all the time. When it fails to get you a usable object,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 on your own.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ll talk about how to get our target objects manually in chapter 6, please stay tuned.</w:t>
      </w:r>
    </w:p>
    <w:p w14:paraId="277DC370" w14:textId="433AAF59"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lastRenderedPageBreak/>
        <w:t>When it comes to testing private methods, a combination of the above Cycript commands would be enough.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summarize the use of Cycript with an example of logging in to iMessage with my Apple ID. First we need to get an instance of iMessage login controller:</w:t>
      </w:r>
    </w:p>
    <w:p w14:paraId="1EBF79AE"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FunMaker-5:~ root# cycript -p SpringBoard</w:t>
      </w:r>
    </w:p>
    <w:p w14:paraId="32ABC17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controller = [CNFRegController controllerForServiceType:1]</w:t>
      </w:r>
    </w:p>
    <w:p w14:paraId="022976A8"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#"&lt;CNFRegController: 0x166401e0&gt;"</w:t>
      </w:r>
    </w:p>
    <w:p w14:paraId="0BB9B3A5" w14:textId="77777777"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Then login with my Apple ID: </w:t>
      </w:r>
    </w:p>
    <w:p w14:paraId="6E2D85A7"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[controller beginAccountSetupWithLogin:@"snakeninny@gmail.com" password:@"bbs.iosre.com" foundExisting:NO]</w:t>
      </w:r>
    </w:p>
    <w:p w14:paraId="636D37CA"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#"IMAccount: 0x166e7b30 [ID: 5A8E19BE-1BC9-476F-AD3B-729997FAA3BC Service: IMService[iMessage] Login: E:snakeninny@gmail.com Active: YES LoginStatus: Connected]"</w:t>
      </w:r>
    </w:p>
    <w:p w14:paraId="70023318" w14:textId="77777777"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This is an equivalent of logging in iMessage as shown in figure 4-11.</w:t>
      </w:r>
    </w:p>
    <w:p w14:paraId="1F6F2372" w14:textId="77777777" w:rsidR="007D5F66" w:rsidRDefault="007D5F66" w:rsidP="007D5F66">
      <w:pPr>
        <w:keepNext/>
        <w:jc w:val="center"/>
      </w:pPr>
      <w:r>
        <w:rPr>
          <w:noProof/>
          <w:lang w:eastAsia="zh-CN"/>
        </w:rPr>
        <w:drawing>
          <wp:inline distT="0" distB="0" distL="0" distR="0" wp14:anchorId="65CF1209" wp14:editId="53F3BFCE">
            <wp:extent cx="2040128" cy="3635655"/>
            <wp:effectExtent l="0" t="0" r="0" b="0"/>
            <wp:docPr id="1073741891" name="officeArt object"/>
            <wp:cNvGraphicFramePr/>
            <a:graphic xmlns:a="http://schemas.openxmlformats.org/drawingml/2006/main">
              <a:graphicData uri="http://schemas.openxmlformats.org/drawingml/2006/picture">
                <pic:pic xmlns:pic="http://schemas.openxmlformats.org/drawingml/2006/picture">
                  <pic:nvPicPr>
                    <pic:cNvPr id="1073741835" name="image11.png"/>
                    <pic:cNvPicPr/>
                  </pic:nvPicPr>
                  <pic:blipFill>
                    <a:blip r:embed="rId147">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5AF8C7B" w14:textId="77777777" w:rsidR="007D5F66" w:rsidRPr="009615A9" w:rsidRDefault="007D5F66" w:rsidP="009615A9">
      <w:pPr>
        <w:pStyle w:val="aa"/>
        <w:ind w:left="0" w:firstLine="0"/>
        <w:jc w:val="center"/>
        <w:rPr>
          <w:i w:val="0"/>
          <w:sz w:val="24"/>
          <w:szCs w:val="24"/>
        </w:rPr>
      </w:pPr>
      <w:r w:rsidRPr="009615A9">
        <w:rPr>
          <w:i w:val="0"/>
          <w:sz w:val="24"/>
          <w:szCs w:val="24"/>
        </w:rPr>
        <w:t>Figure 4- 11 Log in iMessage</w:t>
      </w:r>
    </w:p>
    <w:p w14:paraId="3AAD09C6" w14:textId="77777777"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This method returns a logged in IMAccount, i.e my iMessage account. Then select the addresses for sending and receiving iMessages:</w:t>
      </w:r>
    </w:p>
    <w:p w14:paraId="1B5CC886"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[controller setAliases:@[@"snakeninny@gmail.com"] onAccount:#0x166e7b30]</w:t>
      </w:r>
    </w:p>
    <w:p w14:paraId="51857D1E"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1</w:t>
      </w:r>
    </w:p>
    <w:p w14:paraId="091DC9D5" w14:textId="77777777"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This is an equivalent of selecting iMessage addresses as shown in figure 4-12. </w:t>
      </w:r>
    </w:p>
    <w:p w14:paraId="56D4B35D" w14:textId="77777777" w:rsidR="007D5F66" w:rsidRDefault="007D5F66" w:rsidP="007D5F66">
      <w:pPr>
        <w:keepNext/>
        <w:jc w:val="center"/>
      </w:pPr>
      <w:r>
        <w:rPr>
          <w:noProof/>
          <w:lang w:eastAsia="zh-CN"/>
        </w:rPr>
        <w:lastRenderedPageBreak/>
        <w:drawing>
          <wp:inline distT="0" distB="0" distL="0" distR="0" wp14:anchorId="49122830" wp14:editId="589C97EC">
            <wp:extent cx="2023873" cy="3606800"/>
            <wp:effectExtent l="0" t="0" r="0" b="0"/>
            <wp:docPr id="1073741892"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pic:nvPicPr>
                  <pic:blipFill>
                    <a:blip r:embed="rId148">
                      <a:extLst/>
                    </a:blip>
                    <a:stretch>
                      <a:fillRect/>
                    </a:stretch>
                  </pic:blipFill>
                  <pic:spPr>
                    <a:xfrm>
                      <a:off x="0" y="0"/>
                      <a:ext cx="2023873" cy="3606800"/>
                    </a:xfrm>
                    <a:prstGeom prst="rect">
                      <a:avLst/>
                    </a:prstGeom>
                    <a:ln w="12700" cap="flat">
                      <a:noFill/>
                      <a:miter lim="400000"/>
                    </a:ln>
                    <a:effectLst/>
                  </pic:spPr>
                </pic:pic>
              </a:graphicData>
            </a:graphic>
          </wp:inline>
        </w:drawing>
      </w:r>
    </w:p>
    <w:p w14:paraId="38F1DF76" w14:textId="77777777" w:rsidR="007D5F66" w:rsidRPr="009615A9" w:rsidRDefault="007D5F66" w:rsidP="009615A9">
      <w:pPr>
        <w:pStyle w:val="aa"/>
        <w:ind w:left="0" w:firstLine="0"/>
        <w:jc w:val="center"/>
        <w:rPr>
          <w:i w:val="0"/>
          <w:sz w:val="24"/>
          <w:szCs w:val="24"/>
        </w:rPr>
      </w:pPr>
      <w:r w:rsidRPr="009615A9">
        <w:rPr>
          <w:i w:val="0"/>
          <w:sz w:val="24"/>
          <w:szCs w:val="24"/>
        </w:rPr>
        <w:t>Figure 4- 12 Select iMessage addresses</w:t>
      </w:r>
    </w:p>
    <w:p w14:paraId="32168231" w14:textId="066A24BA" w:rsidR="007D5F66" w:rsidRPr="009615A9" w:rsidRDefault="007D5F66" w:rsidP="009615A9">
      <w:pPr>
        <w:pStyle w:val="Afb"/>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The return value indicates our correctness by far. Finally,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s check if my iMessage account is ready to rock! </w:t>
      </w:r>
    </w:p>
    <w:p w14:paraId="248D60DA"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cy# [#0x166e7b30 CNFRegSignInComplete]</w:t>
      </w:r>
    </w:p>
    <w:p w14:paraId="5EC956DF"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1</w:t>
      </w:r>
    </w:p>
    <w:p w14:paraId="6D169462" w14:textId="77777777" w:rsidR="007D5F66" w:rsidRPr="009615A9" w:rsidRDefault="007D5F66" w:rsidP="009615A9">
      <w:pPr>
        <w:pStyle w:val="Afb"/>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1 in number is YES in BOOL. We can start iMessaging others right now. </w:t>
      </w:r>
    </w:p>
    <w:p w14:paraId="1647589C" w14:textId="3F4C1742" w:rsidR="007D5F66" w:rsidRPr="009615A9" w:rsidRDefault="007D5F66" w:rsidP="009615A9">
      <w:pPr>
        <w:pStyle w:val="Afb"/>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Simple and clear, right? No further explanation needed. As the exercise of this section, now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s your turn to convert the above Cycript code into Objective-C code, and write a tweak to verify your conversion as well get familiar with Cycript. One last note, remember to change my Apple ID to yours. </w:t>
      </w:r>
    </w:p>
    <w:p w14:paraId="4A1F0674" w14:textId="75251A2D" w:rsidR="007D5F66" w:rsidRDefault="007D5F66" w:rsidP="009615A9">
      <w:pPr>
        <w:pStyle w:val="20"/>
        <w:numPr>
          <w:ilvl w:val="1"/>
          <w:numId w:val="59"/>
        </w:numPr>
      </w:pPr>
      <w:r>
        <w:t>LLDB</w:t>
      </w:r>
      <w:r w:rsidRPr="00D2561D">
        <w:t xml:space="preserve"> and </w:t>
      </w:r>
      <w:r>
        <w:t>debugserver</w:t>
      </w:r>
    </w:p>
    <w:p w14:paraId="2347694F" w14:textId="329026C4" w:rsidR="007D5F66" w:rsidRPr="009615A9" w:rsidRDefault="007D5F66" w:rsidP="009615A9">
      <w:pPr>
        <w:pStyle w:val="3"/>
        <w:numPr>
          <w:ilvl w:val="0"/>
          <w:numId w:val="62"/>
        </w:numPr>
        <w:rPr>
          <w:rStyle w:val="afc"/>
        </w:rPr>
      </w:pPr>
      <w:r w:rsidRPr="009615A9">
        <w:rPr>
          <w:rStyle w:val="afc"/>
        </w:rPr>
        <w:t>Introduction to LLDB</w:t>
      </w:r>
    </w:p>
    <w:p w14:paraId="059FB506" w14:textId="0D1FD37D" w:rsidR="007D5F66" w:rsidRPr="009615A9" w:rsidRDefault="007D5F66" w:rsidP="009615A9">
      <w:pPr>
        <w:pStyle w:val="Afb"/>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If IDA is caliburn, then LLDB is excalibur, they are at roughly the same position in iOS reverse engineering. LLDB, a production of Apple, stands for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Low Level Debugger</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s the Xcode built-in dynamic debugger supporting C, C++ and Objective-C, working on OSX, iOS and the iOS simulator.</w:t>
      </w:r>
    </w:p>
    <w:p w14:paraId="5AF058EE" w14:textId="41BDAB68" w:rsidR="007D5F66" w:rsidRPr="009615A9" w:rsidRDefault="007D5F66" w:rsidP="009615A9">
      <w:pPr>
        <w:pStyle w:val="Afb"/>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LLDB</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s functionality sums up in 4 points:</w:t>
      </w:r>
    </w:p>
    <w:p w14:paraId="519093AD" w14:textId="0BFD554E" w:rsidR="007D5F66" w:rsidRPr="009615A9" w:rsidRDefault="007D5F66" w:rsidP="009615A9">
      <w:pPr>
        <w:pStyle w:val="listbulletfirst"/>
        <w:numPr>
          <w:ilvl w:val="0"/>
          <w:numId w:val="5"/>
        </w:numPr>
        <w:jc w:val="left"/>
      </w:pPr>
      <w:r w:rsidRPr="009615A9">
        <w:lastRenderedPageBreak/>
        <w:t>Launch the program under the conditions you specify;</w:t>
      </w:r>
    </w:p>
    <w:p w14:paraId="327E3F4C" w14:textId="6CED020B" w:rsidR="007D5F66" w:rsidRPr="009615A9" w:rsidRDefault="007D5F66" w:rsidP="009615A9">
      <w:pPr>
        <w:pStyle w:val="listbulletfirst"/>
        <w:numPr>
          <w:ilvl w:val="0"/>
          <w:numId w:val="5"/>
        </w:numPr>
        <w:jc w:val="left"/>
      </w:pPr>
      <w:r w:rsidRPr="009615A9">
        <w:t>Stop the program under the conditions you specify;</w:t>
      </w:r>
    </w:p>
    <w:p w14:paraId="304F0C38" w14:textId="1A565961" w:rsidR="007D5F66" w:rsidRPr="009615A9" w:rsidRDefault="007D5F66" w:rsidP="009615A9">
      <w:pPr>
        <w:pStyle w:val="listbulletfirst"/>
        <w:numPr>
          <w:ilvl w:val="0"/>
          <w:numId w:val="5"/>
        </w:numPr>
        <w:jc w:val="left"/>
      </w:pPr>
      <w:r w:rsidRPr="009615A9">
        <w:t>Inspect the internal status of a program when it stops;</w:t>
      </w:r>
    </w:p>
    <w:p w14:paraId="6394905E" w14:textId="77777777" w:rsidR="007D5F66" w:rsidRPr="009615A9" w:rsidRDefault="007D5F66" w:rsidP="009615A9">
      <w:pPr>
        <w:pStyle w:val="listbulletfirst"/>
        <w:numPr>
          <w:ilvl w:val="0"/>
          <w:numId w:val="5"/>
        </w:numPr>
        <w:jc w:val="left"/>
      </w:pPr>
      <w:r w:rsidRPr="009615A9">
        <w:t>Modify the program when it stops, and observe the modification of its execution flow.</w:t>
      </w:r>
    </w:p>
    <w:p w14:paraId="55733FB0" w14:textId="2804293E" w:rsidR="007D5F66" w:rsidRPr="009615A9" w:rsidRDefault="007D5F66" w:rsidP="009615A9">
      <w:pPr>
        <w:pStyle w:val="Afb"/>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LLDB is a command line tool, it does not have a graphical interface. Its mass output in Terminal scares off beginners easily, but once you master the basic commands of LLDB,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ll be surprised by its formidable combination with IDA. LLDB runs in OSX, so to debug iOS, we need another tool</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s assistance on iOS, which is debugserver.</w:t>
      </w:r>
    </w:p>
    <w:p w14:paraId="415F1F19" w14:textId="4DE4C3B0" w:rsidR="007D5F66" w:rsidRPr="009615A9" w:rsidRDefault="007D5F66" w:rsidP="009615A9">
      <w:pPr>
        <w:pStyle w:val="3"/>
        <w:numPr>
          <w:ilvl w:val="0"/>
          <w:numId w:val="62"/>
        </w:numPr>
        <w:rPr>
          <w:rStyle w:val="afc"/>
        </w:rPr>
      </w:pPr>
      <w:r w:rsidRPr="009615A9">
        <w:rPr>
          <w:rStyle w:val="afc"/>
        </w:rPr>
        <w:t>Introduction to debugserver</w:t>
      </w:r>
    </w:p>
    <w:p w14:paraId="7938EBF4" w14:textId="1FA7954B" w:rsidR="007D5F66" w:rsidRPr="009615A9" w:rsidRDefault="007D5F66" w:rsidP="009615A9">
      <w:pPr>
        <w:pStyle w:val="Afb"/>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debugserver runs on iOS. As its name suggests, it plays the role of a server and executes the commands from LLDB (as a client), then returns the results to LLDB to show to the user. This working mode is called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remote debugging</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By default, debugserver is not installed on iOS. We need to connect the device to Xcode, configure it to enable debugging in menu Window</w:t>
      </w:r>
      <w:r w:rsidRPr="009615A9">
        <w:rPr>
          <w:rFonts w:ascii="Dante MT Std" w:eastAsiaTheme="minorEastAsia" w:hAnsi="Dante MT Std" w:cs="Arial"/>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Devices, then debugserver will be installed 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/Developer/usr/bin/</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on iOS.</w:t>
      </w:r>
    </w:p>
    <w:p w14:paraId="17C0E2BC" w14:textId="4D0BB2AC" w:rsidR="007D5F66" w:rsidRPr="009615A9" w:rsidRDefault="007D5F66" w:rsidP="009615A9">
      <w:pPr>
        <w:pStyle w:val="Afb"/>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However, because of the lack of task_for_pid permission, the raw debugserver installed by Xcode can only debug our own Apps. Debugging our own Apps is no mystery in App development, and since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re reverse engineering, we have our own Apps</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source code, there is no need to reverse them.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d only be cool if we can debug other Apps. No worry, here comes the solution. With a little hacking, debugserver and LLDB can be used to debug other Apps, maximizing their power. </w:t>
      </w:r>
    </w:p>
    <w:p w14:paraId="5DC6F9C5" w14:textId="7D0A45E1" w:rsidR="007D5F66" w:rsidRPr="009615A9" w:rsidRDefault="007D5F66" w:rsidP="009615A9">
      <w:pPr>
        <w:pStyle w:val="3"/>
        <w:numPr>
          <w:ilvl w:val="0"/>
          <w:numId w:val="62"/>
        </w:numPr>
        <w:rPr>
          <w:rStyle w:val="afc"/>
        </w:rPr>
      </w:pPr>
      <w:r w:rsidRPr="009615A9">
        <w:rPr>
          <w:rStyle w:val="afc"/>
        </w:rPr>
        <w:t>Configure debugserver</w:t>
      </w:r>
    </w:p>
    <w:p w14:paraId="3568F29A" w14:textId="4F051972" w:rsidR="007D5F66" w:rsidRPr="009615A9" w:rsidRDefault="007D5F66" w:rsidP="00613BF4">
      <w:pPr>
        <w:pStyle w:val="4"/>
        <w:numPr>
          <w:ilvl w:val="3"/>
          <w:numId w:val="63"/>
        </w:numPr>
      </w:pPr>
      <w:r w:rsidRPr="009615A9">
        <w:t>Help debugserver lose some weight</w:t>
      </w:r>
    </w:p>
    <w:p w14:paraId="162FD756" w14:textId="77777777" w:rsidR="007D5F66" w:rsidRPr="009615A9" w:rsidRDefault="007D5F66" w:rsidP="009615A9">
      <w:pPr>
        <w:pStyle w:val="Afb"/>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Find the corresponding ARM type of your device according to table 4-1.</w:t>
      </w:r>
    </w:p>
    <w:tbl>
      <w:tblPr>
        <w:tblStyle w:val="TableNormal1"/>
        <w:tblW w:w="8856"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428"/>
        <w:gridCol w:w="4428"/>
      </w:tblGrid>
      <w:tr w:rsidR="007D5F66" w:rsidRPr="009615A9" w14:paraId="5892994F" w14:textId="77777777" w:rsidTr="00201807">
        <w:trPr>
          <w:trHeight w:val="270"/>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464CC78" w14:textId="77777777" w:rsidR="007D5F66" w:rsidRPr="009615A9" w:rsidRDefault="007D5F66" w:rsidP="00201807">
            <w:pPr>
              <w:rPr>
                <w:rFonts w:ascii="Berlin Sans FB" w:hAnsi="Berlin Sans FB"/>
              </w:rPr>
            </w:pPr>
            <w:r w:rsidRPr="009615A9">
              <w:rPr>
                <w:rFonts w:ascii="Berlin Sans FB" w:eastAsia="黑体" w:hAnsi="Berlin Sans FB" w:cs="黑体"/>
              </w:rPr>
              <w:t>Name</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A04E358" w14:textId="77777777" w:rsidR="007D5F66" w:rsidRPr="009615A9" w:rsidRDefault="007D5F66" w:rsidP="00201807">
            <w:pPr>
              <w:rPr>
                <w:rFonts w:ascii="Berlin Sans FB" w:hAnsi="Berlin Sans FB"/>
              </w:rPr>
            </w:pPr>
            <w:r w:rsidRPr="009615A9">
              <w:rPr>
                <w:rFonts w:ascii="Berlin Sans FB" w:eastAsia="黑体" w:hAnsi="Berlin Sans FB" w:cs="黑体"/>
              </w:rPr>
              <w:t>ARM</w:t>
            </w:r>
          </w:p>
        </w:tc>
      </w:tr>
      <w:tr w:rsidR="007D5F66" w14:paraId="1AC2E9F3"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B104C96" w14:textId="77777777" w:rsidR="007D5F66" w:rsidRDefault="007D5F66" w:rsidP="00201807">
            <w:r>
              <w:rPr>
                <w:rFonts w:ascii="Times New Roman"/>
              </w:rPr>
              <w:t>iPhone 4s</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B56C4A7" w14:textId="77777777" w:rsidR="007D5F66" w:rsidRDefault="007D5F66" w:rsidP="00201807">
            <w:r>
              <w:rPr>
                <w:rFonts w:ascii="Times New Roman"/>
              </w:rPr>
              <w:t>armv7</w:t>
            </w:r>
          </w:p>
        </w:tc>
      </w:tr>
      <w:tr w:rsidR="007D5F66" w14:paraId="71D63EF7"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295DA5B" w14:textId="77777777" w:rsidR="007D5F66" w:rsidRDefault="007D5F66" w:rsidP="00201807">
            <w:r>
              <w:rPr>
                <w:rFonts w:ascii="Times New Roman"/>
              </w:rPr>
              <w:t>iPhone 5</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9E6AF0D" w14:textId="77777777" w:rsidR="007D5F66" w:rsidRDefault="007D5F66" w:rsidP="00201807">
            <w:r>
              <w:rPr>
                <w:rFonts w:ascii="Times New Roman"/>
              </w:rPr>
              <w:t>armv7s</w:t>
            </w:r>
          </w:p>
        </w:tc>
      </w:tr>
      <w:tr w:rsidR="007D5F66" w14:paraId="730C3114"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33A813E" w14:textId="77777777" w:rsidR="007D5F66" w:rsidRDefault="007D5F66" w:rsidP="00201807">
            <w:r>
              <w:rPr>
                <w:rFonts w:ascii="Times New Roman"/>
              </w:rPr>
              <w:t>iPhone 5c</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67CF693" w14:textId="77777777" w:rsidR="007D5F66" w:rsidRDefault="007D5F66" w:rsidP="00201807">
            <w:r>
              <w:rPr>
                <w:rFonts w:ascii="Times New Roman"/>
              </w:rPr>
              <w:t>armv7s</w:t>
            </w:r>
          </w:p>
        </w:tc>
      </w:tr>
      <w:tr w:rsidR="007D5F66" w14:paraId="3F98915C"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5C3B7A4" w14:textId="77777777" w:rsidR="007D5F66" w:rsidRDefault="007D5F66" w:rsidP="00201807">
            <w:r>
              <w:rPr>
                <w:rFonts w:ascii="Times New Roman"/>
              </w:rPr>
              <w:lastRenderedPageBreak/>
              <w:t>iPhone 5s</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068CD4B" w14:textId="77777777" w:rsidR="007D5F66" w:rsidRDefault="007D5F66" w:rsidP="00201807">
            <w:r>
              <w:rPr>
                <w:rFonts w:ascii="Times New Roman"/>
              </w:rPr>
              <w:t>arm64</w:t>
            </w:r>
          </w:p>
        </w:tc>
      </w:tr>
      <w:tr w:rsidR="007D5F66" w14:paraId="46EC8F7A"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B0D4B77" w14:textId="77777777" w:rsidR="007D5F66" w:rsidRDefault="007D5F66" w:rsidP="00201807">
            <w:r>
              <w:rPr>
                <w:rFonts w:ascii="Times New Roman"/>
              </w:rPr>
              <w:t>iPhone 6 Plus</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814F44A" w14:textId="77777777" w:rsidR="007D5F66" w:rsidRDefault="007D5F66" w:rsidP="00201807">
            <w:r>
              <w:rPr>
                <w:rFonts w:ascii="Times New Roman"/>
              </w:rPr>
              <w:t>arm64</w:t>
            </w:r>
          </w:p>
        </w:tc>
      </w:tr>
      <w:tr w:rsidR="007D5F66" w14:paraId="6699BD18"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C4917EE" w14:textId="77777777" w:rsidR="007D5F66" w:rsidRDefault="007D5F66" w:rsidP="00201807">
            <w:r>
              <w:rPr>
                <w:rFonts w:ascii="Times New Roman"/>
              </w:rPr>
              <w:t>iPhone 6</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B27F2C9" w14:textId="77777777" w:rsidR="007D5F66" w:rsidRDefault="007D5F66" w:rsidP="00201807">
            <w:r>
              <w:rPr>
                <w:rFonts w:ascii="Times New Roman"/>
              </w:rPr>
              <w:t>arm64</w:t>
            </w:r>
          </w:p>
        </w:tc>
      </w:tr>
      <w:tr w:rsidR="007D5F66" w14:paraId="5D80A3B4"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2F824C6" w14:textId="77777777" w:rsidR="007D5F66" w:rsidRDefault="007D5F66" w:rsidP="00201807">
            <w:r>
              <w:rPr>
                <w:rFonts w:ascii="Times New Roman"/>
              </w:rPr>
              <w:t>iPad 2</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4A79EB6" w14:textId="77777777" w:rsidR="007D5F66" w:rsidRDefault="007D5F66" w:rsidP="00201807">
            <w:r>
              <w:rPr>
                <w:rFonts w:ascii="Times New Roman"/>
              </w:rPr>
              <w:t>armv7</w:t>
            </w:r>
          </w:p>
        </w:tc>
      </w:tr>
      <w:tr w:rsidR="007D5F66" w14:paraId="149EA1E3"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B150656" w14:textId="77777777" w:rsidR="007D5F66" w:rsidRDefault="007D5F66" w:rsidP="00201807">
            <w:r>
              <w:rPr>
                <w:rFonts w:ascii="Times New Roman"/>
              </w:rPr>
              <w:t>iPad mini</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0A0D1D4" w14:textId="77777777" w:rsidR="007D5F66" w:rsidRDefault="007D5F66" w:rsidP="00201807">
            <w:r>
              <w:rPr>
                <w:rFonts w:ascii="Times New Roman"/>
              </w:rPr>
              <w:t>armv7</w:t>
            </w:r>
          </w:p>
        </w:tc>
      </w:tr>
      <w:tr w:rsidR="007D5F66" w14:paraId="6DAE2A7D"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4B53C36" w14:textId="77777777" w:rsidR="007D5F66" w:rsidRDefault="007D5F66" w:rsidP="00201807">
            <w:r>
              <w:rPr>
                <w:rFonts w:ascii="Times New Roman"/>
              </w:rPr>
              <w:t>The New iPad</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7D3A6AD" w14:textId="77777777" w:rsidR="007D5F66" w:rsidRDefault="007D5F66" w:rsidP="00201807">
            <w:r>
              <w:rPr>
                <w:rFonts w:ascii="Times New Roman"/>
              </w:rPr>
              <w:t>armv7</w:t>
            </w:r>
          </w:p>
        </w:tc>
      </w:tr>
      <w:tr w:rsidR="007D5F66" w14:paraId="078F2DEB"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DA0EFFA" w14:textId="77777777" w:rsidR="007D5F66" w:rsidRDefault="007D5F66" w:rsidP="00201807">
            <w:r>
              <w:rPr>
                <w:rFonts w:ascii="Times New Roman"/>
              </w:rPr>
              <w:t>iPad with Retina display</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2231952" w14:textId="77777777" w:rsidR="007D5F66" w:rsidRDefault="007D5F66" w:rsidP="00201807">
            <w:r>
              <w:rPr>
                <w:rFonts w:ascii="Times New Roman"/>
              </w:rPr>
              <w:t>armv7s</w:t>
            </w:r>
          </w:p>
        </w:tc>
      </w:tr>
      <w:tr w:rsidR="007D5F66" w14:paraId="414951C0"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AE13CA8" w14:textId="77777777" w:rsidR="007D5F66" w:rsidRDefault="007D5F66" w:rsidP="00201807">
            <w:r>
              <w:rPr>
                <w:rFonts w:ascii="Times New Roman"/>
              </w:rPr>
              <w:t>iPad Air</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DE0B9EB" w14:textId="77777777" w:rsidR="007D5F66" w:rsidRDefault="007D5F66" w:rsidP="00201807">
            <w:r>
              <w:rPr>
                <w:rFonts w:ascii="Times New Roman"/>
              </w:rPr>
              <w:t>arm64</w:t>
            </w:r>
          </w:p>
        </w:tc>
      </w:tr>
      <w:tr w:rsidR="007D5F66" w14:paraId="3DE009E2"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4D20360" w14:textId="77777777" w:rsidR="007D5F66" w:rsidRDefault="007D5F66" w:rsidP="00201807">
            <w:r>
              <w:rPr>
                <w:rFonts w:ascii="Times New Roman"/>
              </w:rPr>
              <w:t>iPad Air 2</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7D83E6E" w14:textId="77777777" w:rsidR="007D5F66" w:rsidRDefault="007D5F66" w:rsidP="00201807">
            <w:r>
              <w:rPr>
                <w:rFonts w:ascii="Times New Roman"/>
              </w:rPr>
              <w:t>arm64</w:t>
            </w:r>
          </w:p>
        </w:tc>
      </w:tr>
      <w:tr w:rsidR="007D5F66" w14:paraId="7E1D2F15"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6E7E9C2" w14:textId="77777777" w:rsidR="007D5F66" w:rsidRDefault="007D5F66" w:rsidP="00201807">
            <w:r>
              <w:rPr>
                <w:rFonts w:ascii="Times New Roman"/>
              </w:rPr>
              <w:t>iPad mini with Retina display</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9FF9C55" w14:textId="77777777" w:rsidR="007D5F66" w:rsidRDefault="007D5F66" w:rsidP="00201807">
            <w:r>
              <w:rPr>
                <w:rFonts w:ascii="Times New Roman"/>
              </w:rPr>
              <w:t>arm64</w:t>
            </w:r>
          </w:p>
        </w:tc>
      </w:tr>
      <w:tr w:rsidR="007D5F66" w14:paraId="666D3411"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0A44066" w14:textId="77777777" w:rsidR="007D5F66" w:rsidRDefault="007D5F66" w:rsidP="00201807">
            <w:r>
              <w:rPr>
                <w:rFonts w:ascii="Times New Roman"/>
              </w:rPr>
              <w:t>iPad mini 3</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84767FC" w14:textId="77777777" w:rsidR="007D5F66" w:rsidRDefault="007D5F66" w:rsidP="00201807">
            <w:r>
              <w:rPr>
                <w:rFonts w:ascii="Times New Roman"/>
              </w:rPr>
              <w:t>arm64</w:t>
            </w:r>
          </w:p>
        </w:tc>
      </w:tr>
      <w:tr w:rsidR="007D5F66" w14:paraId="71CC3786"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6736465" w14:textId="77777777" w:rsidR="007D5F66" w:rsidRDefault="007D5F66" w:rsidP="00201807">
            <w:r>
              <w:rPr>
                <w:rFonts w:ascii="Times New Roman"/>
              </w:rPr>
              <w:t>iPod touch 5</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3DF1F9B" w14:textId="77777777" w:rsidR="007D5F66" w:rsidRDefault="007D5F66" w:rsidP="00201807">
            <w:r>
              <w:rPr>
                <w:rFonts w:ascii="Times New Roman"/>
              </w:rPr>
              <w:t>armv7</w:t>
            </w:r>
          </w:p>
        </w:tc>
      </w:tr>
    </w:tbl>
    <w:p w14:paraId="06E379DB" w14:textId="77777777" w:rsidR="007D5F66" w:rsidRPr="009615A9" w:rsidRDefault="007D5F66" w:rsidP="009615A9">
      <w:pPr>
        <w:pStyle w:val="aa"/>
        <w:ind w:left="0" w:firstLine="0"/>
        <w:jc w:val="center"/>
        <w:rPr>
          <w:i w:val="0"/>
          <w:sz w:val="24"/>
          <w:szCs w:val="24"/>
        </w:rPr>
      </w:pPr>
      <w:r w:rsidRPr="009615A9">
        <w:rPr>
          <w:i w:val="0"/>
          <w:sz w:val="24"/>
          <w:szCs w:val="24"/>
        </w:rPr>
        <w:t>Table 4-1 iOS 8 Compatible devices</w:t>
      </w:r>
    </w:p>
    <w:p w14:paraId="5FC669C6" w14:textId="431D6931" w:rsidR="007D5F66" w:rsidRPr="009615A9" w:rsidRDefault="007D5F66" w:rsidP="009615A9">
      <w:pPr>
        <w:pStyle w:val="Afb"/>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My device is iPhone 5, its matching ARM type is armv7s. Copy the raw debugserver from iOS 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/Users/snakeninny/</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on OSX. </w:t>
      </w:r>
    </w:p>
    <w:p w14:paraId="59D4B901"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snakeninnysiMac:~ snakeninny$ scp root@iOSIP:/Developer/usr/bin/debugserver ~/debugserver</w:t>
      </w:r>
    </w:p>
    <w:p w14:paraId="50CA40AA" w14:textId="77777777" w:rsidR="007D5F66" w:rsidRPr="009615A9" w:rsidRDefault="007D5F66" w:rsidP="009615A9">
      <w:pPr>
        <w:pStyle w:val="Afb"/>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Then help it lose some weight: </w:t>
      </w:r>
    </w:p>
    <w:p w14:paraId="7A1FA9C6"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snakeninnysiMac:~ snakeninny$ lipo -thin armv7s ~/debugserver -output ~/debugserver</w:t>
      </w:r>
    </w:p>
    <w:p w14:paraId="2BC0FFFA" w14:textId="31941549" w:rsidR="007D5F66" w:rsidRPr="009615A9" w:rsidRDefault="007D5F66" w:rsidP="009615A9">
      <w:pPr>
        <w:pStyle w:val="Afb"/>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Note that you need to change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armv7s</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here to the corresponding ARM type of your device.</w:t>
      </w:r>
    </w:p>
    <w:p w14:paraId="2628D4CA" w14:textId="1F9EDA00" w:rsidR="007D5F66" w:rsidRPr="009615A9" w:rsidRDefault="007D5F66" w:rsidP="00613BF4">
      <w:pPr>
        <w:pStyle w:val="4"/>
        <w:numPr>
          <w:ilvl w:val="3"/>
          <w:numId w:val="63"/>
        </w:numPr>
      </w:pPr>
      <w:r w:rsidRPr="009615A9">
        <w:t>Grant task_for_pid permission to debugserver</w:t>
      </w:r>
    </w:p>
    <w:p w14:paraId="0778215A" w14:textId="62F9E2B3" w:rsidR="007D5F66" w:rsidRPr="009615A9" w:rsidRDefault="007D5F66" w:rsidP="009615A9">
      <w:pPr>
        <w:pStyle w:val="Afb"/>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Download </w:t>
      </w:r>
      <w:hyperlink r:id="rId149" w:history="1">
        <w:r w:rsidRPr="009615A9">
          <w:rPr>
            <w:rFonts w:ascii="Dante MT Std" w:eastAsiaTheme="minorEastAsia" w:hAnsi="Dante MT Std" w:cs="Arial"/>
            <w:color w:val="auto"/>
            <w:kern w:val="0"/>
            <w:sz w:val="26"/>
            <w:szCs w:val="26"/>
            <w:bdr w:val="none" w:sz="0" w:space="0" w:color="auto"/>
            <w:lang w:eastAsia="ar-SA"/>
          </w:rPr>
          <w:t>http://iosre.com/ent.xml</w:t>
        </w:r>
      </w:hyperlink>
      <w:r w:rsidRPr="009615A9">
        <w:rPr>
          <w:rFonts w:ascii="Dante MT Std" w:eastAsiaTheme="minorEastAsia" w:hAnsi="Dante MT Std" w:cs="Arial"/>
          <w:color w:val="auto"/>
          <w:kern w:val="0"/>
          <w:sz w:val="26"/>
          <w:szCs w:val="26"/>
          <w:bdr w:val="none" w:sz="0" w:space="0" w:color="auto"/>
          <w:lang w:eastAsia="ar-SA"/>
        </w:rPr>
        <w:t xml:space="preserve"> 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/Users/snakeninny/</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on OSX, then run the following command:</w:t>
      </w:r>
    </w:p>
    <w:p w14:paraId="26A4369D"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snakeninnysiMac:~ snakeninny$ /opt/theos/bin/ldid -Sent.xml debugserver</w:t>
      </w:r>
    </w:p>
    <w:p w14:paraId="04CFF25D" w14:textId="159DD88F" w:rsidR="007D5F66" w:rsidRPr="009615A9" w:rsidRDefault="007D5F66" w:rsidP="009615A9">
      <w:pPr>
        <w:pStyle w:val="Afb"/>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Note, there is no space between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-S</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ent.xml</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w:t>
      </w:r>
    </w:p>
    <w:p w14:paraId="38919EA5" w14:textId="2FF54619" w:rsidR="007D5F66" w:rsidRPr="009615A9" w:rsidRDefault="007D5F66" w:rsidP="009615A9">
      <w:pPr>
        <w:pStyle w:val="Afb"/>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If everything goes fine, ldid will take less than 5 seconds to finish its job. But if ldid gets stuck and times out, just try another workaround: Download </w:t>
      </w:r>
      <w:hyperlink r:id="rId150" w:history="1">
        <w:r w:rsidRPr="009615A9">
          <w:rPr>
            <w:rFonts w:ascii="Dante MT Std" w:eastAsiaTheme="minorEastAsia" w:hAnsi="Dante MT Std" w:cs="Arial"/>
            <w:color w:val="auto"/>
            <w:kern w:val="0"/>
            <w:sz w:val="26"/>
            <w:szCs w:val="26"/>
            <w:bdr w:val="none" w:sz="0" w:space="0" w:color="auto"/>
            <w:lang w:eastAsia="ar-SA"/>
          </w:rPr>
          <w:t>http://iosre.com/ent.plist</w:t>
        </w:r>
      </w:hyperlink>
      <w:r w:rsidRPr="009615A9">
        <w:rPr>
          <w:rFonts w:ascii="Dante MT Std" w:eastAsiaTheme="minorEastAsia" w:hAnsi="Dante MT Std" w:cs="Arial"/>
          <w:color w:val="auto"/>
          <w:kern w:val="0"/>
          <w:sz w:val="26"/>
          <w:szCs w:val="26"/>
          <w:bdr w:val="none" w:sz="0" w:space="0" w:color="auto"/>
          <w:lang w:eastAsia="ar-SA"/>
        </w:rPr>
        <w:t xml:space="preserve"> 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/Users/snakeninny/</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then run the following command: </w:t>
      </w:r>
    </w:p>
    <w:p w14:paraId="457FF702"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snakeninnysiMac:~ snakeninny$ codesign -s - --entitlements ent.plist -f debugserver</w:t>
      </w:r>
    </w:p>
    <w:p w14:paraId="5933E41D" w14:textId="5ED6AE89" w:rsidR="007D5F66" w:rsidRPr="009615A9" w:rsidRDefault="007D5F66" w:rsidP="00613BF4">
      <w:pPr>
        <w:pStyle w:val="4"/>
        <w:numPr>
          <w:ilvl w:val="3"/>
          <w:numId w:val="63"/>
        </w:numPr>
      </w:pPr>
      <w:r w:rsidRPr="009615A9">
        <w:lastRenderedPageBreak/>
        <w:t>Copy the modified debugserver back to iOS</w:t>
      </w:r>
    </w:p>
    <w:p w14:paraId="36C304F4" w14:textId="77777777" w:rsidR="007D5F66" w:rsidRPr="009615A9" w:rsidRDefault="007D5F66" w:rsidP="009615A9">
      <w:pPr>
        <w:pStyle w:val="Afb"/>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Copy the modified debugserver to iOS and grant it execute permission with the following commands:</w:t>
      </w:r>
    </w:p>
    <w:p w14:paraId="72A1C500"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snakeninnysiMac:~ snakeninny$ scp ~/debugserver root@iOSIP:/usr/bin/debugserver</w:t>
      </w:r>
    </w:p>
    <w:p w14:paraId="430F9254"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snakeninnysiMac:~ snakeninny$ ssh root@iOSIP</w:t>
      </w:r>
    </w:p>
    <w:p w14:paraId="476D67C6"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FunMaker-5:~ root# chmod +x /usr/bin/debugserver</w:t>
      </w:r>
    </w:p>
    <w:p w14:paraId="4B32E6CE" w14:textId="5D6B1031" w:rsidR="007D5F66" w:rsidRPr="009615A9" w:rsidRDefault="007D5F66" w:rsidP="009615A9">
      <w:pPr>
        <w:pStyle w:val="Afb"/>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One thing to clarify, the reason we put the modified debugserver under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/usr/bin/</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instead of overriding the original one is because, first, the original debugserver is not writable, we just cannot override it; Second, we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t need to input full paths to execute commands under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/usr/bin/</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just run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debugserver</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wherever you want, and debugserver is ready to roll out.</w:t>
      </w:r>
    </w:p>
    <w:p w14:paraId="7ACD386F" w14:textId="51CEFC6A" w:rsidR="007D5F66" w:rsidRPr="001D14E1" w:rsidRDefault="007D5F66" w:rsidP="001D14E1">
      <w:pPr>
        <w:pStyle w:val="3"/>
        <w:numPr>
          <w:ilvl w:val="0"/>
          <w:numId w:val="62"/>
        </w:numPr>
        <w:rPr>
          <w:rStyle w:val="afc"/>
        </w:rPr>
      </w:pPr>
      <w:r w:rsidRPr="001D14E1">
        <w:rPr>
          <w:rStyle w:val="afc"/>
        </w:rPr>
        <w:t>Process launching and attaching using debugserver</w:t>
      </w:r>
    </w:p>
    <w:p w14:paraId="2DFB0518" w14:textId="77777777"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2 most commonly used scenarios of debugserver are process launching and attaching. Both possess very simple commands:</w:t>
      </w:r>
    </w:p>
    <w:p w14:paraId="11FF2C7C"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debugserver -x backboard IP:port /path/to/executable</w:t>
      </w:r>
    </w:p>
    <w:p w14:paraId="055A3E75" w14:textId="050D4813"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debugserver will launch the specific executable and open the specific port, then wait for LLDB</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connection from IP.</w:t>
      </w:r>
    </w:p>
    <w:p w14:paraId="721AC4D3"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debugserver IP:port -a "ProcessName"</w:t>
      </w:r>
    </w:p>
    <w:p w14:paraId="07FDC6F2" w14:textId="449542C4"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debugserver will attach to process with the name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ProcessName</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and open the specific port, then wait for LLDB</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connection  from IP. </w:t>
      </w:r>
    </w:p>
    <w:p w14:paraId="2DC5E1CB" w14:textId="77777777"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For example:</w:t>
      </w:r>
    </w:p>
    <w:p w14:paraId="1B740536"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FunMaker-5:~ root# debugserver -x backboard *:1234 /Applications/MobileSMS.app/MobileSMS  </w:t>
      </w:r>
    </w:p>
    <w:p w14:paraId="4CF8A1A3"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debugserver-@(#)PROGRAM:debugserver  PROJECT:debugserver-320.2.89</w:t>
      </w:r>
    </w:p>
    <w:p w14:paraId="795DCCD1"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 for armv7.</w:t>
      </w:r>
    </w:p>
    <w:p w14:paraId="1E876FA1"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Listening to port 1234 for a connection from *...</w:t>
      </w:r>
    </w:p>
    <w:p w14:paraId="4CD23726" w14:textId="288B50C2"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The above command will launch MobileSMS and open port 1234, then wait for LLDB</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connection from any IP. And for the following command: </w:t>
      </w:r>
    </w:p>
    <w:p w14:paraId="379A8778"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FunMaker-5:~ root# debugserver 192.168.1.6:1234 -a "MobileSMS"</w:t>
      </w:r>
    </w:p>
    <w:p w14:paraId="3E4BD831"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debugserver-@(#)PROGRAM:debugserver  PROJECT:debugserver-320.2.89</w:t>
      </w:r>
    </w:p>
    <w:p w14:paraId="7EB1A238"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 for armv7.</w:t>
      </w:r>
    </w:p>
    <w:p w14:paraId="7FA9370D"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Attaching to process MobileNotes...</w:t>
      </w:r>
    </w:p>
    <w:p w14:paraId="19B1DF8B"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Listening to port 1234 for a connection from 192.168.1.6...</w:t>
      </w:r>
    </w:p>
    <w:p w14:paraId="57D987AD" w14:textId="10D64C39"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debugserver will attach to MobileSMS and open port 1234, then wait for LLDB</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connection from 192.168.1.6.</w:t>
      </w:r>
    </w:p>
    <w:p w14:paraId="4F36C9D2" w14:textId="77777777"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If something goes wrong when executing the above commands, such as:</w:t>
      </w:r>
    </w:p>
    <w:p w14:paraId="03E94C31"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FunMaker-5:~ root# debugserver *:1234 -a "MobileSMS"</w:t>
      </w:r>
    </w:p>
    <w:p w14:paraId="281CB18B"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lastRenderedPageBreak/>
        <w:t>dyld: Library not loaded: /Developer/Library/PrivateFrameworks/ARMDisassembler.framework/ARMDisassembler</w:t>
      </w:r>
    </w:p>
    <w:p w14:paraId="6FD3EEBF"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w:t>
      </w:r>
      <w:r w:rsidRPr="001D14E1">
        <w:rPr>
          <w:rFonts w:ascii="Monaco"/>
          <w:kern w:val="0"/>
          <w:sz w:val="20"/>
          <w:szCs w:val="20"/>
          <w:shd w:val="clear" w:color="auto" w:fill="D8D8D8"/>
        </w:rPr>
        <w:t xml:space="preserve"> Referenced from: /usr/bin/debugserver</w:t>
      </w:r>
    </w:p>
    <w:p w14:paraId="307AF9A4"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w:t>
      </w:r>
      <w:r w:rsidRPr="001D14E1">
        <w:rPr>
          <w:rFonts w:ascii="Monaco"/>
          <w:kern w:val="0"/>
          <w:sz w:val="20"/>
          <w:szCs w:val="20"/>
          <w:shd w:val="clear" w:color="auto" w:fill="D8D8D8"/>
        </w:rPr>
        <w:t xml:space="preserve"> Reason: image not found</w:t>
      </w:r>
    </w:p>
    <w:p w14:paraId="78C7E3EA"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Trace/BPT trap: 5</w:t>
      </w:r>
    </w:p>
    <w:p w14:paraId="277F71F5" w14:textId="092D22FF"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It means necessary debugging data under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/Developer/</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is missing. This is generally because we did not enable development mode on this device in Xcode</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Window</w:t>
      </w:r>
      <w:r w:rsidRPr="001D14E1">
        <w:rPr>
          <w:rFonts w:ascii="Dante MT Std" w:eastAsiaTheme="minorEastAsia" w:hAnsi="Dante MT Std" w:cs="Arial"/>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Devices menu. You can fix the issue by re-enabling development mode on this device. </w:t>
      </w:r>
    </w:p>
    <w:p w14:paraId="5F4397D9" w14:textId="77777777"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When you exit debugserver, the process being debugged also exits. The configuration of debugserver is over for now, the following operation are performed on LLDB. </w:t>
      </w:r>
    </w:p>
    <w:p w14:paraId="3F25437D" w14:textId="762BC541" w:rsidR="007D5F66" w:rsidRPr="001D14E1" w:rsidRDefault="007D5F66" w:rsidP="001D14E1">
      <w:pPr>
        <w:pStyle w:val="3"/>
        <w:numPr>
          <w:ilvl w:val="0"/>
          <w:numId w:val="62"/>
        </w:numPr>
        <w:rPr>
          <w:rStyle w:val="afc"/>
        </w:rPr>
      </w:pPr>
      <w:r w:rsidRPr="001D14E1">
        <w:rPr>
          <w:rStyle w:val="afc"/>
        </w:rPr>
        <w:t>Use LLDB</w:t>
      </w:r>
    </w:p>
    <w:p w14:paraId="139ADC38" w14:textId="6FD5DE34"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Before introducing LLDB, we need to know a big bug in the latest LLDB: LLDB (version 320.x.xx) in Xcode 6 sometimes messes up ARM with THUMB instructions on armv7 and armv7s devices, making it impossible to debug. Before the publishing of this book, the bug has not been fixed yet. A temporary solution is to download and install Xcode 5.0.x from https://developer.apple.com/downloads/index.action, their built-in LLDB (version 300.x.xx) works fine on armv7 and armv7s devices. When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re installing the old version of Xcode, make sure you install it in a different path from the current Xcode, say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/Applications/OldXcode.app</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thus it won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t affect the current Xcode. To launch the old LLDB, you need to specify the full path:</w:t>
      </w:r>
    </w:p>
    <w:p w14:paraId="36FF0099"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snakeninnysiMac:~ snakeninny$ /Applications/OldXcode.app/Contents/Developer/usr/bin/lldb </w:t>
      </w:r>
    </w:p>
    <w:p w14:paraId="6FC6C685" w14:textId="77777777"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Then the old LLDB will launch and you can connect it to the waiting debugserver:</w:t>
      </w:r>
    </w:p>
    <w:p w14:paraId="37BACD75"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(lldb) process connect connect://iOSIP:1234</w:t>
      </w:r>
    </w:p>
    <w:p w14:paraId="1468E623"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Process 790987 stopped</w:t>
      </w:r>
    </w:p>
    <w:p w14:paraId="17517E05"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thread #1: tid = 0xc11cb, 0x3995b4f0 libsystem_kernel.dylib`mach_msg_trap + 20, queue = 'com.apple.main-thread, stop reason = signal SIGSTOP</w:t>
      </w:r>
    </w:p>
    <w:p w14:paraId="2C5C4D39"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    frame #0: 0x3995b4f0 libsystem_kernel.dylib`mach_msg_trap + 20</w:t>
      </w:r>
    </w:p>
    <w:p w14:paraId="6C0B6184"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libsystem_kernel.dylib`mach_msg_trap + 20:</w:t>
      </w:r>
    </w:p>
    <w:p w14:paraId="0BA8EEAE"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-&gt; 0x3995b4f0:  pop    {r4, r5, r6, r8}</w:t>
      </w:r>
    </w:p>
    <w:p w14:paraId="6AD94813"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   0x3995b4f4:  bx     lr</w:t>
      </w:r>
    </w:p>
    <w:p w14:paraId="2CAEE9F4"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D520297"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libsystem_kernel.dylib`mach_msg_overwrite_trap:</w:t>
      </w:r>
    </w:p>
    <w:p w14:paraId="5E3A4999"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   0x3995b4f8:  mov    r12, sp</w:t>
      </w:r>
    </w:p>
    <w:p w14:paraId="7D265E40"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   0x3995b4fc:  push   {r4, r5, r6, r8}</w:t>
      </w:r>
    </w:p>
    <w:p w14:paraId="43FABE20" w14:textId="5D80383D"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Note, the execution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process connect connect://iOSIP:1234</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will take a rather long time (approximately more than 3 minutes in a WiFi environment) to connect to debugserver, please </w:t>
      </w:r>
      <w:r w:rsidRPr="001D14E1">
        <w:rPr>
          <w:rFonts w:ascii="Dante MT Std" w:eastAsiaTheme="minorEastAsia" w:hAnsi="Dante MT Std" w:cs="Arial"/>
          <w:color w:val="auto"/>
          <w:kern w:val="0"/>
          <w:sz w:val="26"/>
          <w:szCs w:val="26"/>
          <w:bdr w:val="none" w:sz="0" w:space="0" w:color="auto"/>
          <w:lang w:eastAsia="ar-SA"/>
        </w:rPr>
        <w:lastRenderedPageBreak/>
        <w:t>be patient. In section 4.6, there will be an introduction to connecting to debugserver through USB, which will save a lot of time. When the process is stopped by debugserver, we can start debugging.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have a look at the commonly used commands in LLDB.</w:t>
      </w:r>
    </w:p>
    <w:p w14:paraId="055CBBA7" w14:textId="46EAB8A5" w:rsidR="007D5F66" w:rsidRDefault="007D5F66" w:rsidP="00613BF4">
      <w:pPr>
        <w:pStyle w:val="4"/>
        <w:numPr>
          <w:ilvl w:val="3"/>
          <w:numId w:val="64"/>
        </w:numPr>
      </w:pPr>
      <w:r w:rsidRPr="001D14E1">
        <w:t>image list</w:t>
      </w:r>
    </w:p>
    <w:p w14:paraId="5197A9F8" w14:textId="34DBDE5C"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image list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is similar 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info shared</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in GDB, which is used to list the main executable and all dependent libraries (hereinafter referred to as images) in the debugged process. Because of ASLR (Address Space Layout Randomization, see http://theiphonewiki.com/wiki/ASLR), every time the process launches, a random offset will be added to the starting address of all images in that process, making their virtual memory addresses hard to predict.</w:t>
      </w:r>
    </w:p>
    <w:p w14:paraId="426060B1" w14:textId="7C506CC5"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For example, suppose there is an image B in process A, and image B is 100 bytes in size. When process A launches for the 1st time, image B may be loaded into virtual memory at 0x00 to 0x64; For the 2nd time, image B may be loaded into 0x10 to 0x74, and 0x60 to 0xC4 for the 3rd time. That is to say, although image B</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size stays 100 bytes, every launch changes the starting address, which happens to be a key value in our following operations. Then comes the question, how do we get this key value?</w:t>
      </w:r>
    </w:p>
    <w:p w14:paraId="066A38BA" w14:textId="3C4E3166"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The answer is</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image list -o -f</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After LLDB has connected to debugserver, run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image list -o -f</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to view its output:</w:t>
      </w:r>
    </w:p>
    <w:p w14:paraId="340EE38E"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(lldb) image list -o -f</w:t>
      </w:r>
    </w:p>
    <w:p w14:paraId="3A3C89F7"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0] 0x000cf000 /private/var/db/stash/_.29LMeZ/Applications/SMSNinja.app/SMSNinja(0x00000000000d3000)</w:t>
      </w:r>
    </w:p>
    <w:p w14:paraId="3F85983B"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1] 0x0021a000 /Library/MobileSubstrate/MobileSubstrate.dylib(0x000000000021a000)</w:t>
      </w:r>
    </w:p>
    <w:p w14:paraId="032DDE90"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2] 0x01645000 /usr/lib/libobjc.A.dylib(0x00000000307b5000)</w:t>
      </w:r>
    </w:p>
    <w:p w14:paraId="11BFE699"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3] 0x01645000 /System/Library/Frameworks/Foundation.framework/Foundation(0x0000000023c4f000)</w:t>
      </w:r>
    </w:p>
    <w:p w14:paraId="09FE3C7A"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4] 0x01645000 /System/Library/Frameworks/CoreFoundation.framework/CoreFoundation(0x0000000022f0b000)</w:t>
      </w:r>
    </w:p>
    <w:p w14:paraId="7962C3F9"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5] 0x01645000 /System/Library/Frameworks/UIKit.framework/UIKit(0x00000000264c1000)</w:t>
      </w:r>
    </w:p>
    <w:p w14:paraId="5D051560"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6] 0x01645000 /System/Library/Frameworks/CoreGraphics.framework/CoreGraphics(0x0000000023238000)</w:t>
      </w:r>
    </w:p>
    <w:p w14:paraId="2711EFB3"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w:t>
      </w:r>
    </w:p>
    <w:p w14:paraId="7625681C"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[235] 0x01645000 /System/Library/Frameworks/CoreGraphics.framework/Resources/libCGXType.A.dylib(0x00000000233a2000)</w:t>
      </w:r>
    </w:p>
    <w:p w14:paraId="14180252"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[236] 0x0008a000 /usr/lib/dyld(0x000000001fe8a000)</w:t>
      </w:r>
    </w:p>
    <w:p w14:paraId="781DB8E9" w14:textId="7DAC20D7"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lastRenderedPageBreak/>
        <w:t>In the above output, the 1st column, [X], is the sequence number of the image; the 2nd column is the image</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random offset generated by ASLR (hereinafter referred to as the ASLR offset); the 3rd column is the full path of this image, the content in brackets is the original starting address plus the ASLR offset. Do all these offsets and addresses confuse you? Take it easy, hopefully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ll sort it through after an example.</w:t>
      </w:r>
    </w:p>
    <w:p w14:paraId="274BBA88" w14:textId="77777777"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Suppose the virtual memory is a shooting range with 1000 target positions. You can regard the images in a process as targets and now there are 600 of them. All these targets are uniformly arranged in a row with target 1 in position 1, target 2 in position 2, target 600 in position 600, etc. And positions 601 to 1000 are all empty. You can see the layout in figure 4-13 (The number at the top is the target position number, and the target number is at the bottom).</w:t>
      </w:r>
    </w:p>
    <w:p w14:paraId="1F3FBEDD" w14:textId="77777777" w:rsidR="007D5F66" w:rsidRDefault="007D5F66" w:rsidP="007D5F66">
      <w:pPr>
        <w:keepNext/>
        <w:jc w:val="center"/>
      </w:pPr>
      <w:r>
        <w:rPr>
          <w:noProof/>
          <w:lang w:eastAsia="zh-CN"/>
        </w:rPr>
        <w:drawing>
          <wp:inline distT="0" distB="0" distL="0" distR="0" wp14:anchorId="0A7D1473" wp14:editId="7B863FD6">
            <wp:extent cx="5669280" cy="1152754"/>
            <wp:effectExtent l="0" t="0" r="0" b="0"/>
            <wp:docPr id="1073741893" name="officeArt object"/>
            <wp:cNvGraphicFramePr/>
            <a:graphic xmlns:a="http://schemas.openxmlformats.org/drawingml/2006/main">
              <a:graphicData uri="http://schemas.openxmlformats.org/drawingml/2006/picture">
                <pic:pic xmlns:pic="http://schemas.openxmlformats.org/drawingml/2006/picture">
                  <pic:nvPicPr>
                    <pic:cNvPr id="1073741837" name="image13.png"/>
                    <pic:cNvPicPr/>
                  </pic:nvPicPr>
                  <pic:blipFill>
                    <a:blip r:embed="rId151">
                      <a:extLst/>
                    </a:blip>
                    <a:stretch>
                      <a:fillRect/>
                    </a:stretch>
                  </pic:blipFill>
                  <pic:spPr>
                    <a:xfrm>
                      <a:off x="0" y="0"/>
                      <a:ext cx="5669280" cy="1152754"/>
                    </a:xfrm>
                    <a:prstGeom prst="rect">
                      <a:avLst/>
                    </a:prstGeom>
                    <a:ln w="12700" cap="flat">
                      <a:noFill/>
                      <a:miter lim="400000"/>
                    </a:ln>
                    <a:effectLst/>
                  </pic:spPr>
                </pic:pic>
              </a:graphicData>
            </a:graphic>
          </wp:inline>
        </w:drawing>
      </w:r>
    </w:p>
    <w:p w14:paraId="6B89D463" w14:textId="77777777" w:rsidR="007D5F66" w:rsidRPr="001D14E1" w:rsidRDefault="007D5F66" w:rsidP="001D14E1">
      <w:pPr>
        <w:pStyle w:val="aa"/>
        <w:ind w:left="0" w:firstLine="0"/>
        <w:jc w:val="center"/>
        <w:rPr>
          <w:i w:val="0"/>
          <w:sz w:val="24"/>
          <w:szCs w:val="24"/>
        </w:rPr>
      </w:pPr>
      <w:r w:rsidRPr="001D14E1">
        <w:rPr>
          <w:i w:val="0"/>
          <w:sz w:val="24"/>
          <w:szCs w:val="24"/>
        </w:rPr>
        <w:t>Figure 4- 13 Shooting range (1)</w:t>
      </w:r>
    </w:p>
    <w:p w14:paraId="21A5CB55" w14:textId="1F8003E0"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The images</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starting addresses in virtual memory are like the target positions of the 600 targets, which are named image base addresses in terminology. Now the owner of this shooting range thinks the previous targets are arranged rashly, shooters will hit all bulls</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-eyes as soon he gets used to the arrangement. So the owner relocates all these targets randomly. After relocation, target 1 is placed in position 5, target 2 is placed in position 6, target 3 is placed in position 8, target 4 is placed in position 13, target 5 is placed in position 15...... Target 600 is placed in position 886, as shown in figure 4-14.</w:t>
      </w:r>
    </w:p>
    <w:p w14:paraId="70764EF9" w14:textId="77777777" w:rsidR="007D5F66" w:rsidRDefault="007D5F66" w:rsidP="007D5F66">
      <w:pPr>
        <w:keepNext/>
        <w:jc w:val="center"/>
      </w:pPr>
      <w:r>
        <w:rPr>
          <w:noProof/>
          <w:lang w:eastAsia="zh-CN"/>
        </w:rPr>
        <w:drawing>
          <wp:inline distT="0" distB="0" distL="0" distR="0" wp14:anchorId="684C008E" wp14:editId="46BE45B1">
            <wp:extent cx="5669280" cy="1077164"/>
            <wp:effectExtent l="0" t="0" r="0" b="0"/>
            <wp:docPr id="1073741894" name="officeArt object"/>
            <wp:cNvGraphicFramePr/>
            <a:graphic xmlns:a="http://schemas.openxmlformats.org/drawingml/2006/main">
              <a:graphicData uri="http://schemas.openxmlformats.org/drawingml/2006/picture">
                <pic:pic xmlns:pic="http://schemas.openxmlformats.org/drawingml/2006/picture">
                  <pic:nvPicPr>
                    <pic:cNvPr id="1073741838" name="image14.png"/>
                    <pic:cNvPicPr/>
                  </pic:nvPicPr>
                  <pic:blipFill>
                    <a:blip r:embed="rId152">
                      <a:extLst/>
                    </a:blip>
                    <a:stretch>
                      <a:fillRect/>
                    </a:stretch>
                  </pic:blipFill>
                  <pic:spPr>
                    <a:xfrm>
                      <a:off x="0" y="0"/>
                      <a:ext cx="5669280" cy="1077164"/>
                    </a:xfrm>
                    <a:prstGeom prst="rect">
                      <a:avLst/>
                    </a:prstGeom>
                    <a:ln w="12700" cap="flat">
                      <a:noFill/>
                      <a:miter lim="400000"/>
                    </a:ln>
                    <a:effectLst/>
                  </pic:spPr>
                </pic:pic>
              </a:graphicData>
            </a:graphic>
          </wp:inline>
        </w:drawing>
      </w:r>
    </w:p>
    <w:p w14:paraId="05C09129" w14:textId="77777777" w:rsidR="007D5F66" w:rsidRPr="001D14E1" w:rsidRDefault="007D5F66" w:rsidP="001D14E1">
      <w:pPr>
        <w:pStyle w:val="aa"/>
        <w:ind w:left="0" w:firstLine="0"/>
        <w:jc w:val="center"/>
        <w:rPr>
          <w:i w:val="0"/>
          <w:sz w:val="24"/>
          <w:szCs w:val="24"/>
        </w:rPr>
      </w:pPr>
      <w:r w:rsidRPr="001D14E1">
        <w:rPr>
          <w:i w:val="0"/>
          <w:sz w:val="24"/>
          <w:szCs w:val="24"/>
        </w:rPr>
        <w:t>Figure 4- 14 Shooting range (2)</w:t>
      </w:r>
    </w:p>
    <w:p w14:paraId="478D782F" w14:textId="54602545"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That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to say, the offsets for target 1, 2, 3, 4, 5 and 600 are 4, 4, 5, 9, 10 and 286 respectively. This random offset (ASLR) greatly increases the shooting difficulty. For target 1, it used to be at position 1, and it is at position 5 for now, so the offset is 4, i.e.</w:t>
      </w:r>
    </w:p>
    <w:p w14:paraId="194875F3"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lastRenderedPageBreak/>
        <w:t>image base address with offset = image base address without offset + ASLR offset</w:t>
      </w:r>
    </w:p>
    <w:p w14:paraId="0BE19AB6" w14:textId="427287F8"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Back to the reverse engineering scene,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take the 4th image (i.e. Foundation) in the output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image list -o -f</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as an example, its ASLR offset is 0x1645000, its image base address with offset is 0x23c4f000, so according to the above formula, its image base address without of</w:t>
      </w:r>
      <w:r w:rsidR="001D14E1">
        <w:rPr>
          <w:rFonts w:ascii="Dante MT Std" w:eastAsiaTheme="minorEastAsia" w:hAnsi="Dante MT Std" w:cs="Arial"/>
          <w:color w:val="auto"/>
          <w:kern w:val="0"/>
          <w:sz w:val="26"/>
          <w:szCs w:val="26"/>
          <w:bdr w:val="none" w:sz="0" w:space="0" w:color="auto"/>
          <w:lang w:eastAsia="ar-SA"/>
        </w:rPr>
        <w:t>fset is 0x23c4f000 - 0x1645000 =</w:t>
      </w:r>
      <w:r w:rsidRPr="001D14E1">
        <w:rPr>
          <w:rFonts w:ascii="Dante MT Std" w:eastAsiaTheme="minorEastAsia" w:hAnsi="Dante MT Std" w:cs="Arial"/>
          <w:color w:val="auto"/>
          <w:kern w:val="0"/>
          <w:sz w:val="26"/>
          <w:szCs w:val="26"/>
          <w:bdr w:val="none" w:sz="0" w:space="0" w:color="auto"/>
          <w:lang w:eastAsia="ar-SA"/>
        </w:rPr>
        <w:t xml:space="preserve"> 0x2260A000.</w:t>
      </w:r>
    </w:p>
    <w:p w14:paraId="68F8EAC4" w14:textId="393D6A0E"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hint="default"/>
          <w:color w:val="auto"/>
          <w:kern w:val="0"/>
          <w:sz w:val="26"/>
          <w:szCs w:val="26"/>
          <w:bdr w:val="none" w:sz="0" w:space="0" w:color="auto"/>
          <w:lang w:eastAsia="ar-SA"/>
        </w:rPr>
        <w:t>You may wonder, where does 0x2260A000 come from? Drag and drop Foundation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hint="default"/>
          <w:color w:val="auto"/>
          <w:kern w:val="0"/>
          <w:sz w:val="26"/>
          <w:szCs w:val="26"/>
          <w:bdr w:val="none" w:sz="0" w:space="0" w:color="auto"/>
          <w:lang w:eastAsia="ar-SA"/>
        </w:rPr>
        <w:t>s binary into IDA, after the initial analysis, IDA looks like figure 4-15.</w:t>
      </w:r>
    </w:p>
    <w:p w14:paraId="30535951" w14:textId="77777777" w:rsidR="007D5F66" w:rsidRDefault="007D5F66" w:rsidP="007D5F66">
      <w:pPr>
        <w:keepNext/>
        <w:jc w:val="center"/>
      </w:pPr>
      <w:r>
        <w:rPr>
          <w:noProof/>
          <w:lang w:eastAsia="zh-CN"/>
        </w:rPr>
        <w:drawing>
          <wp:inline distT="0" distB="0" distL="0" distR="0" wp14:anchorId="0C8465AE" wp14:editId="4E3D7789">
            <wp:extent cx="5663820" cy="2265528"/>
            <wp:effectExtent l="0" t="0" r="0" b="0"/>
            <wp:docPr id="1073741895" name="officeArt object"/>
            <wp:cNvGraphicFramePr/>
            <a:graphic xmlns:a="http://schemas.openxmlformats.org/drawingml/2006/main">
              <a:graphicData uri="http://schemas.openxmlformats.org/drawingml/2006/picture">
                <pic:pic xmlns:pic="http://schemas.openxmlformats.org/drawingml/2006/picture">
                  <pic:nvPicPr>
                    <pic:cNvPr id="1073741839" name="image15.png"/>
                    <pic:cNvPicPr/>
                  </pic:nvPicPr>
                  <pic:blipFill>
                    <a:blip r:embed="rId153">
                      <a:extLst/>
                    </a:blip>
                    <a:stretch>
                      <a:fillRect/>
                    </a:stretch>
                  </pic:blipFill>
                  <pic:spPr>
                    <a:xfrm>
                      <a:off x="0" y="0"/>
                      <a:ext cx="5663820" cy="2265528"/>
                    </a:xfrm>
                    <a:prstGeom prst="rect">
                      <a:avLst/>
                    </a:prstGeom>
                    <a:ln w="12700" cap="flat">
                      <a:noFill/>
                      <a:miter lim="400000"/>
                    </a:ln>
                    <a:effectLst/>
                  </pic:spPr>
                </pic:pic>
              </a:graphicData>
            </a:graphic>
          </wp:inline>
        </w:drawing>
      </w:r>
    </w:p>
    <w:p w14:paraId="0896326D" w14:textId="77777777" w:rsidR="007D5F66" w:rsidRPr="001D14E1" w:rsidRDefault="007D5F66" w:rsidP="001D14E1">
      <w:pPr>
        <w:pStyle w:val="aa"/>
        <w:ind w:left="0" w:firstLine="0"/>
        <w:jc w:val="center"/>
        <w:rPr>
          <w:i w:val="0"/>
          <w:sz w:val="24"/>
          <w:szCs w:val="24"/>
        </w:rPr>
      </w:pPr>
      <w:r w:rsidRPr="001D14E1">
        <w:rPr>
          <w:i w:val="0"/>
          <w:sz w:val="24"/>
          <w:szCs w:val="24"/>
        </w:rPr>
        <w:t>Figure 4- 15 Analyze Foundation in IDA</w:t>
      </w:r>
    </w:p>
    <w:p w14:paraId="05192358" w14:textId="5B8CF6AF"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Scroll to the top of IDA View-A, do you see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HEADER:2260A000</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in the first line? This is the origin of 0x2260A000. </w:t>
      </w:r>
    </w:p>
    <w:p w14:paraId="306D8CBC" w14:textId="4A08BB56"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Now that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ve known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base address</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means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starting address</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talk about another concept which is similar 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image base address</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symbol base address</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Return to IDA and search for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NSLog</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in the Functions window, and then jump to its implementation, as shown in figure 4-16.</w:t>
      </w:r>
    </w:p>
    <w:p w14:paraId="75BCD0C0" w14:textId="77777777" w:rsidR="007D5F66" w:rsidRDefault="007D5F66" w:rsidP="007D5F66">
      <w:pPr>
        <w:keepNext/>
        <w:jc w:val="center"/>
      </w:pPr>
      <w:r>
        <w:rPr>
          <w:noProof/>
          <w:lang w:eastAsia="zh-CN"/>
        </w:rPr>
        <w:lastRenderedPageBreak/>
        <w:drawing>
          <wp:inline distT="0" distB="0" distL="0" distR="0" wp14:anchorId="271FACDF" wp14:editId="0537A249">
            <wp:extent cx="4320109" cy="2123949"/>
            <wp:effectExtent l="0" t="0" r="0" b="0"/>
            <wp:docPr id="1073741896"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pic:nvPicPr>
                  <pic:blipFill>
                    <a:blip r:embed="rId154">
                      <a:extLst/>
                    </a:blip>
                    <a:stretch>
                      <a:fillRect/>
                    </a:stretch>
                  </pic:blipFill>
                  <pic:spPr>
                    <a:xfrm>
                      <a:off x="0" y="0"/>
                      <a:ext cx="4320109" cy="2123949"/>
                    </a:xfrm>
                    <a:prstGeom prst="rect">
                      <a:avLst/>
                    </a:prstGeom>
                    <a:ln w="12700" cap="flat">
                      <a:noFill/>
                      <a:miter lim="400000"/>
                    </a:ln>
                    <a:effectLst/>
                  </pic:spPr>
                </pic:pic>
              </a:graphicData>
            </a:graphic>
          </wp:inline>
        </w:drawing>
      </w:r>
    </w:p>
    <w:p w14:paraId="67A14863" w14:textId="77777777" w:rsidR="007D5F66" w:rsidRPr="001D14E1" w:rsidRDefault="007D5F66" w:rsidP="001D14E1">
      <w:pPr>
        <w:pStyle w:val="aa"/>
        <w:ind w:left="0" w:firstLine="0"/>
        <w:jc w:val="center"/>
        <w:rPr>
          <w:i w:val="0"/>
          <w:sz w:val="24"/>
          <w:szCs w:val="24"/>
        </w:rPr>
      </w:pPr>
      <w:r w:rsidRPr="001D14E1">
        <w:rPr>
          <w:i w:val="0"/>
          <w:sz w:val="24"/>
          <w:szCs w:val="24"/>
        </w:rPr>
        <w:t>Figure 4- 16 NSLog</w:t>
      </w:r>
    </w:p>
    <w:p w14:paraId="3162FADF" w14:textId="77777777"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Because the base address of Foundation is a known number, and NSLog is in a fixed position inside Foundation, we can get the base address of NSLog according to the following formula:</w:t>
      </w:r>
    </w:p>
    <w:p w14:paraId="3D3F0EFC"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base address of NSLog = relative address of NSLog in Foundation + base address of Foundation</w:t>
      </w:r>
    </w:p>
    <w:p w14:paraId="372EA872" w14:textId="55E27D83"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What does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relative address of NSLog in Foundation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mean?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go back to figure 4-16 and find the first instruction of NSLog, i.e.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SUB SP, SP, #0xC</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On the left, do you see the number 0x2261AB94? This the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address of NSLog in Foundation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Subtract Foundation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image base address without offset, i.e. 0x2260A000 from it, we get the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relative address of NSLog in Foundation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i.e. 0x10B94.</w:t>
      </w:r>
    </w:p>
    <w:p w14:paraId="14010185" w14:textId="77777777"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Hence, the base address of NSLog is 0x10B94 + 0x23c4f000 = 0x23C5FB94. I guess some of you have already noticed that the formula</w:t>
      </w:r>
    </w:p>
    <w:p w14:paraId="05A41892"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image base address with offset = image base address without offset + ASLR offset</w:t>
      </w:r>
    </w:p>
    <w:p w14:paraId="034F56EF" w14:textId="77777777"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With tiny modifications, is a new formula for symbols:</w:t>
      </w:r>
    </w:p>
    <w:p w14:paraId="15C6C3A7"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symbol base address with offset = symbol base address without offset + ASLR offset of the image containing the symbol</w:t>
      </w:r>
    </w:p>
    <w:p w14:paraId="054C9353" w14:textId="277F64DA"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verify this formula. </w:t>
      </w:r>
    </w:p>
    <w:p w14:paraId="65BC7D5D" w14:textId="64DF0617"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NSLog</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symbol base address without offset is 0x2261AB94, ASLR offset of Foundation is 0x1645000, add these two numbers and we get 0x23C5FB94.</w:t>
      </w:r>
    </w:p>
    <w:p w14:paraId="0B224B0E" w14:textId="77777777"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By analogy, we can also get the formula for instructions: </w:t>
      </w:r>
    </w:p>
    <w:p w14:paraId="3DA60BA3"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instruction base address with offset  = instruction base address without offset + ASLR offset of the image containing the instruction</w:t>
      </w:r>
    </w:p>
    <w:p w14:paraId="261944DB" w14:textId="33B714F6"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Naturally, symbol base address is the base address of the first instruction of the symbol</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corresponding function.</w:t>
      </w:r>
    </w:p>
    <w:p w14:paraId="32735AD4" w14:textId="0C2A64F1"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In the following content, base addresses with offset will be frequently used. Make sure you understand all concepts in this section then keep in mind: Base address without offset can be </w:t>
      </w:r>
      <w:r w:rsidRPr="001D14E1">
        <w:rPr>
          <w:rFonts w:ascii="Dante MT Std" w:eastAsiaTheme="minorEastAsia" w:hAnsi="Dante MT Std" w:cs="Arial"/>
          <w:color w:val="auto"/>
          <w:kern w:val="0"/>
          <w:sz w:val="26"/>
          <w:szCs w:val="26"/>
          <w:bdr w:val="none" w:sz="0" w:space="0" w:color="auto"/>
          <w:lang w:eastAsia="ar-SA"/>
        </w:rPr>
        <w:lastRenderedPageBreak/>
        <w:t>viewed in IDA, ASLR offset can be viewed in LLDB, add them together we get base address with offset. As for where in IDA and LLDB to search for the values, I bet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ll get it after thoroughly reading this section.</w:t>
      </w:r>
    </w:p>
    <w:p w14:paraId="0E70459E" w14:textId="11051B61" w:rsidR="007D5F66" w:rsidRDefault="007D5F66" w:rsidP="00613BF4">
      <w:pPr>
        <w:pStyle w:val="4"/>
        <w:numPr>
          <w:ilvl w:val="3"/>
          <w:numId w:val="64"/>
        </w:numPr>
      </w:pPr>
      <w:r w:rsidRPr="001D14E1">
        <w:t>breakpoint</w:t>
      </w:r>
    </w:p>
    <w:p w14:paraId="042B86A2" w14:textId="339F352E"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breakpoint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is similar 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break</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in GDB,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used to set breakpoints. In reverse engineering, we usually set breakpoints like these:</w:t>
      </w:r>
    </w:p>
    <w:p w14:paraId="14D8AC3A"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b function</w:t>
      </w:r>
    </w:p>
    <w:p w14:paraId="5753E976" w14:textId="77777777"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Or</w:t>
      </w:r>
    </w:p>
    <w:p w14:paraId="49303D24"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br s </w:t>
      </w:r>
      <w:r w:rsidRPr="001D14E1">
        <w:rPr>
          <w:rFonts w:ascii="Monaco"/>
          <w:kern w:val="0"/>
          <w:sz w:val="20"/>
          <w:szCs w:val="20"/>
          <w:shd w:val="clear" w:color="auto" w:fill="D8D8D8"/>
        </w:rPr>
        <w:t>–</w:t>
      </w:r>
      <w:r w:rsidRPr="001D14E1">
        <w:rPr>
          <w:rFonts w:ascii="Monaco"/>
          <w:kern w:val="0"/>
          <w:sz w:val="20"/>
          <w:szCs w:val="20"/>
          <w:shd w:val="clear" w:color="auto" w:fill="D8D8D8"/>
        </w:rPr>
        <w:t>a address</w:t>
      </w:r>
    </w:p>
    <w:p w14:paraId="5AA66FC9" w14:textId="77777777"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Or</w:t>
      </w:r>
    </w:p>
    <w:p w14:paraId="3E1B4677"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br s </w:t>
      </w:r>
      <w:r w:rsidRPr="001D14E1">
        <w:rPr>
          <w:rFonts w:ascii="Monaco"/>
          <w:kern w:val="0"/>
          <w:sz w:val="20"/>
          <w:szCs w:val="20"/>
          <w:shd w:val="clear" w:color="auto" w:fill="D8D8D8"/>
        </w:rPr>
        <w:t>–</w:t>
      </w:r>
      <w:r w:rsidRPr="001D14E1">
        <w:rPr>
          <w:rFonts w:ascii="Monaco"/>
          <w:kern w:val="0"/>
          <w:sz w:val="20"/>
          <w:szCs w:val="20"/>
          <w:shd w:val="clear" w:color="auto" w:fill="D8D8D8"/>
        </w:rPr>
        <w:t xml:space="preserve">a </w:t>
      </w:r>
      <w:r w:rsidRPr="001D14E1">
        <w:rPr>
          <w:rFonts w:ascii="Monaco"/>
          <w:kern w:val="0"/>
          <w:sz w:val="20"/>
          <w:szCs w:val="20"/>
          <w:shd w:val="clear" w:color="auto" w:fill="D8D8D8"/>
        </w:rPr>
        <w:t>‘</w:t>
      </w:r>
      <w:r w:rsidRPr="001D14E1">
        <w:rPr>
          <w:rFonts w:ascii="Monaco"/>
          <w:kern w:val="0"/>
          <w:sz w:val="20"/>
          <w:szCs w:val="20"/>
          <w:shd w:val="clear" w:color="auto" w:fill="D8D8D8"/>
        </w:rPr>
        <w:t>ASLROffset+address</w:t>
      </w:r>
      <w:r w:rsidRPr="001D14E1">
        <w:rPr>
          <w:rFonts w:ascii="Monaco"/>
          <w:kern w:val="0"/>
          <w:sz w:val="20"/>
          <w:szCs w:val="20"/>
          <w:shd w:val="clear" w:color="auto" w:fill="D8D8D8"/>
        </w:rPr>
        <w:t>’</w:t>
      </w:r>
    </w:p>
    <w:p w14:paraId="376B11E8" w14:textId="77777777"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former command is to set a breakpoint at the beginning of a function, for instance:</w:t>
      </w:r>
    </w:p>
    <w:p w14:paraId="219AC07C"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(lldb) b NSLog</w:t>
      </w:r>
    </w:p>
    <w:p w14:paraId="48D7084C"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Breakpoint 2: where = Foundation`NSLog, address = 0x23c5fb94 </w:t>
      </w:r>
    </w:p>
    <w:p w14:paraId="7C662EBC" w14:textId="77777777"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latter two commands are to set a breakpoint at a specific address, for instance:</w:t>
      </w:r>
    </w:p>
    <w:p w14:paraId="771BEE69"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(lldb) br s -a 0xCCCCC</w:t>
      </w:r>
    </w:p>
    <w:p w14:paraId="059625C3"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 Breakpoint 5: where = SpringBoard`___lldb_unnamed_function303$$SpringBoard, address = 0x000ccccc</w:t>
      </w:r>
    </w:p>
    <w:p w14:paraId="6C3367CE"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(lldb) br s -a '0x6+0x9'</w:t>
      </w:r>
    </w:p>
    <w:p w14:paraId="0B222BFF"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Breakpoint 6: address = 0x0000000f</w:t>
      </w:r>
    </w:p>
    <w:p w14:paraId="38FE8751" w14:textId="52CDFB45"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Note that the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X</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in the output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Breakpoint X:</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an integer id of that breakpoint, and we will use this number soon. When the process stops at a breakpoint, the line of code holding the breakpoint hasn</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t been executed yet.</w:t>
      </w:r>
    </w:p>
    <w:p w14:paraId="1799F250" w14:textId="06E74F60"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In reverse engineering,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ll be debugging assembly code, so in most cases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ll be setting breakpoint on a specific assembly instruction instead of a function. To set a breakpoint on an assembly instruction, we have to know its base address with offset, which we have already explained in details. Now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 take -[SpringBoard _menuButtonDown:] for an example and set a breakpoint on the first instruction as a demonstration.</w:t>
      </w:r>
    </w:p>
    <w:p w14:paraId="07F1B045" w14:textId="77777777" w:rsidR="007D5F66" w:rsidRPr="00352C3B" w:rsidRDefault="007D5F66" w:rsidP="00352C3B">
      <w:pPr>
        <w:pStyle w:val="listbulletfirst"/>
        <w:numPr>
          <w:ilvl w:val="0"/>
          <w:numId w:val="5"/>
        </w:numPr>
        <w:jc w:val="left"/>
      </w:pPr>
      <w:r w:rsidRPr="00352C3B">
        <w:t>Find the base address without offset in IDA</w:t>
      </w:r>
    </w:p>
    <w:p w14:paraId="5E040C4C" w14:textId="421512CD"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Open SpringBoard</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binary in IDA, switch to Text view after the initial analysis and locate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[SpringBoard _menuButtonDown:]</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as shown in figure 4-17.</w:t>
      </w:r>
    </w:p>
    <w:p w14:paraId="5C58B984" w14:textId="77777777" w:rsidR="007D5F66" w:rsidRDefault="007D5F66" w:rsidP="007D5F66">
      <w:pPr>
        <w:keepNext/>
        <w:jc w:val="center"/>
      </w:pPr>
      <w:r>
        <w:rPr>
          <w:noProof/>
          <w:lang w:eastAsia="zh-CN"/>
        </w:rPr>
        <w:lastRenderedPageBreak/>
        <w:drawing>
          <wp:inline distT="0" distB="0" distL="0" distR="0" wp14:anchorId="425971A2" wp14:editId="7C6926A5">
            <wp:extent cx="4316730" cy="2668524"/>
            <wp:effectExtent l="0" t="0" r="0" b="0"/>
            <wp:docPr id="1073741897" name="officeArt object"/>
            <wp:cNvGraphicFramePr/>
            <a:graphic xmlns:a="http://schemas.openxmlformats.org/drawingml/2006/main">
              <a:graphicData uri="http://schemas.openxmlformats.org/drawingml/2006/picture">
                <pic:pic xmlns:pic="http://schemas.openxmlformats.org/drawingml/2006/picture">
                  <pic:nvPicPr>
                    <pic:cNvPr id="1073741841" name="image17.png"/>
                    <pic:cNvPicPr/>
                  </pic:nvPicPr>
                  <pic:blipFill>
                    <a:blip r:embed="rId155">
                      <a:extLst/>
                    </a:blip>
                    <a:stretch>
                      <a:fillRect/>
                    </a:stretch>
                  </pic:blipFill>
                  <pic:spPr>
                    <a:xfrm>
                      <a:off x="0" y="0"/>
                      <a:ext cx="4316730" cy="2668524"/>
                    </a:xfrm>
                    <a:prstGeom prst="rect">
                      <a:avLst/>
                    </a:prstGeom>
                    <a:ln w="12700" cap="flat">
                      <a:noFill/>
                      <a:miter lim="400000"/>
                    </a:ln>
                    <a:effectLst/>
                  </pic:spPr>
                </pic:pic>
              </a:graphicData>
            </a:graphic>
          </wp:inline>
        </w:drawing>
      </w:r>
    </w:p>
    <w:p w14:paraId="52D1EB19" w14:textId="77777777" w:rsidR="007D5F66" w:rsidRPr="00352C3B" w:rsidRDefault="007D5F66" w:rsidP="00352C3B">
      <w:pPr>
        <w:pStyle w:val="aa"/>
        <w:ind w:left="0" w:firstLine="0"/>
        <w:jc w:val="center"/>
        <w:rPr>
          <w:i w:val="0"/>
          <w:sz w:val="24"/>
          <w:szCs w:val="24"/>
        </w:rPr>
      </w:pPr>
      <w:r w:rsidRPr="00352C3B">
        <w:rPr>
          <w:i w:val="0"/>
          <w:sz w:val="24"/>
          <w:szCs w:val="24"/>
        </w:rPr>
        <w:t>Figure 4- 17 [SpringBoard _menuButtonDown:]</w:t>
      </w:r>
    </w:p>
    <w:p w14:paraId="5A34F85F" w14:textId="5225C6F2"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As we can see, the base address without offset of the first instruction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PUSH {R4-R7, LR}</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0x17730. </w:t>
      </w:r>
    </w:p>
    <w:p w14:paraId="3D2929A1" w14:textId="77777777" w:rsidR="007D5F66" w:rsidRPr="00352C3B" w:rsidRDefault="007D5F66" w:rsidP="00352C3B">
      <w:pPr>
        <w:pStyle w:val="listbulletfirst"/>
        <w:numPr>
          <w:ilvl w:val="0"/>
          <w:numId w:val="5"/>
        </w:numPr>
        <w:jc w:val="left"/>
      </w:pPr>
      <w:r w:rsidRPr="00352C3B">
        <w:t>Find the ASLR offset in LLDB</w:t>
      </w:r>
    </w:p>
    <w:p w14:paraId="6F2EEC83" w14:textId="77777777"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ssh into iOS to run debugserver with the following commands:</w:t>
      </w:r>
    </w:p>
    <w:p w14:paraId="7634546C"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snakeninnysiMac:~ snakeninny$ ssh root@iOSIP</w:t>
      </w:r>
    </w:p>
    <w:p w14:paraId="5097B6BC"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FunMaker-5:~ root# debugserver *:1234 -a "SpringBoard"</w:t>
      </w:r>
    </w:p>
    <w:p w14:paraId="674A1BBE"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debugserver-@(#)PROGRAM:debugserver  PROJECT:debugserver-320.2.89</w:t>
      </w:r>
    </w:p>
    <w:p w14:paraId="211732E0"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for armv7.</w:t>
      </w:r>
    </w:p>
    <w:p w14:paraId="12076F9A"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Attaching to process SpringBoard...</w:t>
      </w:r>
    </w:p>
    <w:p w14:paraId="42513193"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Listening to port 1234 for a connection from *...</w:t>
      </w:r>
    </w:p>
    <w:p w14:paraId="3FE7AAF2" w14:textId="77777777"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Then connect to debugserver with LLDB on OSX, and find the ASLR offset:</w:t>
      </w:r>
    </w:p>
    <w:p w14:paraId="3595D7E3"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snakeninnysiMac:~ snakeninny$ /Applications/OldXcode.app/Contents/Developer/usr/bin/lldb </w:t>
      </w:r>
    </w:p>
    <w:p w14:paraId="5087EE5D"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process connect connect://iOSIP:1234</w:t>
      </w:r>
    </w:p>
    <w:p w14:paraId="09D049E5"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93770 stopped</w:t>
      </w:r>
    </w:p>
    <w:p w14:paraId="16AF7D15"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thread #1: tid = 0x16e4a, 0x30dee4f0 libsystem_kernel.dylib`mach_msg_trap + 20, queue = 'com.apple.main-thread, stop reason = signal SIGSTOP</w:t>
      </w:r>
    </w:p>
    <w:p w14:paraId="655E4C85"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frame #0: 0x30dee4f0 libsystem_kernel.dylib`mach_msg_trap + 20</w:t>
      </w:r>
    </w:p>
    <w:p w14:paraId="6DAA6580"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libsystem_kernel.dylib`mach_msg_trap + 20:</w:t>
      </w:r>
    </w:p>
    <w:p w14:paraId="3D04E1E0"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0x30dee4f0:  pop    {r4, r5, r6, r8}</w:t>
      </w:r>
    </w:p>
    <w:p w14:paraId="7F5A2A4F"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0x30dee4f4:  bx     lr</w:t>
      </w:r>
    </w:p>
    <w:p w14:paraId="41161408"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70B5026"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libsystem_kernel.dylib`mach_msg_overwrite_trap:</w:t>
      </w:r>
    </w:p>
    <w:p w14:paraId="580E8218"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0x30dee4f8:  mov    r12, sp</w:t>
      </w:r>
    </w:p>
    <w:p w14:paraId="3FA1A6B7"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0x30dee4fc:  push   {r4, r5, r6, r8}</w:t>
      </w:r>
    </w:p>
    <w:p w14:paraId="378585B6"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image list -o -f</w:t>
      </w:r>
    </w:p>
    <w:p w14:paraId="186758AF"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0] 0x000b5000 /System/Library/CoreServices/SpringBoard.app/SpringBoard(0x00000000000b9000)</w:t>
      </w:r>
    </w:p>
    <w:p w14:paraId="4FC1E294"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1] 0x006ea000 /Library/MobileSubstrate/MobileSubstrate.dylib(0x00000000006ea000)</w:t>
      </w:r>
    </w:p>
    <w:p w14:paraId="5C1E19A9"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lastRenderedPageBreak/>
        <w:t>[  2] 0x01645000 /System/Library/PrivateFrameworks/StoreServices.framework/StoreServices(0x000000002ca70000)</w:t>
      </w:r>
    </w:p>
    <w:p w14:paraId="09CB56B1"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3] 0x01645000 /System/Library/PrivateFrameworks/AirTraffic.framework/AirTraffic(0x0000000027783000)</w:t>
      </w:r>
    </w:p>
    <w:p w14:paraId="58C98629"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w:t>
      </w:r>
    </w:p>
    <w:p w14:paraId="462CC622"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[419] 0x00041000 /usr/lib/dyld(0x000000001fe41000)</w:t>
      </w:r>
    </w:p>
    <w:p w14:paraId="3EB9EE21"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(lldb) c</w:t>
      </w:r>
    </w:p>
    <w:p w14:paraId="7DF1316A"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93770 resuming</w:t>
      </w:r>
    </w:p>
    <w:p w14:paraId="2901B003" w14:textId="77777777"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ASLR offset of SpringBoard is 0xb5000.</w:t>
      </w:r>
    </w:p>
    <w:p w14:paraId="40CA2A59" w14:textId="77777777" w:rsidR="007D5F66" w:rsidRPr="00352C3B" w:rsidRDefault="007D5F66" w:rsidP="00352C3B">
      <w:pPr>
        <w:pStyle w:val="listbulletfirst"/>
        <w:numPr>
          <w:ilvl w:val="0"/>
          <w:numId w:val="5"/>
        </w:numPr>
        <w:jc w:val="left"/>
      </w:pPr>
      <w:r w:rsidRPr="00352C3B">
        <w:t>Set and trigger the breakpoint</w:t>
      </w:r>
    </w:p>
    <w:p w14:paraId="26C76835" w14:textId="6653382F"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So the base address with offset of the first instruction is 0x17730 + 0xb5000 = 0xCC730. Input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br s -a 0xCC730</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in LLDB to set a breakpoint on the first instruction: </w:t>
      </w:r>
    </w:p>
    <w:p w14:paraId="4AF584DB"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br s -a 0xCC730</w:t>
      </w:r>
    </w:p>
    <w:p w14:paraId="47F6A9F6"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Breakpoint 1: where = SpringBoard`___lldb_unnamed_function299$$SpringBoard, address = 0x000cc730</w:t>
      </w:r>
    </w:p>
    <w:p w14:paraId="5CE32B7D" w14:textId="77777777"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Then press the home button to trigger the breakpoint:</w:t>
      </w:r>
    </w:p>
    <w:p w14:paraId="1208548C"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br s -a 0xCC730</w:t>
      </w:r>
    </w:p>
    <w:p w14:paraId="64A0352E"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Breakpoint 1: where = SpringBoard`___lldb_unnamed_function299$$SpringBoard, address = 0x000cc730</w:t>
      </w:r>
    </w:p>
    <w:p w14:paraId="712519FF"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93770 stopped</w:t>
      </w:r>
    </w:p>
    <w:p w14:paraId="3763483E"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thread #1: tid = 0x16e4a, 0x000cc730 SpringBoard`___lldb_unnamed_function299$$SpringBoard, queue = 'com.apple.main-thread, stop reason = breakpoint 1.1</w:t>
      </w:r>
    </w:p>
    <w:p w14:paraId="76D74F0F"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frame #0: 0x000cc730 SpringBoard`___lldb_unnamed_function299$$SpringBoard</w:t>
      </w:r>
    </w:p>
    <w:p w14:paraId="3D00D8CD"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SpringBoard`___lldb_unnamed_function299$$SpringBoard:</w:t>
      </w:r>
    </w:p>
    <w:p w14:paraId="648A0F1B"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0xcc730:  push   {r4, r5, r6, r7, lr}</w:t>
      </w:r>
    </w:p>
    <w:p w14:paraId="1F726876"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0xcc732:  add    r7, sp, #12</w:t>
      </w:r>
    </w:p>
    <w:p w14:paraId="031E2EB1"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0xcc734:  push.w {r8, r10, r11}</w:t>
      </w:r>
    </w:p>
    <w:p w14:paraId="37F1FC24"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0xcc738:  sub    sp, #80</w:t>
      </w:r>
    </w:p>
    <w:p w14:paraId="5962C1A1"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p (char *)$r1</w:t>
      </w:r>
    </w:p>
    <w:p w14:paraId="3CAB1215"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(char *) $0 = 0x0042f774 "_menuButtonDown:"</w:t>
      </w:r>
    </w:p>
    <w:p w14:paraId="09E18C3E" w14:textId="73788933"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When the process stops, you can use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c</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continue</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(running) the process. Compared to GDB, a significant improvement in LLDB is that you can enter commands while the process is running. But be careful, some processes (such as SpringBoard) will automatically relaunch because of timeout after stopping for a period of time. For this kind of processes, you should try to keep it running to avoid unexpected automatic relaunching.</w:t>
      </w:r>
    </w:p>
    <w:p w14:paraId="2CCDED7B" w14:textId="085AD884"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You can also use commands like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br dis</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br en</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br del</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to disable, enable and delete breakpoints. The command to disable all breakpoints is as follows:</w:t>
      </w:r>
    </w:p>
    <w:p w14:paraId="731C620B"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br dis</w:t>
      </w:r>
    </w:p>
    <w:p w14:paraId="22EA4273"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All breakpoints disabled. (2 breakpoints)</w:t>
      </w:r>
    </w:p>
    <w:p w14:paraId="1003F266" w14:textId="77777777"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command to disable a specific breakpoint is as follows:</w:t>
      </w:r>
    </w:p>
    <w:p w14:paraId="0276E483"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lastRenderedPageBreak/>
        <w:t>(lldb) br dis 6</w:t>
      </w:r>
    </w:p>
    <w:p w14:paraId="26292492"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1 breakpoints disabled.</w:t>
      </w:r>
    </w:p>
    <w:p w14:paraId="136CCA9D" w14:textId="77777777"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command to enable all breakpoints is as follows:</w:t>
      </w:r>
    </w:p>
    <w:p w14:paraId="4FA59DC9"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br en</w:t>
      </w:r>
    </w:p>
    <w:p w14:paraId="1FA2FD11"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All breakpoints enabled. (2 breakpoints)</w:t>
      </w:r>
    </w:p>
    <w:p w14:paraId="4AD32EDF" w14:textId="77777777"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command to enable a specific breakpoint is as follows:</w:t>
      </w:r>
    </w:p>
    <w:p w14:paraId="22B9F59C"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(lldb) br en 6</w:t>
      </w:r>
    </w:p>
    <w:p w14:paraId="531017EB"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1 breakpoints enabled.</w:t>
      </w:r>
    </w:p>
    <w:p w14:paraId="2B727FB1" w14:textId="77777777"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command to delete all breakpoints is as follows:</w:t>
      </w:r>
    </w:p>
    <w:p w14:paraId="629983AA"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br del</w:t>
      </w:r>
    </w:p>
    <w:p w14:paraId="365CECD8"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About to delete all breakpoints, do you want to do that?: [Y/n] Y</w:t>
      </w:r>
    </w:p>
    <w:p w14:paraId="25F6FD60" w14:textId="77777777"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command to delete a specific breakpoint is as follows:</w:t>
      </w:r>
    </w:p>
    <w:p w14:paraId="0F631CBA"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br del 8</w:t>
      </w:r>
    </w:p>
    <w:p w14:paraId="6851BEAB"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1 breakpoints deleted; 0 breakpoint locations disabled.</w:t>
      </w:r>
    </w:p>
    <w:p w14:paraId="230CA1AE" w14:textId="77777777"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Another useful command is that we can set a series of commands on a breakpoint to be automatically executed when we hit the breakpoint. Suppose breakpoint 1 is set on a specific objc_msgSend function, the commands to set a series of commands on breakpoint 1 are as follows:</w:t>
      </w:r>
    </w:p>
    <w:p w14:paraId="36A357D8"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br com add 1</w:t>
      </w:r>
    </w:p>
    <w:p w14:paraId="336DC5D2" w14:textId="0EF7EBA8"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After executing the above command, LLDB will ask for a series of commands, ending with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DONE</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w:t>
      </w:r>
    </w:p>
    <w:p w14:paraId="154AE6A7"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Enter your debugger command(s).  Type 'DONE' to end.</w:t>
      </w:r>
    </w:p>
    <w:p w14:paraId="757F5494"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po [$r0 class]</w:t>
      </w:r>
    </w:p>
    <w:p w14:paraId="30DCAFA5"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p (char *)$r1</w:t>
      </w:r>
    </w:p>
    <w:p w14:paraId="1D4B2CC7"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c</w:t>
      </w:r>
    </w:p>
    <w:p w14:paraId="68018DFB"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DONE</w:t>
      </w:r>
    </w:p>
    <w:p w14:paraId="1EB0BF29" w14:textId="6C5D4C7E"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Here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ve input 3 commands, once breakpoint 1 is hit, LLDB will execute them one by one:</w:t>
      </w:r>
    </w:p>
    <w:p w14:paraId="7DA24DB9"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c</w:t>
      </w:r>
    </w:p>
    <w:p w14:paraId="568CBD7F"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97048 resuming</w:t>
      </w:r>
    </w:p>
    <w:p w14:paraId="704EA4C0"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__NSArrayM</w:t>
      </w:r>
    </w:p>
    <w:p w14:paraId="14133E02"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(char *) $11 = 0x26c6bbc3 "count"</w:t>
      </w:r>
    </w:p>
    <w:p w14:paraId="413E87B3"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97048 resuming</w:t>
      </w:r>
    </w:p>
    <w:p w14:paraId="16E8C7FB"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Command #3 'c' continued the target.</w:t>
      </w:r>
    </w:p>
    <w:p w14:paraId="7B4C9583" w14:textId="35EA28A8"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br com add</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often used to automatically obverse the changes in the context of a breakpoint when it is hit, which often implies valuable reverse engineering clues.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ll see how to use this command in the latter half of this book.</w:t>
      </w:r>
    </w:p>
    <w:p w14:paraId="4410BEAC" w14:textId="4543A68C" w:rsidR="007D5F66" w:rsidRDefault="007D5F66" w:rsidP="00613BF4">
      <w:pPr>
        <w:pStyle w:val="4"/>
        <w:numPr>
          <w:ilvl w:val="3"/>
          <w:numId w:val="64"/>
        </w:numPr>
      </w:pPr>
      <w:r w:rsidRPr="00352C3B">
        <w:t>print</w:t>
      </w:r>
    </w:p>
    <w:p w14:paraId="516F9E88" w14:textId="3DD541C7"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Thanks 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print</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inspecting the internal status of a program when it stops</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w:t>
      </w:r>
      <w:r w:rsidRPr="00352C3B">
        <w:rPr>
          <w:rFonts w:ascii="Dante MT Std" w:eastAsiaTheme="minorEastAsia" w:hAnsi="Dante MT Std" w:cs="Arial"/>
          <w:color w:val="auto"/>
          <w:kern w:val="0"/>
          <w:sz w:val="26"/>
          <w:szCs w:val="26"/>
          <w:bdr w:val="none" w:sz="0" w:space="0" w:color="auto"/>
          <w:lang w:eastAsia="ar-SA"/>
        </w:rPr>
        <w:lastRenderedPageBreak/>
        <w:t>possible. As its name implies, this command can print the value of a register, variable, expression, etc. Again,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illustrate the use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print</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with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-[SpringBoard _menuButtonDown:]</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as shown in figure 4-18.</w:t>
      </w:r>
    </w:p>
    <w:p w14:paraId="42219D46" w14:textId="77777777" w:rsidR="007D5F66" w:rsidRDefault="007D5F66" w:rsidP="007D5F66">
      <w:pPr>
        <w:keepNext/>
        <w:jc w:val="center"/>
      </w:pPr>
      <w:r>
        <w:rPr>
          <w:noProof/>
          <w:lang w:eastAsia="zh-CN"/>
        </w:rPr>
        <w:drawing>
          <wp:inline distT="0" distB="0" distL="0" distR="0" wp14:anchorId="68FC7D21" wp14:editId="39593820">
            <wp:extent cx="4321810" cy="2015757"/>
            <wp:effectExtent l="0" t="0" r="0" b="0"/>
            <wp:docPr id="1073741898" name="officeArt object"/>
            <wp:cNvGraphicFramePr/>
            <a:graphic xmlns:a="http://schemas.openxmlformats.org/drawingml/2006/main">
              <a:graphicData uri="http://schemas.openxmlformats.org/drawingml/2006/picture">
                <pic:pic xmlns:pic="http://schemas.openxmlformats.org/drawingml/2006/picture">
                  <pic:nvPicPr>
                    <pic:cNvPr id="1073741842" name="image18.png"/>
                    <pic:cNvPicPr/>
                  </pic:nvPicPr>
                  <pic:blipFill>
                    <a:blip r:embed="rId156">
                      <a:extLst/>
                    </a:blip>
                    <a:stretch>
                      <a:fillRect/>
                    </a:stretch>
                  </pic:blipFill>
                  <pic:spPr>
                    <a:xfrm>
                      <a:off x="0" y="0"/>
                      <a:ext cx="4321810" cy="2015757"/>
                    </a:xfrm>
                    <a:prstGeom prst="rect">
                      <a:avLst/>
                    </a:prstGeom>
                    <a:ln w="12700" cap="flat">
                      <a:noFill/>
                      <a:miter lim="400000"/>
                    </a:ln>
                    <a:effectLst/>
                  </pic:spPr>
                </pic:pic>
              </a:graphicData>
            </a:graphic>
          </wp:inline>
        </w:drawing>
      </w:r>
    </w:p>
    <w:p w14:paraId="1E9B666A" w14:textId="77777777" w:rsidR="007D5F66" w:rsidRPr="00352C3B" w:rsidRDefault="007D5F66" w:rsidP="00352C3B">
      <w:pPr>
        <w:pStyle w:val="aa"/>
        <w:ind w:left="0" w:firstLine="0"/>
        <w:jc w:val="center"/>
        <w:rPr>
          <w:i w:val="0"/>
          <w:sz w:val="24"/>
          <w:szCs w:val="24"/>
        </w:rPr>
      </w:pPr>
      <w:r w:rsidRPr="00352C3B">
        <w:rPr>
          <w:i w:val="0"/>
          <w:sz w:val="24"/>
          <w:szCs w:val="24"/>
        </w:rPr>
        <w:t>Figure 4- 18 [SpringBoard _menuButtonDown:]</w:t>
      </w:r>
    </w:p>
    <w:p w14:paraId="4AB4BE22" w14:textId="489650E8"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The base address with offset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MOVS R6, #0</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known to be 0xE37DE,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 set a breakpoint on it and print R6</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 value when we hit the breakpoint:</w:t>
      </w:r>
    </w:p>
    <w:p w14:paraId="12EEFF16"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br s -a 0xE37DE</w:t>
      </w:r>
    </w:p>
    <w:p w14:paraId="75BCB592"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Breakpoint 2: where = SpringBoard`___lldb_unnamed_function299$$SpringBoard + 174, address = 0x000e37de</w:t>
      </w:r>
    </w:p>
    <w:p w14:paraId="638EA649"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99787 stopped</w:t>
      </w:r>
    </w:p>
    <w:p w14:paraId="728E2F49"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thread #1: tid = 0x185cb, 0x000e37de SpringBoard`___lldb_unnamed_function299$$SpringBoard + 174, queue = 'com.apple.main-thread, stop reason = breakpoint 2.1</w:t>
      </w:r>
    </w:p>
    <w:p w14:paraId="53B8EB85"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frame #0: 0x000e37de SpringBoard`___lldb_unnamed_function299$$SpringBoard + 174</w:t>
      </w:r>
    </w:p>
    <w:p w14:paraId="78302BA6"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SpringBoard`___lldb_unnamed_function299$$SpringBoard + 174:</w:t>
      </w:r>
    </w:p>
    <w:p w14:paraId="6B077371"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0xe37de:  movs   r6, #0</w:t>
      </w:r>
    </w:p>
    <w:p w14:paraId="17E4A4DF"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0xe37e0:  movt   r0, #75</w:t>
      </w:r>
    </w:p>
    <w:p w14:paraId="3995CB5D"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0xe37e4:  movs   r1, #1</w:t>
      </w:r>
    </w:p>
    <w:p w14:paraId="42A78C25"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0xe37e6:  add    r0, pc</w:t>
      </w:r>
    </w:p>
    <w:p w14:paraId="30B84DB8"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p $r6</w:t>
      </w:r>
    </w:p>
    <w:p w14:paraId="298A635D"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(unsigned int) $1 = 364526080</w:t>
      </w:r>
    </w:p>
    <w:p w14:paraId="3D12A041" w14:textId="34AA2424"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After this instruction is executed, R6 should be set to 0. Input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ni</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to execute this instruction and reprint the value of R6:</w:t>
      </w:r>
    </w:p>
    <w:p w14:paraId="0E9AC3AB"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ni</w:t>
      </w:r>
    </w:p>
    <w:p w14:paraId="625139BB"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99787 stopped</w:t>
      </w:r>
    </w:p>
    <w:p w14:paraId="6120A721"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thread #1: tid = 0x185cb, 0x000e37e0 SpringBoard`___lldb_unnamed_function299$$SpringBoard + 176, queue = 'com.apple.main-thread, stop reason = instruction step over</w:t>
      </w:r>
    </w:p>
    <w:p w14:paraId="3CB881EB"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frame #0: 0x000e37e0 SpringBoard`___lldb_unnamed_function299$$SpringBoard + 176</w:t>
      </w:r>
    </w:p>
    <w:p w14:paraId="0D5CE18D"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SpringBoard`___lldb_unnamed_function299$$SpringBoard + 176:</w:t>
      </w:r>
    </w:p>
    <w:p w14:paraId="3F459525"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0xe37e0:  movt   r0, #75</w:t>
      </w:r>
    </w:p>
    <w:p w14:paraId="6B778BBF"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0xe37e4:  movs   r1, #1</w:t>
      </w:r>
    </w:p>
    <w:p w14:paraId="64392063"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0xe37e6:  add    r0, pc</w:t>
      </w:r>
    </w:p>
    <w:p w14:paraId="7E9C557F"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lastRenderedPageBreak/>
        <w:t xml:space="preserve">   0xe37e8:  cmp    r5, #0</w:t>
      </w:r>
    </w:p>
    <w:p w14:paraId="4E88D9AE"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p $r6</w:t>
      </w:r>
    </w:p>
    <w:p w14:paraId="7313BB74"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(unsigned int) $2 = 0</w:t>
      </w:r>
    </w:p>
    <w:p w14:paraId="570B49C6"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c</w:t>
      </w:r>
    </w:p>
    <w:p w14:paraId="671A1BDA"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99787 resuming</w:t>
      </w:r>
    </w:p>
    <w:p w14:paraId="6FAB5BC0" w14:textId="765D27FE"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As we can see, command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has printed the value of R6 correctly.</w:t>
      </w:r>
    </w:p>
    <w:p w14:paraId="1BEBC1A0" w14:textId="5B79B16A"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In Objective-C, the implementation of [someObject someMethod] is actually objc_msgSend(someObject, someMethod), among which the first argument is an Objective-C object, and the latter can be casted to a string (we will explain this in detail in chapter 6). As shown in figure 4-19,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BLX _objc_msgSend</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executes [SBTelephonyManager sharedTelephonyManager]. </w:t>
      </w:r>
    </w:p>
    <w:p w14:paraId="3E6FC7C1" w14:textId="77777777" w:rsidR="007D5F66" w:rsidRDefault="007D5F66" w:rsidP="007D5F66">
      <w:pPr>
        <w:keepNext/>
        <w:jc w:val="center"/>
      </w:pPr>
      <w:r>
        <w:rPr>
          <w:noProof/>
          <w:lang w:eastAsia="zh-CN"/>
        </w:rPr>
        <w:drawing>
          <wp:inline distT="0" distB="0" distL="0" distR="0" wp14:anchorId="2ECAF500" wp14:editId="3B25BE84">
            <wp:extent cx="4322141" cy="742088"/>
            <wp:effectExtent l="0" t="0" r="0" b="0"/>
            <wp:docPr id="1073741899" name="officeArt object"/>
            <wp:cNvGraphicFramePr/>
            <a:graphic xmlns:a="http://schemas.openxmlformats.org/drawingml/2006/main">
              <a:graphicData uri="http://schemas.openxmlformats.org/drawingml/2006/picture">
                <pic:pic xmlns:pic="http://schemas.openxmlformats.org/drawingml/2006/picture">
                  <pic:nvPicPr>
                    <pic:cNvPr id="1073741843" name="image19.png"/>
                    <pic:cNvPicPr/>
                  </pic:nvPicPr>
                  <pic:blipFill>
                    <a:blip r:embed="rId157">
                      <a:extLst/>
                    </a:blip>
                    <a:stretch>
                      <a:fillRect/>
                    </a:stretch>
                  </pic:blipFill>
                  <pic:spPr>
                    <a:xfrm>
                      <a:off x="0" y="0"/>
                      <a:ext cx="4322141" cy="742088"/>
                    </a:xfrm>
                    <a:prstGeom prst="rect">
                      <a:avLst/>
                    </a:prstGeom>
                    <a:ln w="12700" cap="flat">
                      <a:noFill/>
                      <a:miter lim="400000"/>
                    </a:ln>
                    <a:effectLst/>
                  </pic:spPr>
                </pic:pic>
              </a:graphicData>
            </a:graphic>
          </wp:inline>
        </w:drawing>
      </w:r>
    </w:p>
    <w:p w14:paraId="614F0C88" w14:textId="77777777" w:rsidR="007D5F66" w:rsidRPr="00352C3B" w:rsidRDefault="007D5F66" w:rsidP="00352C3B">
      <w:pPr>
        <w:pStyle w:val="aa"/>
        <w:ind w:left="0" w:firstLine="0"/>
        <w:jc w:val="center"/>
        <w:rPr>
          <w:i w:val="0"/>
          <w:sz w:val="24"/>
          <w:szCs w:val="24"/>
        </w:rPr>
      </w:pPr>
      <w:r w:rsidRPr="00352C3B">
        <w:rPr>
          <w:i w:val="0"/>
          <w:sz w:val="24"/>
          <w:szCs w:val="24"/>
        </w:rPr>
        <w:t>Figure 4- 19 objc_msgSend([SBTelephonyManager class], @selector(sharedTelephonyManager))</w:t>
      </w:r>
    </w:p>
    <w:p w14:paraId="30A099F2" w14:textId="07BC39CA"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The address with offset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BLX _objc_msgSend</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known to be 0xCC8A2. Set a breakpoint on it and print the arguments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objc_msgSend</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when we hit this breakpoint:</w:t>
      </w:r>
    </w:p>
    <w:p w14:paraId="1C3E98E8"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br s -a 0xCC8A2</w:t>
      </w:r>
    </w:p>
    <w:p w14:paraId="287CB468"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Breakpoint 1: where = SpringBoard`___lldb_unnamed_function299$$SpringBoard + 370, address = 0x000cc8a2</w:t>
      </w:r>
    </w:p>
    <w:p w14:paraId="5321AF21"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103706 stopped</w:t>
      </w:r>
    </w:p>
    <w:p w14:paraId="4E486B6A"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thread #1: tid = 0x1951a, 0x000cc8a2 SpringBoard`___lldb_unnamed_function299$$SpringBoard + 370, queue = 'com.apple.main-thread, stop reason = breakpoint 1.1</w:t>
      </w:r>
    </w:p>
    <w:p w14:paraId="4B4DA6F6"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frame #0: 0x000cc8a2 SpringBoard`___lldb_unnamed_function299$$SpringBoard + 370</w:t>
      </w:r>
    </w:p>
    <w:p w14:paraId="7D0B02F4"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SpringBoard`___lldb_unnamed_function299$$SpringBoard + 370:</w:t>
      </w:r>
    </w:p>
    <w:p w14:paraId="2A7D57CF"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0xcc8a2:  blx    0x3e3798                  ; symbol stub for: objc_msgSend</w:t>
      </w:r>
    </w:p>
    <w:p w14:paraId="259E5BC5"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0xcc8a6:  mov    r6, r0</w:t>
      </w:r>
    </w:p>
    <w:p w14:paraId="4733578D"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0xcc8a8:  movw   r0, #31088</w:t>
      </w:r>
    </w:p>
    <w:p w14:paraId="17B2A4E6"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0xcc8ac:  movt   r0, #74</w:t>
      </w:r>
    </w:p>
    <w:p w14:paraId="3B6CDBE1"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po [$r0 class]</w:t>
      </w:r>
    </w:p>
    <w:p w14:paraId="5A3C15C9"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SBTelephonyManager</w:t>
      </w:r>
    </w:p>
    <w:p w14:paraId="4E1CB20F"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po $r0</w:t>
      </w:r>
    </w:p>
    <w:p w14:paraId="3DE7D4D2"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SBTelephonyManager</w:t>
      </w:r>
    </w:p>
    <w:p w14:paraId="01DC614C"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p (char *)$r1</w:t>
      </w:r>
    </w:p>
    <w:p w14:paraId="7E8D4E63"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(char *) $2 = 0x0042eee6 "sharedTelephonyManager"</w:t>
      </w:r>
    </w:p>
    <w:p w14:paraId="0E052B80"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c</w:t>
      </w:r>
    </w:p>
    <w:p w14:paraId="77627788"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103706 resuming</w:t>
      </w:r>
    </w:p>
    <w:p w14:paraId="179098CA" w14:textId="4675516E"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As you can see,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ve used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po</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to print the Objective-C object, 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 (char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to print the C object by casting. Quite simple, right?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worth mentioning that when the process stops on a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BL</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instruction, LLDB will automatically parse this instruction and display </w:t>
      </w:r>
      <w:r w:rsidRPr="00352C3B">
        <w:rPr>
          <w:rFonts w:ascii="Dante MT Std" w:eastAsiaTheme="minorEastAsia" w:hAnsi="Dante MT Std" w:cs="Arial"/>
          <w:color w:val="auto"/>
          <w:kern w:val="0"/>
          <w:sz w:val="26"/>
          <w:szCs w:val="26"/>
          <w:bdr w:val="none" w:sz="0" w:space="0" w:color="auto"/>
          <w:lang w:eastAsia="ar-SA"/>
        </w:rPr>
        <w:lastRenderedPageBreak/>
        <w:t>the corresponding symbol:</w:t>
      </w:r>
    </w:p>
    <w:p w14:paraId="214244F1"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0xcc8a2:  blx    0x3e3798                  ; symbol stub for: objc_msgSend</w:t>
      </w:r>
    </w:p>
    <w:p w14:paraId="065B96F0" w14:textId="3A0C6B9F"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However, sometimes LLDB</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 parsing is wrong, mistaking the symbol. In this case, please refer to IDA</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static analysis of that symbol. </w:t>
      </w:r>
    </w:p>
    <w:p w14:paraId="02BA304F" w14:textId="2C2771FC"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Finally, we can use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x</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to print the value stored in a specific address: </w:t>
      </w:r>
    </w:p>
    <w:p w14:paraId="3BDC063D"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p/x $sp</w:t>
      </w:r>
    </w:p>
    <w:p w14:paraId="02E82D34"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(unsigned int) $4 = 0x006e838c</w:t>
      </w:r>
    </w:p>
    <w:p w14:paraId="201AE29C"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x/10 $sp</w:t>
      </w:r>
    </w:p>
    <w:p w14:paraId="42742F6D"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0x006e838c: 0x00000000 0x22f2c975 0x00000000 0x00000000</w:t>
      </w:r>
    </w:p>
    <w:p w14:paraId="7E4C2E47"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0x006e839c: 0x26c6bf8c 0x0000000c 0x17a753c0 0x17a753c8</w:t>
      </w:r>
    </w:p>
    <w:p w14:paraId="4B985726"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0x006e83ac: 0x000001c8 0x17a75200</w:t>
      </w:r>
    </w:p>
    <w:p w14:paraId="2E54224D"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x/10 0x006e838c</w:t>
      </w:r>
    </w:p>
    <w:p w14:paraId="6CB4A11D"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0x006e838c: 0x00000000 0x22f2c975 0x00000000 0x00000000</w:t>
      </w:r>
    </w:p>
    <w:p w14:paraId="6895B7C4"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0x006e839c: 0x26c6bf8c 0x0000000c 0x17a753c0 0x17a753c8</w:t>
      </w:r>
    </w:p>
    <w:p w14:paraId="52B7B923"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0x006e83ac: 0x000001c8 0x17a75200</w:t>
      </w:r>
    </w:p>
    <w:p w14:paraId="6D4652DF" w14:textId="6663F02B"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ve printed SP in hexadecimal with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p/x</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SP is a pointer, whose value is 0x6e838c. And the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x/10</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has printed the 10 continuous words SP points to. </w:t>
      </w:r>
    </w:p>
    <w:p w14:paraId="3DE62913" w14:textId="66A91989" w:rsidR="007D5F66" w:rsidRPr="00352C3B" w:rsidRDefault="007D5F66" w:rsidP="00613BF4">
      <w:pPr>
        <w:pStyle w:val="4"/>
        <w:numPr>
          <w:ilvl w:val="3"/>
          <w:numId w:val="64"/>
        </w:numPr>
      </w:pPr>
      <w:r w:rsidRPr="00352C3B">
        <w:t>nexti and stepi</w:t>
      </w:r>
    </w:p>
    <w:p w14:paraId="41C2A5AE" w14:textId="4317B99E"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Both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nexti</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stepi</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are used to execute the next instruction, but the biggest difference between them is that the former does not go/step inside a function but the latter does. They are two of the most used commands, and can be abbreviated as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ni</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si</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respectively. You may wonder, what does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go inside a function or not</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mean?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still take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-[SpringBoard _menuButtonDown:]</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for example, as shown in figure 4-20.</w:t>
      </w:r>
    </w:p>
    <w:p w14:paraId="635ACDA4" w14:textId="77777777" w:rsidR="007D5F66" w:rsidRDefault="007D5F66" w:rsidP="007D5F66">
      <w:pPr>
        <w:keepNext/>
        <w:jc w:val="center"/>
      </w:pPr>
      <w:r>
        <w:rPr>
          <w:noProof/>
          <w:lang w:eastAsia="zh-CN"/>
        </w:rPr>
        <w:drawing>
          <wp:inline distT="0" distB="0" distL="0" distR="0" wp14:anchorId="320AACAA" wp14:editId="5E8EC003">
            <wp:extent cx="5666017" cy="1104748"/>
            <wp:effectExtent l="0" t="0" r="0" b="0"/>
            <wp:docPr id="1073741900" name="officeArt object"/>
            <wp:cNvGraphicFramePr/>
            <a:graphic xmlns:a="http://schemas.openxmlformats.org/drawingml/2006/main">
              <a:graphicData uri="http://schemas.openxmlformats.org/drawingml/2006/picture">
                <pic:pic xmlns:pic="http://schemas.openxmlformats.org/drawingml/2006/picture">
                  <pic:nvPicPr>
                    <pic:cNvPr id="1073741844" name="image20.png"/>
                    <pic:cNvPicPr/>
                  </pic:nvPicPr>
                  <pic:blipFill>
                    <a:blip r:embed="rId158">
                      <a:extLst/>
                    </a:blip>
                    <a:stretch>
                      <a:fillRect/>
                    </a:stretch>
                  </pic:blipFill>
                  <pic:spPr>
                    <a:xfrm>
                      <a:off x="0" y="0"/>
                      <a:ext cx="5666017" cy="1104748"/>
                    </a:xfrm>
                    <a:prstGeom prst="rect">
                      <a:avLst/>
                    </a:prstGeom>
                    <a:ln w="12700" cap="flat">
                      <a:noFill/>
                      <a:miter lim="400000"/>
                    </a:ln>
                    <a:effectLst/>
                  </pic:spPr>
                </pic:pic>
              </a:graphicData>
            </a:graphic>
          </wp:inline>
        </w:drawing>
      </w:r>
    </w:p>
    <w:p w14:paraId="2D8FE6B8" w14:textId="77777777" w:rsidR="007D5F66" w:rsidRPr="00352C3B" w:rsidRDefault="007D5F66" w:rsidP="00352C3B">
      <w:pPr>
        <w:pStyle w:val="aa"/>
        <w:ind w:left="0" w:firstLine="0"/>
        <w:jc w:val="center"/>
        <w:rPr>
          <w:i w:val="0"/>
          <w:sz w:val="24"/>
          <w:szCs w:val="24"/>
        </w:rPr>
      </w:pPr>
      <w:r w:rsidRPr="00352C3B">
        <w:rPr>
          <w:i w:val="0"/>
          <w:sz w:val="24"/>
          <w:szCs w:val="24"/>
        </w:rPr>
        <w:t>Figure 4- 20 [SpringBoard _menuButtonDown:]</w:t>
      </w:r>
    </w:p>
    <w:p w14:paraId="0492E808" w14:textId="7E4803AC"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The base address with offset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BL __SpringBoard__accessibilityObjectWithinProximity__0</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0xEE92E, this instruction calls _SpringBoard__accessibilityObjectWithinProximity__0. Set a breakpoint on it and execute the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ni</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w:t>
      </w:r>
    </w:p>
    <w:p w14:paraId="12DC1D74"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br s -a 0xEE92E</w:t>
      </w:r>
    </w:p>
    <w:p w14:paraId="21629481"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Breakpoint 2: where = SpringBoard`___lldb_unnamed_function299$$SpringBoard + 510, address = 0x000ee92e</w:t>
      </w:r>
    </w:p>
    <w:p w14:paraId="5DE7D687"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lastRenderedPageBreak/>
        <w:t>Process 731 stopped</w:t>
      </w:r>
    </w:p>
    <w:p w14:paraId="221DE5B1"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thread #1: tid = 0x02db, 0x000ee92e SpringBoard`___lldb_unnamed_function299$$SpringBoard + 510, queue = 'com.apple.main-thread, stop reason = breakpoint 2.1</w:t>
      </w:r>
    </w:p>
    <w:p w14:paraId="7001794F"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frame #0: 0x000ee92e SpringBoard`___lldb_unnamed_function299$$SpringBoard + 510</w:t>
      </w:r>
    </w:p>
    <w:p w14:paraId="0397CCE1"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SpringBoard`___lldb_unnamed_function299$$SpringBoard + 510:</w:t>
      </w:r>
    </w:p>
    <w:p w14:paraId="719B8CE8"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0xee92e:  bl     0x2fd654                  ; ___lldb_unnamed_function16405$$SpringBoard</w:t>
      </w:r>
    </w:p>
    <w:p w14:paraId="777990D2"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0xee932:  tst.w  r0, #255</w:t>
      </w:r>
    </w:p>
    <w:p w14:paraId="0DB5C1E7"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0xee936:  beq    0xee942                   ; ___lldb_unnamed_function299$$SpringBoard + 530</w:t>
      </w:r>
    </w:p>
    <w:p w14:paraId="10DC66E7"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0xee938:  blx    0x403f08                  ; symbol stub for: BKSHIDServicesResetProximityCalibration</w:t>
      </w:r>
    </w:p>
    <w:p w14:paraId="7264774B"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ni</w:t>
      </w:r>
    </w:p>
    <w:p w14:paraId="13416E1D"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731 stopped</w:t>
      </w:r>
    </w:p>
    <w:p w14:paraId="5029F75F"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thread #1: tid = 0x02db, 0x000ee932 SpringBoard`___lldb_unnamed_function299$$SpringBoard + 514, queue = 'com.apple.main-thread, stop reason = instruction step over</w:t>
      </w:r>
    </w:p>
    <w:p w14:paraId="7503D11F"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frame #0: 0x000ee932 SpringBoard`___lldb_unnamed_function299$$SpringBoard + 514</w:t>
      </w:r>
    </w:p>
    <w:p w14:paraId="2E7A9BC2"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SpringBoard`___lldb_unnamed_function299$$SpringBoard + 514:</w:t>
      </w:r>
    </w:p>
    <w:p w14:paraId="30B620F1"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0xee932:  tst.w  r0, #255</w:t>
      </w:r>
    </w:p>
    <w:p w14:paraId="561A919F"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0xee936:  beq    0xee942                   ; ___lldb_unnamed_function299$$SpringBoard + 530</w:t>
      </w:r>
    </w:p>
    <w:p w14:paraId="545152F5"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0xee938:  blx    0x403f08                  ; symbol stub for: BKSHIDServicesResetProximityCalibration</w:t>
      </w:r>
    </w:p>
    <w:p w14:paraId="4EE864CF"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0xee93c:  movs   r0, #0</w:t>
      </w:r>
    </w:p>
    <w:p w14:paraId="447030F1"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(lldb) c</w:t>
      </w:r>
    </w:p>
    <w:p w14:paraId="1F125BEE"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731 resuming</w:t>
      </w:r>
    </w:p>
    <w:p w14:paraId="1E5D6CCA" w14:textId="721BF84E"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As we can see, we haven</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t gone inside _SpringBoard__accessibilityObjectWithinProximity__0 by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ni</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Now,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try again with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si</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w:t>
      </w:r>
    </w:p>
    <w:p w14:paraId="0123451F"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731 stopped</w:t>
      </w:r>
    </w:p>
    <w:p w14:paraId="411F7188"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thread #1: tid = 0x02db, 0x000ee92e SpringBoard`___lldb_unnamed_function299$$SpringBoard + 510, queue = 'com.apple.main-thread, stop reason = breakpoint 2.1</w:t>
      </w:r>
    </w:p>
    <w:p w14:paraId="6E533BE1"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frame #0: 0x000ee92e SpringBoard`___lldb_unnamed_function299$$SpringBoard + 510</w:t>
      </w:r>
    </w:p>
    <w:p w14:paraId="0A2D2B5D"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SpringBoard`___lldb_unnamed_function299$$SpringBoard + 510:</w:t>
      </w:r>
    </w:p>
    <w:p w14:paraId="01E555BF"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0xee92e:  bl     0x2fd654                  ; ___lldb_unnamed_function16405$$SpringBoard</w:t>
      </w:r>
    </w:p>
    <w:p w14:paraId="56173463"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0xee932:  tst.w  r0, #255</w:t>
      </w:r>
    </w:p>
    <w:p w14:paraId="5341960E"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0xee936:  beq    0xee942                   ; ___lldb_unnamed_function299$$SpringBoard + 530</w:t>
      </w:r>
    </w:p>
    <w:p w14:paraId="16266AA2"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0xee938:  blx    0x403f08                  ; symbol stub for: BKSHIDServicesResetProximityCalibration</w:t>
      </w:r>
    </w:p>
    <w:p w14:paraId="5AD590A2"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si</w:t>
      </w:r>
    </w:p>
    <w:p w14:paraId="4E1A7124"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731 stopped</w:t>
      </w:r>
    </w:p>
    <w:p w14:paraId="67734732"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thread #1: tid = 0x02db, 0x002fd654 SpringBoard`___lldb_unnamed_function16405$$SpringBoard, queue = 'com.apple.main-thread, stop reason = instruction step into</w:t>
      </w:r>
    </w:p>
    <w:p w14:paraId="4C7F3031"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frame #0: 0x002fd654 SpringBoard`___lldb_unnamed_function16405$$SpringBoard</w:t>
      </w:r>
    </w:p>
    <w:p w14:paraId="46689846"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lastRenderedPageBreak/>
        <w:t>SpringBoard`___lldb_unnamed_function16405$$SpringBoard:</w:t>
      </w:r>
    </w:p>
    <w:p w14:paraId="35A6926B"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0x2fd654:  movw   r0, #33920</w:t>
      </w:r>
    </w:p>
    <w:p w14:paraId="524BD64E"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0x2fd658:  movt   r0, #43</w:t>
      </w:r>
    </w:p>
    <w:p w14:paraId="42695A75"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0x2fd65c:  add    r0, pc</w:t>
      </w:r>
    </w:p>
    <w:p w14:paraId="5EC01876"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0x2fd65e:  ldrsb.w r0, [r0]</w:t>
      </w:r>
    </w:p>
    <w:p w14:paraId="0A775E88"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c</w:t>
      </w:r>
    </w:p>
    <w:p w14:paraId="20723DF5"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731 resuming</w:t>
      </w:r>
    </w:p>
    <w:p w14:paraId="59BF9C78" w14:textId="5FB2310F"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The base address without offset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movw r0, #33920</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0x226654, as shown in figure 4-21. </w:t>
      </w:r>
    </w:p>
    <w:p w14:paraId="26E297D7" w14:textId="77777777" w:rsidR="007D5F66" w:rsidRDefault="007D5F66" w:rsidP="007D5F66">
      <w:pPr>
        <w:keepNext/>
        <w:jc w:val="center"/>
      </w:pPr>
      <w:r>
        <w:rPr>
          <w:noProof/>
          <w:lang w:eastAsia="zh-CN"/>
        </w:rPr>
        <w:drawing>
          <wp:inline distT="0" distB="0" distL="0" distR="0" wp14:anchorId="25690D28" wp14:editId="4A2A77BF">
            <wp:extent cx="5663718" cy="840385"/>
            <wp:effectExtent l="0" t="0" r="0" b="0"/>
            <wp:docPr id="1073741901" name="officeArt object"/>
            <wp:cNvGraphicFramePr/>
            <a:graphic xmlns:a="http://schemas.openxmlformats.org/drawingml/2006/main">
              <a:graphicData uri="http://schemas.openxmlformats.org/drawingml/2006/picture">
                <pic:pic xmlns:pic="http://schemas.openxmlformats.org/drawingml/2006/picture">
                  <pic:nvPicPr>
                    <pic:cNvPr id="1073741845" name="image21.png"/>
                    <pic:cNvPicPr/>
                  </pic:nvPicPr>
                  <pic:blipFill>
                    <a:blip r:embed="rId159">
                      <a:extLst/>
                    </a:blip>
                    <a:stretch>
                      <a:fillRect/>
                    </a:stretch>
                  </pic:blipFill>
                  <pic:spPr>
                    <a:xfrm>
                      <a:off x="0" y="0"/>
                      <a:ext cx="5663718" cy="840385"/>
                    </a:xfrm>
                    <a:prstGeom prst="rect">
                      <a:avLst/>
                    </a:prstGeom>
                    <a:ln w="12700" cap="flat">
                      <a:noFill/>
                      <a:miter lim="400000"/>
                    </a:ln>
                    <a:effectLst/>
                  </pic:spPr>
                </pic:pic>
              </a:graphicData>
            </a:graphic>
          </wp:inline>
        </w:drawing>
      </w:r>
    </w:p>
    <w:p w14:paraId="5DE7CA53" w14:textId="77777777" w:rsidR="007D5F66" w:rsidRPr="00352C3B" w:rsidRDefault="007D5F66" w:rsidP="00352C3B">
      <w:pPr>
        <w:pStyle w:val="aa"/>
        <w:ind w:left="0" w:firstLine="0"/>
        <w:jc w:val="center"/>
        <w:rPr>
          <w:i w:val="0"/>
          <w:sz w:val="24"/>
          <w:szCs w:val="24"/>
        </w:rPr>
      </w:pPr>
      <w:r w:rsidRPr="00352C3B">
        <w:rPr>
          <w:i w:val="0"/>
          <w:sz w:val="24"/>
          <w:szCs w:val="24"/>
        </w:rPr>
        <w:t>Figure 4- 21 SpringBoard__accessibilityObjectWithinProximity__0</w:t>
      </w:r>
    </w:p>
    <w:p w14:paraId="2049CD56" w14:textId="1B76959C"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This instruction is inside the _SpringBoard__accessibilityObjectWithinProximity__0 function. That</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to say, the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si</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has gone inside the function, which is the meaning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go inside a function or not</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w:t>
      </w:r>
    </w:p>
    <w:p w14:paraId="4A572765" w14:textId="57F59750" w:rsidR="007D5F66" w:rsidRDefault="007D5F66" w:rsidP="00613BF4">
      <w:pPr>
        <w:pStyle w:val="4"/>
        <w:numPr>
          <w:ilvl w:val="3"/>
          <w:numId w:val="64"/>
        </w:numPr>
      </w:pPr>
      <w:r w:rsidRPr="00835FB8">
        <w:t>register write</w:t>
      </w:r>
    </w:p>
    <w:p w14:paraId="0C8F2EA7" w14:textId="01A89BFF"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register write</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used to write a specific value to a specific register, hence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modify the program when it stops, and observe the modification of its execution flow</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According to the code in figure 4-22, the base address with offset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TST.W R0, offset #0xFF</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known to be 0xEE7A2, if R0</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 value is 0, the process will branch to the left, or to the right if R0 is not 0.</w:t>
      </w:r>
    </w:p>
    <w:p w14:paraId="6BFD71CA" w14:textId="77777777" w:rsidR="007D5F66" w:rsidRDefault="007D5F66" w:rsidP="007D5F66">
      <w:pPr>
        <w:keepNext/>
        <w:jc w:val="center"/>
      </w:pPr>
      <w:r>
        <w:rPr>
          <w:noProof/>
          <w:lang w:eastAsia="zh-CN"/>
        </w:rPr>
        <w:drawing>
          <wp:inline distT="0" distB="0" distL="0" distR="0" wp14:anchorId="5A40A769" wp14:editId="7D635CDA">
            <wp:extent cx="5665216" cy="2446528"/>
            <wp:effectExtent l="0" t="0" r="0" b="0"/>
            <wp:docPr id="1073741902" name="officeArt object"/>
            <wp:cNvGraphicFramePr/>
            <a:graphic xmlns:a="http://schemas.openxmlformats.org/drawingml/2006/main">
              <a:graphicData uri="http://schemas.openxmlformats.org/drawingml/2006/picture">
                <pic:pic xmlns:pic="http://schemas.openxmlformats.org/drawingml/2006/picture">
                  <pic:nvPicPr>
                    <pic:cNvPr id="1073741846" name="image22.png"/>
                    <pic:cNvPicPr/>
                  </pic:nvPicPr>
                  <pic:blipFill>
                    <a:blip r:embed="rId160">
                      <a:extLst/>
                    </a:blip>
                    <a:stretch>
                      <a:fillRect/>
                    </a:stretch>
                  </pic:blipFill>
                  <pic:spPr>
                    <a:xfrm>
                      <a:off x="0" y="0"/>
                      <a:ext cx="5665216" cy="2446528"/>
                    </a:xfrm>
                    <a:prstGeom prst="rect">
                      <a:avLst/>
                    </a:prstGeom>
                    <a:ln w="12700" cap="flat">
                      <a:noFill/>
                      <a:miter lim="400000"/>
                    </a:ln>
                    <a:effectLst/>
                  </pic:spPr>
                </pic:pic>
              </a:graphicData>
            </a:graphic>
          </wp:inline>
        </w:drawing>
      </w:r>
    </w:p>
    <w:p w14:paraId="75034A44" w14:textId="77777777" w:rsidR="007D5F66" w:rsidRPr="00352C3B" w:rsidRDefault="007D5F66" w:rsidP="00352C3B">
      <w:pPr>
        <w:pStyle w:val="aa"/>
        <w:ind w:left="0" w:firstLine="0"/>
        <w:jc w:val="center"/>
        <w:rPr>
          <w:i w:val="0"/>
          <w:sz w:val="24"/>
          <w:szCs w:val="24"/>
        </w:rPr>
      </w:pPr>
      <w:r w:rsidRPr="00352C3B">
        <w:rPr>
          <w:i w:val="0"/>
          <w:sz w:val="24"/>
          <w:szCs w:val="24"/>
        </w:rPr>
        <w:t>Figure 4- 22 Branches</w:t>
      </w:r>
    </w:p>
    <w:p w14:paraId="1A450486" w14:textId="77777777"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Set a breakpoint here to see the value of R0 as follows:</w:t>
      </w:r>
    </w:p>
    <w:p w14:paraId="64CB38DB"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(lldb) br s -a 0xEE7A2</w:t>
      </w:r>
    </w:p>
    <w:p w14:paraId="635121E4"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Breakpoint 3: where = SpringBoard`___lldb_unnamed_function299$$SpringBoard + 114, address = 0x000ee7a2</w:t>
      </w:r>
    </w:p>
    <w:p w14:paraId="3A8E1D17"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lastRenderedPageBreak/>
        <w:t>Process 731 stopped</w:t>
      </w:r>
    </w:p>
    <w:p w14:paraId="78FEDF75" w14:textId="3C68911B"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thread #1: tid = 0x02db, 0x000ee7a2 SpringBoard`___lldb_unnamed_function299$$SpringBoard + 114, queue = </w:t>
      </w:r>
      <w:r w:rsidR="00352C3B" w:rsidRPr="00835FB8">
        <w:rPr>
          <w:rFonts w:ascii="Monaco"/>
          <w:kern w:val="0"/>
          <w:sz w:val="20"/>
          <w:szCs w:val="20"/>
          <w:shd w:val="clear" w:color="auto" w:fill="D8D8D8"/>
        </w:rPr>
        <w:t>‘</w:t>
      </w:r>
      <w:r w:rsidRPr="00835FB8">
        <w:rPr>
          <w:rFonts w:ascii="Monaco"/>
          <w:kern w:val="0"/>
          <w:sz w:val="20"/>
          <w:szCs w:val="20"/>
          <w:shd w:val="clear" w:color="auto" w:fill="D8D8D8"/>
        </w:rPr>
        <w:t>com.apple.main-thread, stop reason = breakpoint 3.1</w:t>
      </w:r>
    </w:p>
    <w:p w14:paraId="64CF7F1E"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frame #0: 0x000ee7a2 SpringBoard`___lldb_unnamed_function299$$SpringBoard + 114</w:t>
      </w:r>
    </w:p>
    <w:p w14:paraId="074C863B"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SpringBoard`___lldb_unnamed_function299$$SpringBoard + 114:</w:t>
      </w:r>
    </w:p>
    <w:p w14:paraId="1DC6413B"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-&gt; 0xee7a2:  tst.w  r0, #255</w:t>
      </w:r>
    </w:p>
    <w:p w14:paraId="59C125F6"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0xee7a6:  bne    0xee7b2                   ; ___lldb_unnamed_function299$$SpringBoard + 130</w:t>
      </w:r>
    </w:p>
    <w:p w14:paraId="61DA2AAD"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0xee7a8:  bl     0x10d340                  ; ___lldb_unnamed_function1110$$SpringBoard</w:t>
      </w:r>
    </w:p>
    <w:p w14:paraId="09A426A9"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0xee7ac:  tst.w  r0, #255</w:t>
      </w:r>
    </w:p>
    <w:p w14:paraId="796BE5E0"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(lldb) p $r0</w:t>
      </w:r>
    </w:p>
    <w:p w14:paraId="3B5EC354"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(unsigned int) $0 = 0</w:t>
      </w:r>
    </w:p>
    <w:p w14:paraId="3D783838" w14:textId="77777777"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Because the value of R0 is 0, so BNE makes the process branch to the left: </w:t>
      </w:r>
    </w:p>
    <w:p w14:paraId="481199DB"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(lldb) ni</w:t>
      </w:r>
    </w:p>
    <w:p w14:paraId="66483468"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Process 731 stopped</w:t>
      </w:r>
    </w:p>
    <w:p w14:paraId="7B0F6F6A" w14:textId="4076B29C"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thread #1: tid = 0x02db, 0x000ee7a6 SpringBoard`___lldb_unnamed_function299$$SpringBoard + 118, queue = </w:t>
      </w:r>
      <w:r w:rsidR="00352C3B" w:rsidRPr="00835FB8">
        <w:rPr>
          <w:rFonts w:ascii="Monaco"/>
          <w:kern w:val="0"/>
          <w:sz w:val="20"/>
          <w:szCs w:val="20"/>
          <w:shd w:val="clear" w:color="auto" w:fill="D8D8D8"/>
        </w:rPr>
        <w:t>‘</w:t>
      </w:r>
      <w:r w:rsidRPr="00835FB8">
        <w:rPr>
          <w:rFonts w:ascii="Monaco"/>
          <w:kern w:val="0"/>
          <w:sz w:val="20"/>
          <w:szCs w:val="20"/>
          <w:shd w:val="clear" w:color="auto" w:fill="D8D8D8"/>
        </w:rPr>
        <w:t>com.apple.main-thread, stop reason = instruction step over</w:t>
      </w:r>
    </w:p>
    <w:p w14:paraId="1A323C75"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frame #0: 0x000ee7a6 SpringBoard`___lldb_unnamed_function299$$SpringBoard + 118</w:t>
      </w:r>
    </w:p>
    <w:p w14:paraId="14460D3A"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SpringBoard`___lldb_unnamed_function299$$SpringBoard + 118:</w:t>
      </w:r>
    </w:p>
    <w:p w14:paraId="5E7630CD"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-&gt; 0xee7a6:  bne    0xee7b2                   ; ___lldb_unnamed_function299$$SpringBoard + 130</w:t>
      </w:r>
    </w:p>
    <w:p w14:paraId="773B144B"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0xee7a8:  bl     0x10d340                  ; ___lldb_unnamed_function1110$$SpringBoard</w:t>
      </w:r>
    </w:p>
    <w:p w14:paraId="308669B3"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0xee7ac:  tst.w  r0, #255</w:t>
      </w:r>
    </w:p>
    <w:p w14:paraId="2F91B399"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0xee7b0:  beq    0xee7da                   ; ___lldb_unnamed_function299$$SpringBoard + 170</w:t>
      </w:r>
    </w:p>
    <w:p w14:paraId="03A3B792"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(lldb) ni</w:t>
      </w:r>
    </w:p>
    <w:p w14:paraId="3AC61E5A"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Process 731 stopped</w:t>
      </w:r>
    </w:p>
    <w:p w14:paraId="5D873304" w14:textId="6347F55B"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thread #1: tid = 0x02db, 0x000ee7a8 SpringBoard`___lldb_unnamed_function299$$SpringBoard + 120, queue = </w:t>
      </w:r>
      <w:r w:rsidR="00352C3B" w:rsidRPr="00835FB8">
        <w:rPr>
          <w:rFonts w:ascii="Monaco"/>
          <w:kern w:val="0"/>
          <w:sz w:val="20"/>
          <w:szCs w:val="20"/>
          <w:shd w:val="clear" w:color="auto" w:fill="D8D8D8"/>
        </w:rPr>
        <w:t>‘</w:t>
      </w:r>
      <w:r w:rsidRPr="00835FB8">
        <w:rPr>
          <w:rFonts w:ascii="Monaco"/>
          <w:kern w:val="0"/>
          <w:sz w:val="20"/>
          <w:szCs w:val="20"/>
          <w:shd w:val="clear" w:color="auto" w:fill="D8D8D8"/>
        </w:rPr>
        <w:t>com.apple.main-thread, stop reason = instruction step over</w:t>
      </w:r>
    </w:p>
    <w:p w14:paraId="26BD15DE"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frame #0: 0x000ee7a8 SpringBoard`___lldb_unnamed_function299$$SpringBoard + 120</w:t>
      </w:r>
    </w:p>
    <w:p w14:paraId="3EFCB154"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SpringBoard`___lldb_unnamed_function299$$SpringBoard + 120:</w:t>
      </w:r>
    </w:p>
    <w:p w14:paraId="7F2BA885"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-&gt; 0xee7a8:  bl     0x10d340                  ; ___lldb_unnamed_function1110$$SpringBoard</w:t>
      </w:r>
    </w:p>
    <w:p w14:paraId="48ED01AF"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0xee7ac:  tst.w  r0, #255</w:t>
      </w:r>
    </w:p>
    <w:p w14:paraId="47666AB8"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0xee7b0:  beq    0xee7da                   ; ___lldb_unnamed_function299$$SpringBoard + 170</w:t>
      </w:r>
    </w:p>
    <w:p w14:paraId="3F18EE02"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0xee7b2:  movw   r0, #2174</w:t>
      </w:r>
    </w:p>
    <w:p w14:paraId="3A6FA269" w14:textId="7A840387"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Trigger that breakpoint again, change R0</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s value to 1 by </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register write</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 and see if the branch changes: </w:t>
      </w:r>
    </w:p>
    <w:p w14:paraId="67B66E42"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Process 731 stopped</w:t>
      </w:r>
    </w:p>
    <w:p w14:paraId="5CB0CB31" w14:textId="4498E40F"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thread #1: tid = 0x02db, 0x000ee7a2 SpringBoard`___lldb_unnamed_function299$$SpringBoard + 114, queue = </w:t>
      </w:r>
      <w:r w:rsidR="00352C3B" w:rsidRPr="00835FB8">
        <w:rPr>
          <w:rFonts w:ascii="Monaco"/>
          <w:kern w:val="0"/>
          <w:sz w:val="20"/>
          <w:szCs w:val="20"/>
          <w:shd w:val="clear" w:color="auto" w:fill="D8D8D8"/>
        </w:rPr>
        <w:t>‘</w:t>
      </w:r>
      <w:r w:rsidRPr="00835FB8">
        <w:rPr>
          <w:rFonts w:ascii="Monaco"/>
          <w:kern w:val="0"/>
          <w:sz w:val="20"/>
          <w:szCs w:val="20"/>
          <w:shd w:val="clear" w:color="auto" w:fill="D8D8D8"/>
        </w:rPr>
        <w:t>com.apple.main-thread, stop reason = breakpoint 3.1</w:t>
      </w:r>
    </w:p>
    <w:p w14:paraId="05700240"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lastRenderedPageBreak/>
        <w:t xml:space="preserve">    frame #0: 0x000ee7a2 SpringBoard`___lldb_unnamed_function299$$SpringBoard + 114</w:t>
      </w:r>
    </w:p>
    <w:p w14:paraId="351316DC"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SpringBoard`___lldb_unnamed_function299$$SpringBoard + 114:</w:t>
      </w:r>
    </w:p>
    <w:p w14:paraId="3860C5F2"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-&gt; 0xee7a2:  tst.w  r0, #255</w:t>
      </w:r>
    </w:p>
    <w:p w14:paraId="7396AE73"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0xee7a6:  bne    0xee7b2                   ; ___lldb_unnamed_function299$$SpringBoard + 130</w:t>
      </w:r>
    </w:p>
    <w:p w14:paraId="76AF744D"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0xee7a8:  bl     0x10d340                  ; ___lldb_unnamed_function1110$$SpringBoard</w:t>
      </w:r>
    </w:p>
    <w:p w14:paraId="440D97FF"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0xee7ac:  tst.w  r0, #255</w:t>
      </w:r>
    </w:p>
    <w:p w14:paraId="588CEC60"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(lldb) p $r0</w:t>
      </w:r>
    </w:p>
    <w:p w14:paraId="3154F771"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(unsigned int) $5 = 0</w:t>
      </w:r>
    </w:p>
    <w:p w14:paraId="23A5785A"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(lldb) register write r0 1</w:t>
      </w:r>
    </w:p>
    <w:p w14:paraId="1E06E76B"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(lldb) p $r0</w:t>
      </w:r>
    </w:p>
    <w:p w14:paraId="09E8BBBB"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(unsigned int) $6 = 1</w:t>
      </w:r>
    </w:p>
    <w:p w14:paraId="4076AFD4"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(lldb) ni</w:t>
      </w:r>
    </w:p>
    <w:p w14:paraId="24442904"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Process 731 stopped</w:t>
      </w:r>
    </w:p>
    <w:p w14:paraId="65E63F7D" w14:textId="0395397C"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thread #1: tid = 0x02db, 0x000ee7a6 SpringBoard`___lldb_unnamed_function299$$SpringBoard + 118, queue = </w:t>
      </w:r>
      <w:r w:rsidR="00352C3B" w:rsidRPr="00835FB8">
        <w:rPr>
          <w:rFonts w:ascii="Monaco"/>
          <w:kern w:val="0"/>
          <w:sz w:val="20"/>
          <w:szCs w:val="20"/>
          <w:shd w:val="clear" w:color="auto" w:fill="D8D8D8"/>
        </w:rPr>
        <w:t>‘</w:t>
      </w:r>
      <w:r w:rsidRPr="00835FB8">
        <w:rPr>
          <w:rFonts w:ascii="Monaco"/>
          <w:kern w:val="0"/>
          <w:sz w:val="20"/>
          <w:szCs w:val="20"/>
          <w:shd w:val="clear" w:color="auto" w:fill="D8D8D8"/>
        </w:rPr>
        <w:t>com.apple.main-thread, stop reason = instruction step over</w:t>
      </w:r>
    </w:p>
    <w:p w14:paraId="4D1E91B9"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frame #0: 0x000ee7a6 SpringBoard`___lldb_unnamed_function299$$SpringBoard + 118</w:t>
      </w:r>
    </w:p>
    <w:p w14:paraId="28C954F4"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SpringBoard`___lldb_unnamed_function299$$SpringBoard + 118:</w:t>
      </w:r>
    </w:p>
    <w:p w14:paraId="4ECCD9F3"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-&gt; 0xee7a6:  bne    0xee7b2                   ; ___lldb_unnamed_function299$$SpringBoard + 130</w:t>
      </w:r>
    </w:p>
    <w:p w14:paraId="23D219CB"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 xml:space="preserve">   0xee7a8:  bl     0x10d340                  ; ___lldb_unnamed_function1110$$SpringBoard</w:t>
      </w:r>
    </w:p>
    <w:p w14:paraId="4E344468"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 xml:space="preserve">   0xee7ac:  tst.w  r0, #255</w:t>
      </w:r>
    </w:p>
    <w:p w14:paraId="46312472"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 xml:space="preserve">   0xee7b0:  beq    0xee7da                   ; ___lldb_unnamed_function299$$SpringBoard + 170</w:t>
      </w:r>
    </w:p>
    <w:p w14:paraId="664FFB02"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 xml:space="preserve">(lldb) </w:t>
      </w:r>
    </w:p>
    <w:p w14:paraId="255D7483"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Process 731 stopped</w:t>
      </w:r>
    </w:p>
    <w:p w14:paraId="0D4B97F1" w14:textId="1BA0B889"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 xml:space="preserve">* thread #1: tid = 0x02db, 0x000ee7b2 SpringBoard`___lldb_unnamed_function299$$SpringBoard + 130, queue = </w:t>
      </w:r>
      <w:r w:rsidR="00352C3B" w:rsidRPr="00835FB8">
        <w:rPr>
          <w:rFonts w:ascii="Monaco" w:hAnsi="Monaco" w:hint="default"/>
          <w:kern w:val="0"/>
          <w:sz w:val="20"/>
          <w:szCs w:val="20"/>
          <w:shd w:val="clear" w:color="auto" w:fill="D8D8D8"/>
        </w:rPr>
        <w:t>‘</w:t>
      </w:r>
      <w:r w:rsidRPr="00835FB8">
        <w:rPr>
          <w:rFonts w:ascii="Monaco" w:hAnsi="Monaco" w:hint="default"/>
          <w:kern w:val="0"/>
          <w:sz w:val="20"/>
          <w:szCs w:val="20"/>
          <w:shd w:val="clear" w:color="auto" w:fill="D8D8D8"/>
        </w:rPr>
        <w:t>com.apple.main-thread, stop reason = instruction step over</w:t>
      </w:r>
    </w:p>
    <w:p w14:paraId="28109D91"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 xml:space="preserve">    frame #0: 0x000ee7b2 SpringBoard`___lldb_unnamed_function299$$SpringBoard + 130</w:t>
      </w:r>
    </w:p>
    <w:p w14:paraId="2079932D"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SpringBoard`___lldb_unnamed_function299$$SpringBoard + 130:</w:t>
      </w:r>
    </w:p>
    <w:p w14:paraId="730FF478"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-&gt; 0xee7b2:  movw   r0, #2174</w:t>
      </w:r>
    </w:p>
    <w:p w14:paraId="4622989A"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 xml:space="preserve">   0xee7b6:  movt   r0, #63</w:t>
      </w:r>
    </w:p>
    <w:p w14:paraId="38453346"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 xml:space="preserve">   0xee7ba:  add    r0, pc</w:t>
      </w:r>
    </w:p>
    <w:p w14:paraId="51CCCA69"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 xml:space="preserve">   0xee7bc:  ldr    r0, [r0]</w:t>
      </w:r>
    </w:p>
    <w:p w14:paraId="387E1103" w14:textId="77777777"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At this time, the program branches to the right as we expected.</w:t>
      </w:r>
    </w:p>
    <w:p w14:paraId="575F6506" w14:textId="56A0EC3D"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There</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re much more LLDB commands that worth attention, but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re only covering 5 of the most frequently used ones in the beginning period of iOS reverse engineering, hope you can peep one spot and see the whole picture, as well feel the power of LLDB. LLDB is still under development, other than a few official websites, there is no satisfying tutorial; LLDB derives from GDB, although they have different commands, the thinking mode is almost the same. To learn LLDB in a more systematic way, I recommend you "Peter</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s GDB tutorial" and "RMS</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s </w:t>
      </w:r>
      <w:r w:rsidRPr="00835FB8">
        <w:rPr>
          <w:rFonts w:ascii="Dante MT Std" w:eastAsiaTheme="minorEastAsia" w:hAnsi="Dante MT Std" w:cs="Arial"/>
          <w:color w:val="auto"/>
          <w:kern w:val="0"/>
          <w:sz w:val="26"/>
          <w:szCs w:val="26"/>
          <w:bdr w:val="none" w:sz="0" w:space="0" w:color="auto"/>
          <w:lang w:eastAsia="ar-SA"/>
        </w:rPr>
        <w:lastRenderedPageBreak/>
        <w:t>gdb Debugger Tutorial". IDA is good at static analysis, while LLDB is good at dynamic analysis. Mastery of these two tools removes all obstacles on your road to a master of reverse engineering.</w:t>
      </w:r>
    </w:p>
    <w:p w14:paraId="01B37538" w14:textId="21994AA6" w:rsidR="007D5F66" w:rsidRPr="00835FB8" w:rsidRDefault="007D5F66" w:rsidP="00835FB8">
      <w:pPr>
        <w:pStyle w:val="3"/>
        <w:numPr>
          <w:ilvl w:val="0"/>
          <w:numId w:val="62"/>
        </w:numPr>
        <w:rPr>
          <w:rStyle w:val="afc"/>
        </w:rPr>
      </w:pPr>
      <w:r w:rsidRPr="00835FB8">
        <w:rPr>
          <w:rStyle w:val="afc"/>
        </w:rPr>
        <w:t>Miscellaneous LLDB</w:t>
      </w:r>
    </w:p>
    <w:p w14:paraId="5CA4973F" w14:textId="71046B43" w:rsidR="007D5F66" w:rsidRPr="00835FB8" w:rsidRDefault="007D5F66" w:rsidP="00835FB8">
      <w:pPr>
        <w:pStyle w:val="listbulletfirst"/>
        <w:numPr>
          <w:ilvl w:val="0"/>
          <w:numId w:val="5"/>
        </w:numPr>
        <w:jc w:val="left"/>
      </w:pPr>
      <w:r w:rsidRPr="00835FB8">
        <w:t>Binaries to be debugged must be right from iOS on device</w:t>
      </w:r>
    </w:p>
    <w:p w14:paraId="314B24AE" w14:textId="1E198F3E"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If only our static and dynamic analysis target is exactly the same that the base address without offset, ASLR offset and the base address with offset are correspondent. For binaries to be analyzed in IDA, we can use dyld_decache in chapter 3 to extract them from the shared cache on device. Binaries from SDK or iOS simulator usually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t meet the condition.</w:t>
      </w:r>
    </w:p>
    <w:p w14:paraId="2ACAFB0F" w14:textId="7D2FC40B" w:rsidR="007D5F66" w:rsidRPr="00835FB8" w:rsidRDefault="007D5F66" w:rsidP="00835FB8">
      <w:pPr>
        <w:pStyle w:val="listbulletfirst"/>
        <w:numPr>
          <w:ilvl w:val="0"/>
          <w:numId w:val="5"/>
        </w:numPr>
        <w:jc w:val="left"/>
      </w:pPr>
      <w:r w:rsidRPr="00835FB8">
        <w:t>Shortcuts in LLDB</w:t>
      </w:r>
    </w:p>
    <w:p w14:paraId="480E2BBE" w14:textId="4B7FD8C5"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If you want to repeat the last command in LLDB, you can simply press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enter</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 If you want to review all history commands, just press up and down on your keyboard. </w:t>
      </w:r>
    </w:p>
    <w:p w14:paraId="62B0E1D3" w14:textId="67795DA3"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LLDB commands are simple, but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s not easy to solve complicated problems with these simples commands. In chapter 6, we will introduce more common scenarios of using LLDB, and before that, please be sure to understand the knowledge of this section.</w:t>
      </w:r>
    </w:p>
    <w:p w14:paraId="36D458A2" w14:textId="2756F5CF" w:rsidR="007D5F66" w:rsidRDefault="007D5F66" w:rsidP="00835FB8">
      <w:pPr>
        <w:pStyle w:val="20"/>
        <w:numPr>
          <w:ilvl w:val="1"/>
          <w:numId w:val="59"/>
        </w:numPr>
      </w:pPr>
      <w:r>
        <w:t>dumpdecrypted</w:t>
      </w:r>
    </w:p>
    <w:p w14:paraId="0B5917CC" w14:textId="3BD47239"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When introducing class-dump,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ve mentioned that Apple encrypts all Apps from AppStore, protecting them from being class-dumped. If we want to class-dump StoreApps, we have to decrypt their executables at first. A handy tool, dumpdecrypted, by Stefan Esser (@i0n1c) is commonly used in iOS reverse engineering.</w:t>
      </w:r>
    </w:p>
    <w:p w14:paraId="73F29186" w14:textId="7E212941"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dumpdecrypted is open sourced on GitHub, you have to compile it by yourselves. Now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s start from scratch to class-dump a virtual target, i.e. TargetApp.app to show you the steps of decrypting an App, please follow me.</w:t>
      </w:r>
    </w:p>
    <w:p w14:paraId="3BC5A629" w14:textId="6A5859DD" w:rsidR="007D5F66" w:rsidRPr="00835FB8" w:rsidRDefault="007D5F66" w:rsidP="00613BF4">
      <w:pPr>
        <w:pStyle w:val="4"/>
        <w:numPr>
          <w:ilvl w:val="3"/>
          <w:numId w:val="65"/>
        </w:numPr>
      </w:pPr>
      <w:r w:rsidRPr="00835FB8">
        <w:t>Download dumpdecrypted</w:t>
      </w:r>
      <w:r w:rsidR="00511121" w:rsidRPr="00511121">
        <w:rPr>
          <w:rFonts w:ascii="Dante MT Std" w:hAnsi="Dante MT Std"/>
        </w:rPr>
        <w:t>’</w:t>
      </w:r>
      <w:r w:rsidRPr="00835FB8">
        <w:t>s source code from GitHub as follows:</w:t>
      </w:r>
    </w:p>
    <w:p w14:paraId="28843CB3"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snakeninnysiMac:~ snakeninny$ cd /Users/snakeninny/Code/</w:t>
      </w:r>
    </w:p>
    <w:p w14:paraId="741975A4"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snakeninnysiMac:Code snakeninny$ git clone git://github.com/stefanesser/dumpdecrypted/</w:t>
      </w:r>
    </w:p>
    <w:p w14:paraId="0FC313E2" w14:textId="3892691E"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Cloning into </w:t>
      </w:r>
      <w:r w:rsidR="00352C3B" w:rsidRPr="00835FB8">
        <w:rPr>
          <w:rFonts w:ascii="Monaco" w:hAnsi="Monaco"/>
          <w:kern w:val="0"/>
          <w:sz w:val="20"/>
          <w:szCs w:val="20"/>
          <w:shd w:val="clear" w:color="auto" w:fill="D8D8D8"/>
        </w:rPr>
        <w:t>‘</w:t>
      </w:r>
      <w:r w:rsidRPr="00835FB8">
        <w:rPr>
          <w:rFonts w:ascii="Monaco" w:hAnsi="Monaco"/>
          <w:kern w:val="0"/>
          <w:sz w:val="20"/>
          <w:szCs w:val="20"/>
          <w:shd w:val="clear" w:color="auto" w:fill="D8D8D8"/>
        </w:rPr>
        <w:t>dumpdecrypted</w:t>
      </w:r>
      <w:r w:rsidR="00352C3B" w:rsidRPr="00835FB8">
        <w:rPr>
          <w:rFonts w:ascii="Monaco" w:hAnsi="Monaco"/>
          <w:kern w:val="0"/>
          <w:sz w:val="20"/>
          <w:szCs w:val="20"/>
          <w:shd w:val="clear" w:color="auto" w:fill="D8D8D8"/>
        </w:rPr>
        <w:t>’</w:t>
      </w:r>
      <w:r w:rsidRPr="00835FB8">
        <w:rPr>
          <w:rFonts w:ascii="Monaco" w:hAnsi="Monaco"/>
          <w:kern w:val="0"/>
          <w:sz w:val="20"/>
          <w:szCs w:val="20"/>
          <w:shd w:val="clear" w:color="auto" w:fill="D8D8D8"/>
        </w:rPr>
        <w:t>...</w:t>
      </w:r>
    </w:p>
    <w:p w14:paraId="49DE8FF4"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remote: Counting objects: 31, done.</w:t>
      </w:r>
    </w:p>
    <w:p w14:paraId="7A456F16"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remote: Total 31 (delta 0), reused 0 (delta 0)</w:t>
      </w:r>
    </w:p>
    <w:p w14:paraId="54C38AF7"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lastRenderedPageBreak/>
        <w:t>Receiving objects: 100% (31/31), 6.50 KiB | 0 bytes/s, done.</w:t>
      </w:r>
    </w:p>
    <w:p w14:paraId="6CB6F5D4"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Resolving deltas: 100% (15/15), done.</w:t>
      </w:r>
    </w:p>
    <w:p w14:paraId="4201A686"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Checking connectivity... done</w:t>
      </w:r>
    </w:p>
    <w:p w14:paraId="545E3AB8" w14:textId="77777777" w:rsidR="007D5F66" w:rsidRPr="00835FB8" w:rsidRDefault="007D5F66" w:rsidP="00613BF4">
      <w:pPr>
        <w:pStyle w:val="4"/>
        <w:numPr>
          <w:ilvl w:val="3"/>
          <w:numId w:val="65"/>
        </w:numPr>
      </w:pPr>
      <w:r w:rsidRPr="00835FB8">
        <w:t>Compile the source code and get dumpdecrypted.dylib:</w:t>
      </w:r>
    </w:p>
    <w:p w14:paraId="3DFF8F18"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snakeninnysiMac:~ snakeninny$ cd /Users/snakeninny/Code/dumpdecrypted/</w:t>
      </w:r>
    </w:p>
    <w:p w14:paraId="102154ED"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snakeninnysiMac:dumpdecrypted snakeninny$ make</w:t>
      </w:r>
    </w:p>
    <w:p w14:paraId="69C3CD54"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`xcrun --sdk iphoneos --find gcc` -Os  -Wimplicit -isysroot `xcrun --sdk iphoneos --show-sdk-path` -F`xcrun --sdk iphoneos --show-sdk-path`/System/Library/Frameworks -F`xcrun --sdk iphoneos --show-sdk-path`/System/Library/PrivateFrameworks -arch armv7 -arch armv7s -arch arm64 -c -o dumpdecrypted.o dumpdecrypted.c </w:t>
      </w:r>
    </w:p>
    <w:p w14:paraId="17A9096D"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`xcrun --sdk iphoneos --find gcc` -Os  -Wimplicit -isysroot `xcrun --sdk iphoneos --show-sdk-path` -F`xcrun --sdk iphoneos --show-sdk-path`/System/Library/Frameworks -F`xcrun --sdk iphoneos --show-sdk-path`/System/Library/PrivateFrameworks -arch armv7 -arch armv7s -arch arm64 -dynamiclib -o dumpdecrypted.dylib dumpdecrypted.o</w:t>
      </w:r>
    </w:p>
    <w:p w14:paraId="4ADB6261" w14:textId="18A0FDDB"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After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make</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a dumpdecrypted.dylib will be generated under the current directory. This dylib can be reused, there</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s no need to recompile.</w:t>
      </w:r>
    </w:p>
    <w:p w14:paraId="5D59FD87" w14:textId="33E67105" w:rsidR="007D5F66" w:rsidRPr="00835FB8" w:rsidRDefault="007D5F66" w:rsidP="00613BF4">
      <w:pPr>
        <w:pStyle w:val="4"/>
        <w:numPr>
          <w:ilvl w:val="3"/>
          <w:numId w:val="65"/>
        </w:numPr>
      </w:pPr>
      <w:r w:rsidRPr="00835FB8">
        <w:t xml:space="preserve">Locate the executable to be decrypted with </w:t>
      </w:r>
      <w:r w:rsidR="00511121" w:rsidRPr="00511121">
        <w:rPr>
          <w:rFonts w:ascii="Dante MT Std" w:hAnsi="Dante MT Std"/>
        </w:rPr>
        <w:t>“</w:t>
      </w:r>
      <w:r w:rsidRPr="00835FB8">
        <w:t>ps</w:t>
      </w:r>
      <w:r w:rsidR="00511121" w:rsidRPr="00511121">
        <w:rPr>
          <w:rFonts w:ascii="Dante MT Std" w:hAnsi="Dante MT Std"/>
        </w:rPr>
        <w:t>”</w:t>
      </w:r>
      <w:r w:rsidRPr="00835FB8">
        <w:t xml:space="preserve"> command</w:t>
      </w:r>
    </w:p>
    <w:p w14:paraId="605FF929" w14:textId="17126657"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On iOS 8, all StoreApps are under /var/mobile/Containers/, and TargetApp.app</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s executable is under /var/mobile/Containers/Bundle/Application/XXXXXXXX-XXXX-XXXX-XXXX-XXXXXXXXXXXX/TargetApp.app/. Since X is unknown,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d be a great amount of work to locate the executable manually. But a simple trick will save our days: First close all StoreApps on iOS, then launch TargetApp and ssh into iOS to print all processes: </w:t>
      </w:r>
    </w:p>
    <w:p w14:paraId="5CE680EB"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snakeninnysiMac:~ snakeninny$ ssh root@iOSIP</w:t>
      </w:r>
    </w:p>
    <w:p w14:paraId="11ECAE36"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FunMaker-5:~ root# ps -e</w:t>
      </w:r>
    </w:p>
    <w:p w14:paraId="3FE4043E"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  PID TTY           TIME CMD</w:t>
      </w:r>
    </w:p>
    <w:p w14:paraId="298381F6"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    1 ??         3:28.32 /sbin/launchd</w:t>
      </w:r>
    </w:p>
    <w:p w14:paraId="351D8020"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w:t>
      </w:r>
    </w:p>
    <w:p w14:paraId="47C92996"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5717 ??         0:00.21 /System/Library/PrivateFrameworks/MediaServices.framework/Support/mediaartworkd</w:t>
      </w:r>
    </w:p>
    <w:p w14:paraId="0B4D30CB"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 5905 ??         0:00.20 sshd: root@ttys000 </w:t>
      </w:r>
    </w:p>
    <w:p w14:paraId="2B55924C"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 5909 ??         0:01.86 /var/mobile/Containers/Bundle/Application/03B61840-2349-4559-B28E-0E2C6541F879/TargetApp.app/TargetApp</w:t>
      </w:r>
    </w:p>
    <w:p w14:paraId="0CDA2A14"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 5911 ??         0:00.07 /System/Library/Frameworks/UIKit.framework/Support/pasteboardd</w:t>
      </w:r>
    </w:p>
    <w:p w14:paraId="288D0B26"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 5907 ttys000    0:00.03 -sh</w:t>
      </w:r>
    </w:p>
    <w:p w14:paraId="45F16807"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 5913 ttys000    0:00.01 ps –e</w:t>
      </w:r>
    </w:p>
    <w:p w14:paraId="5930A95C" w14:textId="20CFB33F"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Because now there is only one running StoreApp, the only path that contains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/var/mobile/Containers/Bundle/Application/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 is the full path of TargetApp</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s executable.</w:t>
      </w:r>
    </w:p>
    <w:p w14:paraId="3ADE1FF0" w14:textId="2341A7BE" w:rsidR="007D5F66" w:rsidRPr="00835FB8" w:rsidRDefault="007D5F66" w:rsidP="00613BF4">
      <w:pPr>
        <w:pStyle w:val="4"/>
        <w:numPr>
          <w:ilvl w:val="3"/>
          <w:numId w:val="65"/>
        </w:numPr>
      </w:pPr>
      <w:r w:rsidRPr="00835FB8">
        <w:lastRenderedPageBreak/>
        <w:t>Find out TargetApp</w:t>
      </w:r>
      <w:r w:rsidR="00511121" w:rsidRPr="00511121">
        <w:rPr>
          <w:rFonts w:ascii="Dante MT Std" w:hAnsi="Dante MT Std"/>
        </w:rPr>
        <w:t>’</w:t>
      </w:r>
      <w:r w:rsidRPr="00835FB8">
        <w:t>s Documents directory via Cycript</w:t>
      </w:r>
    </w:p>
    <w:p w14:paraId="767C1B24" w14:textId="62B86075"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All StoreApps</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 Documents directories are under /var/mobile/Containers/Data/Application/ YYYYYYYY-YYYY-YYYY-YYYY</w:t>
      </w:r>
      <w:r w:rsidRPr="00835FB8">
        <w:rPr>
          <w:rFonts w:ascii="Dante MT Std" w:eastAsiaTheme="minorEastAsia" w:hAnsi="Dante MT Std" w:cs="Arial"/>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YYYYYYYYYYYY/. Note that these Ys are different from those previous Xs, and they are not obtainable via </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ps</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So this time we need to mak use of Cycript to reveal the Documents directory of  TargetApp. The commands we use are as follows:</w:t>
      </w:r>
    </w:p>
    <w:p w14:paraId="122A35EF"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FunMaker-5:~ root# cycript -p TargetApp</w:t>
      </w:r>
    </w:p>
    <w:p w14:paraId="7863BD0E"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cy# [[NSFileManager defaultManager] URLsForDirectory:NSDocumentDirectory inDomains:NSUserDomainMask][0]</w:t>
      </w:r>
    </w:p>
    <w:p w14:paraId="2558BADF" w14:textId="50D74CEF"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w:t>
      </w:r>
      <w:r w:rsidR="00352C3B" w:rsidRPr="00835FB8">
        <w:rPr>
          <w:rFonts w:ascii="Monaco" w:hAnsi="Monaco"/>
          <w:kern w:val="0"/>
          <w:sz w:val="20"/>
          <w:szCs w:val="20"/>
          <w:shd w:val="clear" w:color="auto" w:fill="D8D8D8"/>
        </w:rPr>
        <w:t>”</w:t>
      </w:r>
      <w:r w:rsidRPr="00835FB8">
        <w:rPr>
          <w:rFonts w:ascii="Monaco" w:hAnsi="Monaco"/>
          <w:kern w:val="0"/>
          <w:sz w:val="20"/>
          <w:szCs w:val="20"/>
          <w:shd w:val="clear" w:color="auto" w:fill="D8D8D8"/>
        </w:rPr>
        <w:t>file:///var/mobile/Containers/Data/Application/D41C4343-63AA-4BFF-904B-2146128611EE/Documents/</w:t>
      </w:r>
      <w:r w:rsidR="00352C3B" w:rsidRPr="00835FB8">
        <w:rPr>
          <w:rFonts w:ascii="Monaco" w:hAnsi="Monaco"/>
          <w:kern w:val="0"/>
          <w:sz w:val="20"/>
          <w:szCs w:val="20"/>
          <w:shd w:val="clear" w:color="auto" w:fill="D8D8D8"/>
        </w:rPr>
        <w:t>”</w:t>
      </w:r>
    </w:p>
    <w:p w14:paraId="5805CF5B" w14:textId="20AA3E19" w:rsidR="007D5F66" w:rsidRPr="00835FB8" w:rsidRDefault="007D5F66" w:rsidP="00613BF4">
      <w:pPr>
        <w:pStyle w:val="4"/>
        <w:numPr>
          <w:ilvl w:val="3"/>
          <w:numId w:val="65"/>
        </w:numPr>
      </w:pPr>
      <w:r w:rsidRPr="00835FB8">
        <w:t>Copy dumpdecrypted.dylib to TargetApp</w:t>
      </w:r>
      <w:r w:rsidR="00511121" w:rsidRPr="00511121">
        <w:rPr>
          <w:rFonts w:ascii="Dante MT Std" w:hAnsi="Dante MT Std"/>
        </w:rPr>
        <w:t>’</w:t>
      </w:r>
      <w:r w:rsidRPr="00835FB8">
        <w:t xml:space="preserve">s Documents directory: </w:t>
      </w:r>
    </w:p>
    <w:p w14:paraId="71F0C7CC"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snakeninnysiMac:~ snakeninny$ scp /Users/snakeninny/Code/dumpdecrypted/dumpdecrypted.dylib root@iOSIP:/var/mobile/Containers/Data/Application/D41C4343-63AA-4BFF-904B-2146128611EE/Documents/</w:t>
      </w:r>
    </w:p>
    <w:p w14:paraId="3D2DD2F9"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dumpdecrypted.dylib                                                                   100%  193KB 192.9KB/s   00:00    </w:t>
      </w:r>
    </w:p>
    <w:p w14:paraId="220369A9" w14:textId="1A4C4331"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Here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re using scp instead of iFunBox, anyway tools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t matter. </w:t>
      </w:r>
    </w:p>
    <w:p w14:paraId="77F92BA4" w14:textId="77777777" w:rsidR="007D5F66" w:rsidRPr="00835FB8" w:rsidRDefault="007D5F66" w:rsidP="00613BF4">
      <w:pPr>
        <w:pStyle w:val="4"/>
        <w:numPr>
          <w:ilvl w:val="3"/>
          <w:numId w:val="65"/>
        </w:numPr>
      </w:pPr>
      <w:r w:rsidRPr="00835FB8">
        <w:t>Start decrypting</w:t>
      </w:r>
    </w:p>
    <w:p w14:paraId="2D0C3C13" w14:textId="77777777"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The usage of dumpdecrypted.dylib is as follows:</w:t>
      </w:r>
    </w:p>
    <w:p w14:paraId="4969645E"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DYLD_INSERT_LIBRARIES=/path/to/dumpdecrypted.dylib /path/to/executable</w:t>
      </w:r>
    </w:p>
    <w:p w14:paraId="6B3C3E37" w14:textId="77777777"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For instance: </w:t>
      </w:r>
    </w:p>
    <w:p w14:paraId="012BBC8B"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FunMaker-5:~ root# cd /var/mobile/Containers/Data/Application/D41C4343-63AA-4BFF-904B-2146128611EE/Documents/</w:t>
      </w:r>
    </w:p>
    <w:p w14:paraId="05ECDE04"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FunMaker-5:/var/mobile/Containers/Data/Application/D41C4343-63AA-4BFF-904B-2146128611EE/Documents root# DYLD_INSERT_LIBRARIES=dumpdecrypted.dylib /var/mobile/Containers/Bundle/Application/03B61840-2349-4559-B28E-0E2C6541F879/TargetApp.app/TargetApp</w:t>
      </w:r>
    </w:p>
    <w:p w14:paraId="6B0DF7CC"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mach-o decryption dumper</w:t>
      </w:r>
    </w:p>
    <w:p w14:paraId="11E8493A"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p>
    <w:p w14:paraId="174DF0E4"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DISCLAIMER: This tool is only meant for security research purposes, not for application crackers.</w:t>
      </w:r>
    </w:p>
    <w:p w14:paraId="241F24DC"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p>
    <w:p w14:paraId="59D5D114"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detected 32bit ARM binary in memory.</w:t>
      </w:r>
    </w:p>
    <w:p w14:paraId="7AC2DF34"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offset to cryptid found: @0x81a78(from 0x81000) = a78</w:t>
      </w:r>
    </w:p>
    <w:p w14:paraId="20F9C029"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Found encrypted data at address 00004000 of length 6569984 bytes - type 1.</w:t>
      </w:r>
    </w:p>
    <w:p w14:paraId="284D9886"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Opening /private/var/mobile/Containers/Bundle/Application/03B61840-2349-4559-B28E-0E2C6541F879/TargetApp.app/TargetApp for reading.</w:t>
      </w:r>
    </w:p>
    <w:p w14:paraId="43E105ED"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Reading header</w:t>
      </w:r>
    </w:p>
    <w:p w14:paraId="2AAD263F"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Detecting header type</w:t>
      </w:r>
    </w:p>
    <w:p w14:paraId="4FA10DDC"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lastRenderedPageBreak/>
        <w:t>[+] Executable is a plain MACH-O image</w:t>
      </w:r>
    </w:p>
    <w:p w14:paraId="709D9BFE"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Opening TargetApp.decrypted for writing.</w:t>
      </w:r>
    </w:p>
    <w:p w14:paraId="69764EC4"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Copying the not encrypted start of the file</w:t>
      </w:r>
    </w:p>
    <w:p w14:paraId="7AB899D4"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Dumping the decrypted data into the file</w:t>
      </w:r>
    </w:p>
    <w:p w14:paraId="16F2580C"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Copying the not encrypted remainder of the file</w:t>
      </w:r>
    </w:p>
    <w:p w14:paraId="6A288BEA"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Setting the LC_ENCRYPTION_INFO-&gt;cryptid to 0 at offset a78</w:t>
      </w:r>
    </w:p>
    <w:p w14:paraId="308C7BC2"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Closing original file</w:t>
      </w:r>
    </w:p>
    <w:p w14:paraId="18747C99"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Closing dump file</w:t>
      </w:r>
    </w:p>
    <w:p w14:paraId="47DCB91F" w14:textId="77777777"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A decrypted executable named TargetApp.decrypted will be created in the current directory:</w:t>
      </w:r>
    </w:p>
    <w:p w14:paraId="79B6B54C"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FunMaker-5:/var/mobile/Containers/Data/Application/D41C4343-63AA-4BFF-904B-2146128611EE/Documents root# ls  </w:t>
      </w:r>
    </w:p>
    <w:p w14:paraId="7156190C"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TargetApp.decrypted  dumpdecrypted.dylib OtherFiles</w:t>
      </w:r>
    </w:p>
    <w:p w14:paraId="0F0BC5B1" w14:textId="77777777"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Copy TargetApp.decrypted to OSX ASAP. class-dump and IDA have been waiting for ages!</w:t>
      </w:r>
    </w:p>
    <w:p w14:paraId="51ABD32B" w14:textId="77777777"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I think these 6 steps are clear enough, but some of you may still wonder, why to copy dumpdecrypted.dylib to Documents directory? </w:t>
      </w:r>
    </w:p>
    <w:p w14:paraId="47D0F77B" w14:textId="5B0B72F5"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Good question. We all know that StoreApps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t have write permission to most of the directories outside the sandbox. Since dumpdecrypted.dylib needs to write a decrypted file while residing in a StoreApp and they have the same permission, so the destination of its write operation should be somewhere writable. StoreApp can write to its Documents directory, so dumpdecrypted.dylib should be able to work under this directory.</w:t>
      </w:r>
    </w:p>
    <w:p w14:paraId="36B301E0" w14:textId="54140962"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s see what happens if dumpdecrypted.lib is not working under Documents directory: </w:t>
      </w:r>
    </w:p>
    <w:p w14:paraId="0C5BC033"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FunMaker-5: /var/mobile/Containers/Data/Application/D41C4343-63AA-4BFF-904B-2146128611EE/Documents root# mv dumpdecrypted.dylib /var/tmp/</w:t>
      </w:r>
    </w:p>
    <w:p w14:paraId="36E9257E"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FunMaker-5: /var/mobile/Containers/Data/Application/D41C4343-63AA-4BFF-904B-2146128611EE/Documents root# cd /var/tmp</w:t>
      </w:r>
    </w:p>
    <w:p w14:paraId="295018C2"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FunMaker-5:/var/tmp root# DYLD_INSERT_LIBRARIES=dumpdecrypted.dylib /private/var/mobile/Containers/Bundle/Application/03B61840-2349-4559-B28E-0E2C6541F879/TargetApp.app/TargetApp</w:t>
      </w:r>
    </w:p>
    <w:p w14:paraId="00D296FC" w14:textId="228A3D16"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dyld: could not load inserted library </w:t>
      </w:r>
      <w:r w:rsidR="00352C3B" w:rsidRPr="00835FB8">
        <w:rPr>
          <w:rFonts w:ascii="Monaco" w:hAnsi="Monaco"/>
          <w:kern w:val="0"/>
          <w:sz w:val="20"/>
          <w:szCs w:val="20"/>
          <w:shd w:val="clear" w:color="auto" w:fill="D8D8D8"/>
        </w:rPr>
        <w:t>‘</w:t>
      </w:r>
      <w:r w:rsidRPr="00835FB8">
        <w:rPr>
          <w:rFonts w:ascii="Monaco" w:hAnsi="Monaco"/>
          <w:kern w:val="0"/>
          <w:sz w:val="20"/>
          <w:szCs w:val="20"/>
          <w:shd w:val="clear" w:color="auto" w:fill="D8D8D8"/>
        </w:rPr>
        <w:t>dumpdecrypted.dylib</w:t>
      </w:r>
      <w:r w:rsidR="00352C3B" w:rsidRPr="00835FB8">
        <w:rPr>
          <w:rFonts w:ascii="Monaco" w:hAnsi="Monaco"/>
          <w:kern w:val="0"/>
          <w:sz w:val="20"/>
          <w:szCs w:val="20"/>
          <w:shd w:val="clear" w:color="auto" w:fill="D8D8D8"/>
        </w:rPr>
        <w:t>’</w:t>
      </w:r>
      <w:r w:rsidRPr="00835FB8">
        <w:rPr>
          <w:rFonts w:ascii="Monaco" w:hAnsi="Monaco"/>
          <w:kern w:val="0"/>
          <w:sz w:val="20"/>
          <w:szCs w:val="20"/>
          <w:shd w:val="clear" w:color="auto" w:fill="D8D8D8"/>
        </w:rPr>
        <w:t xml:space="preserve"> because no suitable image found.  Did find:</w:t>
      </w:r>
    </w:p>
    <w:p w14:paraId="29F6E01F"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ab/>
        <w:t>dumpdecrypted.dylib: stat() failed with errno=1</w:t>
      </w:r>
    </w:p>
    <w:p w14:paraId="7F00BCEE"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p>
    <w:p w14:paraId="5A5D0097"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Trace/BPT trap: 5</w:t>
      </w:r>
    </w:p>
    <w:p w14:paraId="3CEC8855" w14:textId="77777777"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errno=1 means "Operation not permitted", dumpdecrypted.dylib failed to work as expected. If you encounter any problem or have any experience using dumpdecrypted, you are welcome to share with us at http://bbs.iosre.com.</w:t>
      </w:r>
    </w:p>
    <w:p w14:paraId="5936F8CC" w14:textId="25044C2A" w:rsidR="007D5F66" w:rsidRDefault="007D5F66" w:rsidP="00835FB8">
      <w:pPr>
        <w:pStyle w:val="20"/>
        <w:numPr>
          <w:ilvl w:val="1"/>
          <w:numId w:val="59"/>
        </w:numPr>
      </w:pPr>
      <w:r>
        <w:lastRenderedPageBreak/>
        <w:t>OpenSSH</w:t>
      </w:r>
    </w:p>
    <w:p w14:paraId="2CF394BC" w14:textId="77777777" w:rsidR="007D5F66" w:rsidRDefault="007D5F66" w:rsidP="007D5F66">
      <w:pPr>
        <w:keepNext/>
        <w:jc w:val="center"/>
      </w:pPr>
      <w:r>
        <w:rPr>
          <w:noProof/>
          <w:lang w:eastAsia="zh-CN"/>
        </w:rPr>
        <w:drawing>
          <wp:inline distT="0" distB="0" distL="0" distR="0" wp14:anchorId="67EE251B" wp14:editId="36127E36">
            <wp:extent cx="2048256" cy="3635655"/>
            <wp:effectExtent l="0" t="0" r="0" b="0"/>
            <wp:docPr id="1073741903" name="officeArt object"/>
            <wp:cNvGraphicFramePr/>
            <a:graphic xmlns:a="http://schemas.openxmlformats.org/drawingml/2006/main">
              <a:graphicData uri="http://schemas.openxmlformats.org/drawingml/2006/picture">
                <pic:pic xmlns:pic="http://schemas.openxmlformats.org/drawingml/2006/picture">
                  <pic:nvPicPr>
                    <pic:cNvPr id="1073741847" name="image23.png"/>
                    <pic:cNvPicPr/>
                  </pic:nvPicPr>
                  <pic:blipFill>
                    <a:blip r:embed="rId161">
                      <a:extLst/>
                    </a:blip>
                    <a:stretch>
                      <a:fillRect/>
                    </a:stretch>
                  </pic:blipFill>
                  <pic:spPr>
                    <a:xfrm>
                      <a:off x="0" y="0"/>
                      <a:ext cx="2048256" cy="3635655"/>
                    </a:xfrm>
                    <a:prstGeom prst="rect">
                      <a:avLst/>
                    </a:prstGeom>
                    <a:ln w="12700" cap="flat">
                      <a:noFill/>
                      <a:miter lim="400000"/>
                    </a:ln>
                    <a:effectLst/>
                  </pic:spPr>
                </pic:pic>
              </a:graphicData>
            </a:graphic>
          </wp:inline>
        </w:drawing>
      </w:r>
    </w:p>
    <w:p w14:paraId="179DB5FC" w14:textId="77777777" w:rsidR="007D5F66" w:rsidRPr="00835FB8" w:rsidRDefault="007D5F66" w:rsidP="00835FB8">
      <w:pPr>
        <w:pStyle w:val="aa"/>
        <w:ind w:left="0" w:firstLine="0"/>
        <w:jc w:val="center"/>
        <w:rPr>
          <w:i w:val="0"/>
          <w:sz w:val="24"/>
          <w:szCs w:val="24"/>
        </w:rPr>
      </w:pPr>
      <w:r w:rsidRPr="00835FB8">
        <w:rPr>
          <w:i w:val="0"/>
          <w:sz w:val="24"/>
          <w:szCs w:val="24"/>
        </w:rPr>
        <w:t>Figure 4- 23 OpenSSH</w:t>
      </w:r>
    </w:p>
    <w:p w14:paraId="185B352E" w14:textId="77777777"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OpenSSH will install SSH service on iOS (as shown in figure 4-23). Only 2 commands are the most commonly used: ssh is used for remote logging, scp is used for remote file transfer. The usage of ssh is as follows:</w:t>
      </w:r>
    </w:p>
    <w:p w14:paraId="7E13D4C3"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ssh user@iOSIP</w:t>
      </w:r>
    </w:p>
    <w:p w14:paraId="59D63FBD" w14:textId="77777777"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For instance:</w:t>
      </w:r>
    </w:p>
    <w:p w14:paraId="0B581C17"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snakeninnysiMac:~ snakeninny$ ssh mobile@192.168.1.6</w:t>
      </w:r>
    </w:p>
    <w:p w14:paraId="4E3A5D72" w14:textId="77777777"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The usage of scp is as follows:</w:t>
      </w:r>
    </w:p>
    <w:p w14:paraId="301FB602" w14:textId="77777777" w:rsidR="007D5F66" w:rsidRPr="00835FB8" w:rsidRDefault="007D5F66" w:rsidP="00835FB8">
      <w:pPr>
        <w:pStyle w:val="listbulletfirst"/>
        <w:numPr>
          <w:ilvl w:val="0"/>
          <w:numId w:val="5"/>
        </w:numPr>
        <w:jc w:val="left"/>
      </w:pPr>
      <w:r w:rsidRPr="00835FB8">
        <w:t>Copy a local file to iOS:</w:t>
      </w:r>
    </w:p>
    <w:p w14:paraId="4B962B2A"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scp /path/to/localFile user@iOSIP:/path/to/remoteFile</w:t>
      </w:r>
    </w:p>
    <w:p w14:paraId="5B02CC30" w14:textId="77777777" w:rsidR="007D5F66" w:rsidRPr="004B5879" w:rsidRDefault="007D5F66" w:rsidP="007D5F66">
      <w:pPr>
        <w:rPr>
          <w:rFonts w:ascii="Times New Roman" w:eastAsia="宋体" w:hAnsi="Times New Roman" w:cs="宋体"/>
          <w:lang w:val="zh-TW" w:eastAsia="zh-TW"/>
        </w:rPr>
      </w:pPr>
      <w:r w:rsidRPr="004B5879">
        <w:rPr>
          <w:rFonts w:ascii="Times New Roman" w:eastAsia="宋体" w:hAnsi="Times New Roman" w:cs="宋体"/>
          <w:lang w:val="zh-TW" w:eastAsia="zh-TW"/>
        </w:rPr>
        <w:t>For instance:</w:t>
      </w:r>
    </w:p>
    <w:p w14:paraId="156036CA"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snakeninnysiMac:~ snakeninny$ scp ~/1.png </w:t>
      </w:r>
      <w:hyperlink r:id="rId162" w:history="1">
        <w:r w:rsidRPr="00835FB8">
          <w:rPr>
            <w:sz w:val="20"/>
            <w:szCs w:val="20"/>
          </w:rPr>
          <w:t>root@192.168.1.6:/var/tmp/</w:t>
        </w:r>
      </w:hyperlink>
    </w:p>
    <w:p w14:paraId="2722A5B2"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
    <w:p w14:paraId="773B6DFC" w14:textId="77777777" w:rsidR="007D5F66" w:rsidRPr="00835FB8" w:rsidRDefault="007D5F66" w:rsidP="00835FB8">
      <w:pPr>
        <w:pStyle w:val="listbulletfirst"/>
        <w:numPr>
          <w:ilvl w:val="0"/>
          <w:numId w:val="5"/>
        </w:numPr>
        <w:jc w:val="left"/>
      </w:pPr>
      <w:r w:rsidRPr="00835FB8">
        <w:t xml:space="preserve">Copy a file from iOS to the local system: </w:t>
      </w:r>
    </w:p>
    <w:p w14:paraId="3DF751F6"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scp user@iOSIP:/path/to/remoteFile /path/to/localFile</w:t>
      </w:r>
    </w:p>
    <w:p w14:paraId="5410161E" w14:textId="77777777"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For instance: </w:t>
      </w:r>
    </w:p>
    <w:p w14:paraId="082D6F3E"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snakeninnysiMac:~ snakeninny$ scp </w:t>
      </w:r>
      <w:hyperlink r:id="rId163" w:history="1">
        <w:r w:rsidRPr="00835FB8">
          <w:rPr>
            <w:rFonts w:ascii="Monaco" w:hAnsi="Monaco"/>
            <w:kern w:val="0"/>
            <w:sz w:val="20"/>
            <w:szCs w:val="20"/>
            <w:shd w:val="clear" w:color="auto" w:fill="D8D8D8"/>
          </w:rPr>
          <w:t>root@192.168.1.6:/var/log/syslog</w:t>
        </w:r>
      </w:hyperlink>
      <w:r w:rsidRPr="00835FB8">
        <w:rPr>
          <w:rFonts w:ascii="Monaco" w:hAnsi="Monaco"/>
          <w:kern w:val="0"/>
          <w:sz w:val="20"/>
          <w:szCs w:val="20"/>
          <w:shd w:val="clear" w:color="auto" w:fill="D8D8D8"/>
        </w:rPr>
        <w:t xml:space="preserve"> ~/iOSlog</w:t>
      </w:r>
    </w:p>
    <w:p w14:paraId="5211580B" w14:textId="3941BC6B"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These two commands are relatively simple and intuitive. After installing OpenSSH, make sure to change the default login password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alpine</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There</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re 2 users on iOS, i.e. root and mobile, we need to change both passwords like this: </w:t>
      </w:r>
    </w:p>
    <w:p w14:paraId="7E6B7283"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lastRenderedPageBreak/>
        <w:t>FunMaker-5:~ root# passwd root</w:t>
      </w:r>
    </w:p>
    <w:p w14:paraId="7B150798"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Changing password for root.</w:t>
      </w:r>
    </w:p>
    <w:p w14:paraId="70D143BC"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New password:</w:t>
      </w:r>
    </w:p>
    <w:p w14:paraId="27206455"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Retype new password:</w:t>
      </w:r>
    </w:p>
    <w:p w14:paraId="20B5CD0C"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FunMaker-5:~ root# passwd mobile</w:t>
      </w:r>
    </w:p>
    <w:p w14:paraId="798819BA"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Changing password for mobile.</w:t>
      </w:r>
    </w:p>
    <w:p w14:paraId="754FE2A3"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New password:</w:t>
      </w:r>
    </w:p>
    <w:p w14:paraId="14B680FA"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Retype new password:</w:t>
      </w:r>
    </w:p>
    <w:p w14:paraId="387EB0BE" w14:textId="05A8956F"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If we forget to change the default password, there</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re chances that viruses like Ikee login as root via ssh. This leads to very serious security disasters: all data on iOS including SMS, contacts, AppleID passwords and so on is at the risk of leaking, the intruder can take control over your device and do whatever he wants. Therefore, promise me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ll change the default password after installing OpenSSH, OK?</w:t>
      </w:r>
    </w:p>
    <w:p w14:paraId="6F4F2C28" w14:textId="42F2C2A8" w:rsidR="007D5F66" w:rsidRDefault="007D5F66" w:rsidP="00835FB8">
      <w:pPr>
        <w:pStyle w:val="20"/>
        <w:numPr>
          <w:ilvl w:val="1"/>
          <w:numId w:val="59"/>
        </w:numPr>
      </w:pPr>
      <w:r>
        <w:t>usbmuxd</w:t>
      </w:r>
    </w:p>
    <w:p w14:paraId="4B5DF124" w14:textId="77777777"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Most of you ssh into iOS via WiFi, which leads to slow responses in remote debugging or file copying. This is because of the instability of wireless network and the limitation of transmission speed. The well-known hacker, Nikias Bassen (@pimskeks) has written a tool named usbmuxd to forward local OSX/Windows port to remote iOS port. With this tool, we can ssh into iOS via USB, greatly increasing the speed of SSH connection. usbmuxd is easy to use:</w:t>
      </w:r>
    </w:p>
    <w:p w14:paraId="6DF8E098" w14:textId="77777777" w:rsidR="007D5F66" w:rsidRPr="00835FB8" w:rsidRDefault="007D5F66" w:rsidP="00613BF4">
      <w:pPr>
        <w:pStyle w:val="4"/>
        <w:numPr>
          <w:ilvl w:val="3"/>
          <w:numId w:val="66"/>
        </w:numPr>
      </w:pPr>
      <w:r w:rsidRPr="00835FB8">
        <w:t>Download and configure usbmuxd</w:t>
      </w:r>
    </w:p>
    <w:p w14:paraId="7FCD2458" w14:textId="77777777"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Download usbmuxd from </w:t>
      </w:r>
      <w:hyperlink r:id="rId164" w:history="1">
        <w:r w:rsidRPr="00835FB8">
          <w:rPr>
            <w:rFonts w:ascii="Dante MT Std" w:eastAsiaTheme="minorEastAsia" w:hAnsi="Dante MT Std" w:cs="Arial"/>
            <w:color w:val="auto"/>
            <w:sz w:val="26"/>
            <w:szCs w:val="26"/>
            <w:bdr w:val="none" w:sz="0" w:space="0" w:color="auto"/>
            <w:lang w:eastAsia="ar-SA"/>
          </w:rPr>
          <w:t>http://cgit.sukimashita.com/usbmuxd.git/snapshot/usbmuxd-1.0.8.tar.gz</w:t>
        </w:r>
      </w:hyperlink>
      <w:r w:rsidRPr="00835FB8">
        <w:rPr>
          <w:rFonts w:ascii="Dante MT Std" w:eastAsiaTheme="minorEastAsia" w:hAnsi="Dante MT Std" w:cs="Arial"/>
          <w:color w:val="auto"/>
          <w:kern w:val="0"/>
          <w:sz w:val="26"/>
          <w:szCs w:val="26"/>
          <w:bdr w:val="none" w:sz="0" w:space="0" w:color="auto"/>
          <w:lang w:eastAsia="ar-SA"/>
        </w:rPr>
        <w:t xml:space="preserve"> and decompress it. The files we are going to use are tcprelay.py and usbmux.py. Copy them to the same directory such as: </w:t>
      </w:r>
    </w:p>
    <w:p w14:paraId="7BF8515B"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/Users/snakeninny/Code/USBSSH/</w:t>
      </w:r>
    </w:p>
    <w:p w14:paraId="7F563C1F" w14:textId="77777777" w:rsidR="007D5F66" w:rsidRPr="00835FB8" w:rsidRDefault="007D5F66" w:rsidP="00613BF4">
      <w:pPr>
        <w:pStyle w:val="4"/>
        <w:numPr>
          <w:ilvl w:val="3"/>
          <w:numId w:val="66"/>
        </w:numPr>
      </w:pPr>
      <w:r w:rsidRPr="00835FB8">
        <w:t>Forward local port to remote port with usbmuxd</w:t>
      </w:r>
    </w:p>
    <w:p w14:paraId="2A4D5DE9" w14:textId="77777777"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Input the following command in Terminal: </w:t>
      </w:r>
    </w:p>
    <w:p w14:paraId="7518840A"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/Users/snakeninny/Code/USBSSH/tcprelay.py -t Remote port on iOS:Local port on OSX/Windows</w:t>
      </w:r>
    </w:p>
    <w:p w14:paraId="1B6C1103" w14:textId="77777777"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Now usbmuxd is forwarding local port on OSX/Windows to remote port on iOS. </w:t>
      </w:r>
    </w:p>
    <w:p w14:paraId="1BD5657A" w14:textId="77777777"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Here comes an example of usage scenario: ssh into iOS via USB without WiFi, then debug SpringBoard with LLDB. </w:t>
      </w:r>
    </w:p>
    <w:p w14:paraId="64A2B470" w14:textId="77777777" w:rsidR="007D5F66" w:rsidRPr="00835FB8" w:rsidRDefault="007D5F66" w:rsidP="00835FB8">
      <w:pPr>
        <w:pStyle w:val="listbulletfirst"/>
        <w:numPr>
          <w:ilvl w:val="0"/>
          <w:numId w:val="5"/>
        </w:numPr>
        <w:jc w:val="left"/>
      </w:pPr>
      <w:r w:rsidRPr="00835FB8">
        <w:lastRenderedPageBreak/>
        <w:t>Forward local port 2222 on OSX to remote port 22 on iOS:</w:t>
      </w:r>
    </w:p>
    <w:p w14:paraId="50F11297"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snakeninnysiMac:~ snakeninny$ /Users/snakeninny/Code/USBSSH/tcprelay.py -t 22:2222</w:t>
      </w:r>
    </w:p>
    <w:p w14:paraId="4B6305E5"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Forwarding local port 2222 to remote port 22</w:t>
      </w:r>
    </w:p>
    <w:p w14:paraId="003F44E3" w14:textId="77777777" w:rsidR="007D5F66" w:rsidRPr="00835FB8" w:rsidRDefault="007D5F66" w:rsidP="00835FB8">
      <w:pPr>
        <w:pStyle w:val="listbulletfirst"/>
        <w:numPr>
          <w:ilvl w:val="0"/>
          <w:numId w:val="5"/>
        </w:numPr>
        <w:jc w:val="left"/>
      </w:pPr>
      <w:r w:rsidRPr="00835FB8">
        <w:t>ssh into iOS and attach debugserver to SpringBoard:</w:t>
      </w:r>
    </w:p>
    <w:p w14:paraId="16426653"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snakeninnysiMac:~ snakeninny$ ssh root@localhost -p 2222</w:t>
      </w:r>
    </w:p>
    <w:p w14:paraId="0C5C37ED" w14:textId="20D4AC26"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FunMaker-5:~ root# debugserver *:1234 -a </w:t>
      </w:r>
      <w:r w:rsidR="00352C3B" w:rsidRPr="00835FB8">
        <w:rPr>
          <w:rFonts w:ascii="Monaco" w:hAnsi="Monaco"/>
          <w:kern w:val="0"/>
          <w:sz w:val="20"/>
          <w:szCs w:val="20"/>
          <w:shd w:val="clear" w:color="auto" w:fill="D8D8D8"/>
        </w:rPr>
        <w:t>“</w:t>
      </w:r>
      <w:r w:rsidRPr="00835FB8">
        <w:rPr>
          <w:rFonts w:ascii="Monaco" w:hAnsi="Monaco"/>
          <w:kern w:val="0"/>
          <w:sz w:val="20"/>
          <w:szCs w:val="20"/>
          <w:shd w:val="clear" w:color="auto" w:fill="D8D8D8"/>
        </w:rPr>
        <w:t>SpringBoard</w:t>
      </w:r>
      <w:r w:rsidR="00352C3B" w:rsidRPr="00835FB8">
        <w:rPr>
          <w:rFonts w:ascii="Monaco" w:hAnsi="Monaco"/>
          <w:kern w:val="0"/>
          <w:sz w:val="20"/>
          <w:szCs w:val="20"/>
          <w:shd w:val="clear" w:color="auto" w:fill="D8D8D8"/>
        </w:rPr>
        <w:t>”</w:t>
      </w:r>
    </w:p>
    <w:p w14:paraId="783C4F4C" w14:textId="77777777" w:rsidR="007D5F66" w:rsidRPr="00835FB8" w:rsidRDefault="007D5F66" w:rsidP="00835FB8">
      <w:pPr>
        <w:pStyle w:val="listbulletfirst"/>
        <w:numPr>
          <w:ilvl w:val="0"/>
          <w:numId w:val="5"/>
        </w:numPr>
        <w:jc w:val="left"/>
      </w:pPr>
      <w:r w:rsidRPr="00835FB8">
        <w:t>Forward local port 1234 on OSX to remote port 1234 on iOS:</w:t>
      </w:r>
    </w:p>
    <w:p w14:paraId="3CBB1D55"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snakeninnysiMac:~ snakeninny$ /Users/snakeninny/Code/USBSSH/tcprelay.py -t 1234:1234</w:t>
      </w:r>
    </w:p>
    <w:p w14:paraId="71611021"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Forwarding local port 1234 to remote port 1234</w:t>
      </w:r>
    </w:p>
    <w:p w14:paraId="3893433C" w14:textId="77777777" w:rsidR="007D5F66" w:rsidRPr="00835FB8" w:rsidRDefault="007D5F66" w:rsidP="00835FB8">
      <w:pPr>
        <w:pStyle w:val="listbulletfirst"/>
        <w:numPr>
          <w:ilvl w:val="0"/>
          <w:numId w:val="5"/>
        </w:numPr>
        <w:jc w:val="left"/>
      </w:pPr>
      <w:r w:rsidRPr="00835FB8">
        <w:t>Start debugging in LLDB:</w:t>
      </w:r>
    </w:p>
    <w:p w14:paraId="04872FC4"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snakeninnysiMac:~ snakeninny$ /Applications/OldXcode.app/Contents/Developer/usr/bin/lldb </w:t>
      </w:r>
    </w:p>
    <w:p w14:paraId="514012F2"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(lldb) process connect connect://localhost:1234</w:t>
      </w:r>
    </w:p>
    <w:p w14:paraId="2223B637" w14:textId="77777777"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usbmuxd speeds up ssh connection to less than 15 seconds in general,  and should be your first choice.</w:t>
      </w:r>
    </w:p>
    <w:p w14:paraId="4F122FD3" w14:textId="3A993760" w:rsidR="007D5F66" w:rsidRDefault="007D5F66" w:rsidP="00835FB8">
      <w:pPr>
        <w:pStyle w:val="20"/>
        <w:numPr>
          <w:ilvl w:val="1"/>
          <w:numId w:val="59"/>
        </w:numPr>
      </w:pPr>
      <w:r>
        <w:t>iFile</w:t>
      </w:r>
    </w:p>
    <w:p w14:paraId="07C19550" w14:textId="77777777" w:rsidR="007D5F66" w:rsidRDefault="007D5F66" w:rsidP="00835FB8">
      <w:pPr>
        <w:pStyle w:val="aa"/>
        <w:ind w:left="0" w:firstLine="0"/>
        <w:jc w:val="center"/>
      </w:pPr>
      <w:r>
        <w:rPr>
          <w:noProof/>
          <w:lang w:eastAsia="zh-CN"/>
        </w:rPr>
        <w:drawing>
          <wp:inline distT="0" distB="0" distL="0" distR="0" wp14:anchorId="7E80ABB0" wp14:editId="2947897B">
            <wp:extent cx="2040128" cy="3635655"/>
            <wp:effectExtent l="0" t="0" r="0" b="0"/>
            <wp:docPr id="1073741904" name="officeArt object"/>
            <wp:cNvGraphicFramePr/>
            <a:graphic xmlns:a="http://schemas.openxmlformats.org/drawingml/2006/main">
              <a:graphicData uri="http://schemas.openxmlformats.org/drawingml/2006/picture">
                <pic:pic xmlns:pic="http://schemas.openxmlformats.org/drawingml/2006/picture">
                  <pic:nvPicPr>
                    <pic:cNvPr id="1073741848" name="image24.png"/>
                    <pic:cNvPicPr/>
                  </pic:nvPicPr>
                  <pic:blipFill>
                    <a:blip r:embed="rId165">
                      <a:extLst/>
                    </a:blip>
                    <a:stretch>
                      <a:fillRect/>
                    </a:stretch>
                  </pic:blipFill>
                  <pic:spPr>
                    <a:xfrm>
                      <a:off x="0" y="0"/>
                      <a:ext cx="2040128" cy="3635655"/>
                    </a:xfrm>
                    <a:prstGeom prst="rect">
                      <a:avLst/>
                    </a:prstGeom>
                    <a:ln w="12700" cap="flat">
                      <a:noFill/>
                      <a:miter lim="400000"/>
                    </a:ln>
                    <a:effectLst/>
                  </pic:spPr>
                </pic:pic>
              </a:graphicData>
            </a:graphic>
          </wp:inline>
        </w:drawing>
      </w:r>
    </w:p>
    <w:p w14:paraId="2889C181" w14:textId="77777777" w:rsidR="007D5F66" w:rsidRPr="00835FB8" w:rsidRDefault="007D5F66" w:rsidP="00835FB8">
      <w:pPr>
        <w:pStyle w:val="aa"/>
        <w:ind w:left="0" w:firstLine="0"/>
        <w:jc w:val="center"/>
        <w:rPr>
          <w:i w:val="0"/>
          <w:sz w:val="24"/>
          <w:szCs w:val="24"/>
        </w:rPr>
      </w:pPr>
      <w:r w:rsidRPr="00835FB8">
        <w:rPr>
          <w:i w:val="0"/>
          <w:sz w:val="24"/>
          <w:szCs w:val="24"/>
        </w:rPr>
        <w:t>Figure 4- 24 iFile</w:t>
      </w:r>
    </w:p>
    <w:p w14:paraId="47D1487B" w14:textId="636D5585"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iFile is a very powerful file management App, you can view it as Finder</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s parallel on iOS. iFile is capable of all kinds of file operation including browsing, editing, cutting, copying and deb </w:t>
      </w:r>
      <w:r w:rsidRPr="00835FB8">
        <w:rPr>
          <w:rFonts w:ascii="Dante MT Std" w:eastAsiaTheme="minorEastAsia" w:hAnsi="Dante MT Std" w:cs="Arial"/>
          <w:color w:val="auto"/>
          <w:kern w:val="0"/>
          <w:sz w:val="26"/>
          <w:szCs w:val="26"/>
          <w:bdr w:val="none" w:sz="0" w:space="0" w:color="auto"/>
          <w:lang w:eastAsia="ar-SA"/>
        </w:rPr>
        <w:lastRenderedPageBreak/>
        <w:t>installing, possessing great convenience.</w:t>
      </w:r>
    </w:p>
    <w:p w14:paraId="42D66FA0" w14:textId="7C7E6619"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iFile is rather user-friendly. Before installing a deb, remember to close Cydia at first, then tap the deb file to be installed and choose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Installer</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 in the action sheet, as shown in figure 4-25. </w:t>
      </w:r>
    </w:p>
    <w:p w14:paraId="378517E7" w14:textId="77777777" w:rsidR="007D5F66" w:rsidRDefault="007D5F66" w:rsidP="007D5F66">
      <w:pPr>
        <w:jc w:val="center"/>
      </w:pPr>
      <w:r>
        <w:rPr>
          <w:noProof/>
          <w:lang w:eastAsia="zh-CN"/>
        </w:rPr>
        <w:drawing>
          <wp:inline distT="0" distB="0" distL="0" distR="0" wp14:anchorId="387207FB" wp14:editId="09A8E8ED">
            <wp:extent cx="2040128" cy="3635655"/>
            <wp:effectExtent l="0" t="0" r="0" b="0"/>
            <wp:docPr id="1073741905" name="officeArt object"/>
            <wp:cNvGraphicFramePr/>
            <a:graphic xmlns:a="http://schemas.openxmlformats.org/drawingml/2006/main">
              <a:graphicData uri="http://schemas.openxmlformats.org/drawingml/2006/picture">
                <pic:pic xmlns:pic="http://schemas.openxmlformats.org/drawingml/2006/picture">
                  <pic:nvPicPr>
                    <pic:cNvPr id="1073741849" name="image25.png"/>
                    <pic:cNvPicPr/>
                  </pic:nvPicPr>
                  <pic:blipFill>
                    <a:blip r:embed="rId166">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7F2DD67" w14:textId="77777777" w:rsidR="007D5F66" w:rsidRPr="00835FB8" w:rsidRDefault="007D5F66" w:rsidP="00835FB8">
      <w:pPr>
        <w:pStyle w:val="aa"/>
        <w:ind w:left="0" w:firstLine="0"/>
        <w:jc w:val="center"/>
        <w:rPr>
          <w:i w:val="0"/>
          <w:sz w:val="24"/>
          <w:szCs w:val="24"/>
        </w:rPr>
      </w:pPr>
      <w:r w:rsidRPr="00835FB8">
        <w:rPr>
          <w:i w:val="0"/>
          <w:sz w:val="24"/>
          <w:szCs w:val="24"/>
        </w:rPr>
        <w:lastRenderedPageBreak/>
        <w:t>Figure 4- 25 Install deb file</w:t>
      </w:r>
    </w:p>
    <w:p w14:paraId="0B245BCA" w14:textId="365DE859" w:rsidR="007D5F66" w:rsidRDefault="007D5F66" w:rsidP="00835FB8">
      <w:pPr>
        <w:pStyle w:val="20"/>
        <w:numPr>
          <w:ilvl w:val="1"/>
          <w:numId w:val="59"/>
        </w:numPr>
      </w:pPr>
      <w:r>
        <w:t>MTerminal</w:t>
      </w:r>
    </w:p>
    <w:p w14:paraId="0CE1FDAC" w14:textId="77777777" w:rsidR="007D5F66" w:rsidRDefault="007D5F66" w:rsidP="00835FB8">
      <w:pPr>
        <w:pStyle w:val="aa"/>
        <w:ind w:left="0" w:firstLine="0"/>
        <w:jc w:val="center"/>
      </w:pPr>
      <w:r>
        <w:rPr>
          <w:noProof/>
          <w:lang w:eastAsia="zh-CN"/>
        </w:rPr>
        <w:drawing>
          <wp:inline distT="0" distB="0" distL="0" distR="0" wp14:anchorId="2FFC7D2D" wp14:editId="045B0037">
            <wp:extent cx="2040128" cy="3635655"/>
            <wp:effectExtent l="0" t="0" r="0" b="0"/>
            <wp:docPr id="1073741906" name="officeArt object"/>
            <wp:cNvGraphicFramePr/>
            <a:graphic xmlns:a="http://schemas.openxmlformats.org/drawingml/2006/main">
              <a:graphicData uri="http://schemas.openxmlformats.org/drawingml/2006/picture">
                <pic:pic xmlns:pic="http://schemas.openxmlformats.org/drawingml/2006/picture">
                  <pic:nvPicPr>
                    <pic:cNvPr id="1073741850" name="image26.png"/>
                    <pic:cNvPicPr/>
                  </pic:nvPicPr>
                  <pic:blipFill>
                    <a:blip r:embed="rId167">
                      <a:extLst/>
                    </a:blip>
                    <a:stretch>
                      <a:fillRect/>
                    </a:stretch>
                  </pic:blipFill>
                  <pic:spPr>
                    <a:xfrm>
                      <a:off x="0" y="0"/>
                      <a:ext cx="2040128" cy="3635655"/>
                    </a:xfrm>
                    <a:prstGeom prst="rect">
                      <a:avLst/>
                    </a:prstGeom>
                    <a:ln w="12700" cap="flat">
                      <a:noFill/>
                      <a:miter lim="400000"/>
                    </a:ln>
                    <a:effectLst/>
                  </pic:spPr>
                </pic:pic>
              </a:graphicData>
            </a:graphic>
          </wp:inline>
        </w:drawing>
      </w:r>
    </w:p>
    <w:p w14:paraId="54CD662E" w14:textId="77777777" w:rsidR="007D5F66" w:rsidRPr="00835FB8" w:rsidRDefault="007D5F66" w:rsidP="00835FB8">
      <w:pPr>
        <w:pStyle w:val="aa"/>
        <w:ind w:left="0" w:firstLine="0"/>
        <w:jc w:val="center"/>
        <w:rPr>
          <w:i w:val="0"/>
          <w:sz w:val="24"/>
          <w:szCs w:val="24"/>
        </w:rPr>
      </w:pPr>
      <w:r w:rsidRPr="00835FB8">
        <w:rPr>
          <w:i w:val="0"/>
          <w:sz w:val="24"/>
          <w:szCs w:val="24"/>
        </w:rPr>
        <w:t>Figure 4- 26 MTerminal</w:t>
      </w:r>
    </w:p>
    <w:p w14:paraId="66D5E37A" w14:textId="0A40D2CE" w:rsidR="007D5F66" w:rsidRPr="00613BF4" w:rsidRDefault="007D5F66" w:rsidP="00613BF4">
      <w:pPr>
        <w:pStyle w:val="Afb"/>
        <w:rPr>
          <w:rFonts w:ascii="Dante MT Std" w:eastAsiaTheme="minorEastAsia" w:hAnsi="Dante MT Std" w:cs="Arial" w:hint="default"/>
          <w:color w:val="auto"/>
          <w:kern w:val="0"/>
          <w:sz w:val="26"/>
          <w:szCs w:val="26"/>
          <w:bdr w:val="none" w:sz="0" w:space="0" w:color="auto"/>
          <w:lang w:eastAsia="ar-SA"/>
        </w:rPr>
      </w:pPr>
      <w:r w:rsidRPr="00613BF4">
        <w:rPr>
          <w:rFonts w:ascii="Dante MT Std" w:eastAsiaTheme="minorEastAsia" w:hAnsi="Dante MT Std" w:cs="Arial"/>
          <w:color w:val="auto"/>
          <w:kern w:val="0"/>
          <w:sz w:val="26"/>
          <w:szCs w:val="26"/>
          <w:bdr w:val="none" w:sz="0" w:space="0" w:color="auto"/>
          <w:lang w:eastAsia="ar-SA"/>
        </w:rPr>
        <w:t>MTerminal is an open sourced Terminal on iOS with all basic functions available. The usage of MTerminal is no much difference to Terminal, if we put the screen and keyboard size aside. I think the most practical scene of MTerminal is to test private methods in Cycript when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613BF4">
        <w:rPr>
          <w:rFonts w:ascii="Dante MT Std" w:eastAsiaTheme="minorEastAsia" w:hAnsi="Dante MT Std" w:cs="Arial"/>
          <w:color w:val="auto"/>
          <w:kern w:val="0"/>
          <w:sz w:val="26"/>
          <w:szCs w:val="26"/>
          <w:bdr w:val="none" w:sz="0" w:space="0" w:color="auto"/>
          <w:lang w:eastAsia="ar-SA"/>
        </w:rPr>
        <w:t>re blanking out on the subway or something.</w:t>
      </w:r>
    </w:p>
    <w:p w14:paraId="3684A752" w14:textId="3C691029" w:rsidR="007D5F66" w:rsidRDefault="007D5F66" w:rsidP="00613BF4">
      <w:pPr>
        <w:pStyle w:val="20"/>
        <w:numPr>
          <w:ilvl w:val="1"/>
          <w:numId w:val="59"/>
        </w:numPr>
      </w:pPr>
      <w:r>
        <w:lastRenderedPageBreak/>
        <w:t>syslogd to /var/log/syslog</w:t>
      </w:r>
    </w:p>
    <w:p w14:paraId="1A13D320" w14:textId="77777777" w:rsidR="007D5F66" w:rsidRDefault="007D5F66" w:rsidP="00613BF4">
      <w:pPr>
        <w:pStyle w:val="aa"/>
        <w:ind w:left="0" w:firstLine="0"/>
        <w:jc w:val="center"/>
      </w:pPr>
      <w:r>
        <w:rPr>
          <w:noProof/>
          <w:lang w:eastAsia="zh-CN"/>
        </w:rPr>
        <w:drawing>
          <wp:inline distT="0" distB="0" distL="0" distR="0" wp14:anchorId="322401CB" wp14:editId="2A658AFC">
            <wp:extent cx="2040128" cy="3635655"/>
            <wp:effectExtent l="0" t="0" r="0" b="0"/>
            <wp:docPr id="1073741907" name="officeArt object"/>
            <wp:cNvGraphicFramePr/>
            <a:graphic xmlns:a="http://schemas.openxmlformats.org/drawingml/2006/main">
              <a:graphicData uri="http://schemas.openxmlformats.org/drawingml/2006/picture">
                <pic:pic xmlns:pic="http://schemas.openxmlformats.org/drawingml/2006/picture">
                  <pic:nvPicPr>
                    <pic:cNvPr id="1073741851" name="image27.png"/>
                    <pic:cNvPicPr/>
                  </pic:nvPicPr>
                  <pic:blipFill>
                    <a:blip r:embed="rId168">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5974068" w14:textId="77777777" w:rsidR="007D5F66" w:rsidRPr="00613BF4" w:rsidRDefault="007D5F66" w:rsidP="00613BF4">
      <w:pPr>
        <w:pStyle w:val="aa"/>
        <w:ind w:left="0" w:firstLine="0"/>
        <w:jc w:val="center"/>
        <w:rPr>
          <w:i w:val="0"/>
          <w:sz w:val="24"/>
          <w:szCs w:val="24"/>
        </w:rPr>
      </w:pPr>
      <w:r w:rsidRPr="00613BF4">
        <w:rPr>
          <w:i w:val="0"/>
          <w:sz w:val="24"/>
          <w:szCs w:val="24"/>
        </w:rPr>
        <w:t>Figure 4- 27 syslogd to /var/log/syslog</w:t>
      </w:r>
    </w:p>
    <w:p w14:paraId="168E77BA" w14:textId="6992140B" w:rsidR="007D5F66" w:rsidRPr="00613BF4" w:rsidRDefault="007D5F66" w:rsidP="00613BF4">
      <w:pPr>
        <w:pStyle w:val="Afb"/>
        <w:rPr>
          <w:rFonts w:ascii="Dante MT Std" w:eastAsiaTheme="minorEastAsia" w:hAnsi="Dante MT Std" w:cs="Arial" w:hint="default"/>
          <w:color w:val="auto"/>
          <w:kern w:val="0"/>
          <w:sz w:val="26"/>
          <w:szCs w:val="26"/>
          <w:bdr w:val="none" w:sz="0" w:space="0" w:color="auto"/>
          <w:lang w:eastAsia="ar-SA"/>
        </w:rPr>
      </w:pPr>
      <w:r w:rsidRPr="00613BF4">
        <w:rPr>
          <w:rFonts w:ascii="Dante MT Std" w:eastAsiaTheme="minorEastAsia" w:hAnsi="Dante MT Std" w:cs="Arial"/>
          <w:color w:val="auto"/>
          <w:kern w:val="0"/>
          <w:sz w:val="26"/>
          <w:szCs w:val="26"/>
          <w:bdr w:val="none" w:sz="0" w:space="0" w:color="auto"/>
          <w:lang w:eastAsia="ar-SA"/>
        </w:rPr>
        <w:t xml:space="preserve">syslogd is a daemon to record system logs on iOS, and </w:t>
      </w:r>
      <w:r w:rsidR="00511121">
        <w:rPr>
          <w:rFonts w:ascii="Dante MT Std" w:eastAsiaTheme="minorEastAsia" w:hAnsi="Dante MT Std" w:cs="Arial" w:hint="default"/>
          <w:color w:val="auto"/>
          <w:kern w:val="0"/>
          <w:sz w:val="26"/>
          <w:szCs w:val="26"/>
          <w:bdr w:val="none" w:sz="0" w:space="0" w:color="auto"/>
        </w:rPr>
        <w:t>“</w:t>
      </w:r>
      <w:r w:rsidRPr="00613BF4">
        <w:rPr>
          <w:rFonts w:ascii="Dante MT Std" w:eastAsiaTheme="minorEastAsia" w:hAnsi="Dante MT Std" w:cs="Arial"/>
          <w:color w:val="auto"/>
          <w:kern w:val="0"/>
          <w:sz w:val="26"/>
          <w:szCs w:val="26"/>
          <w:bdr w:val="none" w:sz="0" w:space="0" w:color="auto"/>
          <w:lang w:eastAsia="ar-SA"/>
        </w:rPr>
        <w:t>syslogd to /var/log/syslog</w:t>
      </w:r>
      <w:r w:rsidR="00511121">
        <w:rPr>
          <w:rFonts w:ascii="Dante MT Std" w:eastAsiaTheme="minorEastAsia" w:hAnsi="Dante MT Std" w:cs="Arial" w:hint="default"/>
          <w:color w:val="auto"/>
          <w:kern w:val="0"/>
          <w:sz w:val="26"/>
          <w:szCs w:val="26"/>
          <w:bdr w:val="none" w:sz="0" w:space="0" w:color="auto"/>
        </w:rPr>
        <w:t>”</w:t>
      </w:r>
      <w:r w:rsidRPr="00613BF4">
        <w:rPr>
          <w:rFonts w:ascii="Dante MT Std" w:eastAsiaTheme="minorEastAsia" w:hAnsi="Dante MT Std" w:cs="Arial"/>
          <w:color w:val="auto"/>
          <w:kern w:val="0"/>
          <w:sz w:val="26"/>
          <w:szCs w:val="26"/>
          <w:bdr w:val="none" w:sz="0" w:space="0" w:color="auto"/>
          <w:lang w:eastAsia="ar-SA"/>
        </w:rPr>
        <w:t xml:space="preserve"> is used to write the logs to a file at </w:t>
      </w:r>
      <w:r w:rsidR="00511121">
        <w:rPr>
          <w:rFonts w:ascii="Dante MT Std" w:eastAsiaTheme="minorEastAsia" w:hAnsi="Dante MT Std" w:cs="Arial" w:hint="default"/>
          <w:color w:val="auto"/>
          <w:kern w:val="0"/>
          <w:sz w:val="26"/>
          <w:szCs w:val="26"/>
          <w:bdr w:val="none" w:sz="0" w:space="0" w:color="auto"/>
        </w:rPr>
        <w:t>“</w:t>
      </w:r>
      <w:r w:rsidR="00511121">
        <w:rPr>
          <w:rFonts w:ascii="Dante MT Std" w:eastAsiaTheme="minorEastAsia" w:hAnsi="Dante MT Std" w:cs="Arial"/>
          <w:color w:val="auto"/>
          <w:kern w:val="0"/>
          <w:sz w:val="26"/>
          <w:szCs w:val="26"/>
          <w:bdr w:val="none" w:sz="0" w:space="0" w:color="auto"/>
          <w:lang w:eastAsia="ar-SA"/>
        </w:rPr>
        <w:t>/var/log/syslog</w:t>
      </w:r>
      <w:r w:rsidR="00511121">
        <w:rPr>
          <w:rFonts w:ascii="Dante MT Std" w:eastAsiaTheme="minorEastAsia" w:hAnsi="Dante MT Std" w:cs="Arial" w:hint="default"/>
          <w:color w:val="auto"/>
          <w:kern w:val="0"/>
          <w:sz w:val="26"/>
          <w:szCs w:val="26"/>
          <w:bdr w:val="none" w:sz="0" w:space="0" w:color="auto"/>
        </w:rPr>
        <w:t>”</w:t>
      </w:r>
      <w:r w:rsidRPr="00613BF4">
        <w:rPr>
          <w:rFonts w:ascii="Dante MT Std" w:eastAsiaTheme="minorEastAsia" w:hAnsi="Dante MT Std" w:cs="Arial"/>
          <w:color w:val="auto"/>
          <w:kern w:val="0"/>
          <w:sz w:val="26"/>
          <w:szCs w:val="26"/>
          <w:bdr w:val="none" w:sz="0" w:space="0" w:color="auto"/>
          <w:lang w:eastAsia="ar-SA"/>
        </w:rPr>
        <w:t>. You need to reboot iOS after you install this tweak to</w:t>
      </w:r>
      <w:r w:rsidR="00511121">
        <w:rPr>
          <w:rFonts w:ascii="Dante MT Std" w:eastAsiaTheme="minorEastAsia" w:hAnsi="Dante MT Std" w:cs="Arial"/>
          <w:color w:val="auto"/>
          <w:kern w:val="0"/>
          <w:sz w:val="26"/>
          <w:szCs w:val="26"/>
          <w:bdr w:val="none" w:sz="0" w:space="0" w:color="auto"/>
          <w:lang w:eastAsia="ar-SA"/>
        </w:rPr>
        <w:t xml:space="preserve"> automatically create the file </w:t>
      </w:r>
      <w:r w:rsidR="00511121">
        <w:rPr>
          <w:rFonts w:ascii="Dante MT Std" w:eastAsiaTheme="minorEastAsia" w:hAnsi="Dante MT Std" w:cs="Arial" w:hint="default"/>
          <w:color w:val="auto"/>
          <w:kern w:val="0"/>
          <w:sz w:val="26"/>
          <w:szCs w:val="26"/>
          <w:bdr w:val="none" w:sz="0" w:space="0" w:color="auto"/>
        </w:rPr>
        <w:t>“</w:t>
      </w:r>
      <w:r w:rsidR="00511121">
        <w:rPr>
          <w:rFonts w:ascii="Dante MT Std" w:eastAsiaTheme="minorEastAsia" w:hAnsi="Dante MT Std" w:cs="Arial"/>
          <w:color w:val="auto"/>
          <w:kern w:val="0"/>
          <w:sz w:val="26"/>
          <w:szCs w:val="26"/>
          <w:bdr w:val="none" w:sz="0" w:space="0" w:color="auto"/>
          <w:lang w:eastAsia="ar-SA"/>
        </w:rPr>
        <w:t>/var/log/syslog</w:t>
      </w:r>
      <w:r w:rsidR="00511121">
        <w:rPr>
          <w:rFonts w:ascii="Dante MT Std" w:eastAsiaTheme="minorEastAsia" w:hAnsi="Dante MT Std" w:cs="Arial" w:hint="default"/>
          <w:color w:val="auto"/>
          <w:kern w:val="0"/>
          <w:sz w:val="26"/>
          <w:szCs w:val="26"/>
          <w:bdr w:val="none" w:sz="0" w:space="0" w:color="auto"/>
        </w:rPr>
        <w:t>”</w:t>
      </w:r>
      <w:r w:rsidRPr="00613BF4">
        <w:rPr>
          <w:rFonts w:ascii="Dante MT Std" w:eastAsiaTheme="minorEastAsia" w:hAnsi="Dante MT Std" w:cs="Arial"/>
          <w:color w:val="auto"/>
          <w:kern w:val="0"/>
          <w:sz w:val="26"/>
          <w:szCs w:val="26"/>
          <w:bdr w:val="none" w:sz="0" w:space="0" w:color="auto"/>
          <w:lang w:eastAsia="ar-SA"/>
        </w:rPr>
        <w:t>. This file gets larger as time goes by, you can zero clear it with the following command:</w:t>
      </w:r>
    </w:p>
    <w:p w14:paraId="7293D8E8" w14:textId="77777777" w:rsidR="007D5F66" w:rsidRPr="00613BF4" w:rsidRDefault="007D5F66" w:rsidP="00613BF4">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613BF4">
        <w:rPr>
          <w:rFonts w:ascii="Monaco" w:hAnsi="Monaco"/>
          <w:kern w:val="0"/>
          <w:sz w:val="20"/>
          <w:szCs w:val="20"/>
          <w:shd w:val="clear" w:color="auto" w:fill="D8D8D8"/>
        </w:rPr>
        <w:t>FunMaker-5:~ root# cat /dev/null &gt; /var/log/syslog</w:t>
      </w:r>
    </w:p>
    <w:p w14:paraId="2CF54148" w14:textId="68308BA9" w:rsidR="007D5F66" w:rsidRPr="00613BF4" w:rsidRDefault="007D5F66" w:rsidP="00613BF4">
      <w:pPr>
        <w:pStyle w:val="20"/>
        <w:numPr>
          <w:ilvl w:val="1"/>
          <w:numId w:val="59"/>
        </w:numPr>
      </w:pPr>
      <w:r>
        <w:t>Conclusion</w:t>
      </w:r>
    </w:p>
    <w:p w14:paraId="57D62A84" w14:textId="4D9923AB" w:rsidR="00D40F0C" w:rsidRDefault="007D5F66" w:rsidP="00613BF4">
      <w:pPr>
        <w:pStyle w:val="Afb"/>
        <w:rPr>
          <w:rFonts w:ascii="Dante MT Std" w:eastAsiaTheme="minorEastAsia" w:hAnsi="Dante MT Std" w:cs="Arial" w:hint="default"/>
          <w:color w:val="auto"/>
          <w:kern w:val="0"/>
          <w:sz w:val="26"/>
          <w:szCs w:val="26"/>
          <w:bdr w:val="none" w:sz="0" w:space="0" w:color="auto"/>
          <w:lang w:eastAsia="ar-SA"/>
        </w:rPr>
      </w:pPr>
      <w:r w:rsidRPr="00613BF4">
        <w:rPr>
          <w:rFonts w:ascii="Dante MT Std" w:eastAsiaTheme="minorEastAsia" w:hAnsi="Dante MT Std" w:cs="Arial"/>
          <w:color w:val="auto"/>
          <w:kern w:val="0"/>
          <w:sz w:val="26"/>
          <w:szCs w:val="26"/>
          <w:bdr w:val="none" w:sz="0" w:space="0" w:color="auto"/>
          <w:lang w:eastAsia="ar-SA"/>
        </w:rPr>
        <w:t>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613BF4">
        <w:rPr>
          <w:rFonts w:ascii="Dante MT Std" w:eastAsiaTheme="minorEastAsia" w:hAnsi="Dante MT Std" w:cs="Arial"/>
          <w:color w:val="auto"/>
          <w:kern w:val="0"/>
          <w:sz w:val="26"/>
          <w:szCs w:val="26"/>
          <w:bdr w:val="none" w:sz="0" w:space="0" w:color="auto"/>
          <w:lang w:eastAsia="ar-SA"/>
        </w:rPr>
        <w:t>ve introduced 9 tools in this chapter, among which CydiaSubstrate, LLDB and Cycript are the top priorities. It is because of the existence of these iOS tools, along with the OSX toolkit in chapter 3, that we get a complete iOS reverse engineering environment. There</w:t>
      </w:r>
      <w:r w:rsidR="00511121" w:rsidRPr="00511121">
        <w:rPr>
          <w:rFonts w:ascii="Dante MT Std" w:eastAsiaTheme="minorEastAsia" w:hAnsi="Dante MT Std" w:cs="Arial" w:hint="default"/>
          <w:color w:val="auto"/>
          <w:kern w:val="0"/>
          <w:sz w:val="26"/>
          <w:szCs w:val="26"/>
          <w:bdr w:val="none" w:sz="0" w:space="0" w:color="auto"/>
          <w:lang w:eastAsia="ar-SA"/>
        </w:rPr>
        <w:t>’</w:t>
      </w:r>
      <w:r w:rsidRPr="00613BF4">
        <w:rPr>
          <w:rFonts w:ascii="Dante MT Std" w:eastAsiaTheme="minorEastAsia" w:hAnsi="Dante MT Std" w:cs="Arial"/>
          <w:color w:val="auto"/>
          <w:kern w:val="0"/>
          <w:sz w:val="26"/>
          <w:szCs w:val="26"/>
          <w:bdr w:val="none" w:sz="0" w:space="0" w:color="auto"/>
          <w:lang w:eastAsia="ar-SA"/>
        </w:rPr>
        <w:t>s a famous Chinese saying that we should know how as well as know why. Now that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613BF4">
        <w:rPr>
          <w:rFonts w:ascii="Dante MT Std" w:eastAsiaTheme="minorEastAsia" w:hAnsi="Dante MT Std" w:cs="Arial"/>
          <w:color w:val="auto"/>
          <w:kern w:val="0"/>
          <w:sz w:val="26"/>
          <w:szCs w:val="26"/>
          <w:bdr w:val="none" w:sz="0" w:space="0" w:color="auto"/>
          <w:lang w:eastAsia="ar-SA"/>
        </w:rPr>
        <w:t>ve already known how by finishing part 2 of this book,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613BF4">
        <w:rPr>
          <w:rFonts w:ascii="Dante MT Std" w:eastAsiaTheme="minorEastAsia" w:hAnsi="Dante MT Std" w:cs="Arial"/>
          <w:color w:val="auto"/>
          <w:kern w:val="0"/>
          <w:sz w:val="26"/>
          <w:szCs w:val="26"/>
          <w:bdr w:val="none" w:sz="0" w:space="0" w:color="auto"/>
          <w:lang w:eastAsia="ar-SA"/>
        </w:rPr>
        <w:t>s time for us to know why in the next part. Stay tuned!</w:t>
      </w:r>
    </w:p>
    <w:p w14:paraId="2E2373E2" w14:textId="77777777" w:rsidR="00D40F0C" w:rsidRDefault="00D40F0C">
      <w:pPr>
        <w:widowControl/>
        <w:spacing w:line="240" w:lineRule="auto"/>
        <w:jc w:val="left"/>
        <w:rPr>
          <w:rFonts w:ascii="Dante MT Std" w:hAnsi="Dante MT Std"/>
          <w:sz w:val="26"/>
          <w:szCs w:val="26"/>
          <w:u w:color="000000"/>
        </w:rPr>
      </w:pPr>
      <w:r>
        <w:rPr>
          <w:rFonts w:ascii="Dante MT Std" w:hAnsi="Dante MT Std"/>
          <w:sz w:val="26"/>
          <w:szCs w:val="26"/>
        </w:rPr>
        <w:br w:type="page"/>
      </w:r>
    </w:p>
    <w:p w14:paraId="71686C76" w14:textId="77777777" w:rsidR="00D40F0C" w:rsidRPr="00ED0DF8" w:rsidRDefault="00D40F0C" w:rsidP="00D40F0C">
      <w:pPr>
        <w:pStyle w:val="1"/>
        <w:rPr>
          <w:rFonts w:ascii="Quicksand Book" w:hAnsi="Quicksand Book"/>
          <w:color w:val="A6A6A6"/>
          <w:spacing w:val="0"/>
          <w:sz w:val="96"/>
          <w:szCs w:val="96"/>
        </w:rPr>
      </w:pPr>
      <w:r>
        <w:rPr>
          <w:noProof/>
          <w:lang w:val="en-US" w:eastAsia="zh-CN"/>
        </w:rPr>
        <w:lastRenderedPageBreak/>
        <mc:AlternateContent>
          <mc:Choice Requires="wps">
            <w:drawing>
              <wp:anchor distT="0" distB="0" distL="114300" distR="114300" simplePos="0" relativeHeight="251718656" behindDoc="0" locked="0" layoutInCell="1" allowOverlap="1" wp14:anchorId="130E077C" wp14:editId="1364FB6B">
                <wp:simplePos x="0" y="0"/>
                <wp:positionH relativeFrom="column">
                  <wp:posOffset>4442460</wp:posOffset>
                </wp:positionH>
                <wp:positionV relativeFrom="paragraph">
                  <wp:posOffset>298146</wp:posOffset>
                </wp:positionV>
                <wp:extent cx="1558456" cy="1206500"/>
                <wp:effectExtent l="0" t="0" r="0" b="0"/>
                <wp:wrapNone/>
                <wp:docPr id="107374190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8456"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217859" w14:textId="1592FDCA" w:rsidR="00E80639" w:rsidRPr="00D40F0C" w:rsidRDefault="00E80639" w:rsidP="00D40F0C">
                            <w:pPr>
                              <w:pStyle w:val="af"/>
                              <w:pBdr>
                                <w:top w:val="none" w:sz="0" w:space="0" w:color="auto"/>
                              </w:pBdr>
                              <w:spacing w:line="240" w:lineRule="auto"/>
                              <w:jc w:val="center"/>
                              <w:rPr>
                                <w:rFonts w:ascii="Anton" w:hAnsi="Anton"/>
                                <w:b w:val="0"/>
                                <w:color w:val="404040"/>
                                <w:sz w:val="108"/>
                                <w:szCs w:val="108"/>
                                <w:lang w:eastAsia="zh-CN"/>
                              </w:rPr>
                            </w:pPr>
                            <w:r w:rsidRPr="00D40F0C">
                              <w:rPr>
                                <w:rStyle w:val="a5"/>
                                <w:rFonts w:ascii="Anton" w:hAnsi="Anton" w:hint="eastAsia"/>
                                <w:color w:val="404040"/>
                                <w:sz w:val="108"/>
                                <w:szCs w:val="108"/>
                                <w:lang w:eastAsia="zh-CN"/>
                              </w:rPr>
                              <w:t>III</w:t>
                            </w:r>
                          </w:p>
                          <w:p w14:paraId="1C12C09B" w14:textId="77777777" w:rsidR="00E80639" w:rsidRPr="00215486" w:rsidRDefault="00E80639" w:rsidP="00D40F0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5" type="#_x0000_t202" style="position:absolute;left:0;text-align:left;margin-left:349.8pt;margin-top:23.5pt;width:122.7pt;height:9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" filled="f" stroked="f">
                <v:textbox>
                  <w:txbxContent>
                    <w:p w14:paraId="21217859" w14:textId="1592FDCA" w:rsidR="00E80639" w:rsidRPr="00D40F0C" w:rsidRDefault="00E80639" w:rsidP="00D40F0C">
                      <w:pPr>
                        <w:pStyle w:val="af"/>
                        <w:pBdr>
                          <w:top w:val="none" w:sz="0" w:space="0" w:color="auto"/>
                        </w:pBdr>
                        <w:spacing w:line="240" w:lineRule="auto"/>
                        <w:jc w:val="center"/>
                        <w:rPr>
                          <w:rFonts w:ascii="Anton" w:hAnsi="Anton"/>
                          <w:b w:val="0"/>
                          <w:color w:val="404040"/>
                          <w:sz w:val="108"/>
                          <w:szCs w:val="108"/>
                          <w:lang w:eastAsia="zh-CN"/>
                        </w:rPr>
                      </w:pPr>
                      <w:r w:rsidRPr="00D40F0C">
                        <w:rPr>
                          <w:rStyle w:val="a5"/>
                          <w:rFonts w:ascii="Anton" w:hAnsi="Anton" w:hint="eastAsia"/>
                          <w:color w:val="404040"/>
                          <w:sz w:val="108"/>
                          <w:szCs w:val="108"/>
                          <w:lang w:eastAsia="zh-CN"/>
                        </w:rPr>
                        <w:t>III</w:t>
                      </w:r>
                    </w:p>
                    <w:p w14:paraId="1C12C09B" w14:textId="77777777" w:rsidR="00E80639" w:rsidRPr="00215486" w:rsidRDefault="00E80639" w:rsidP="00D40F0C"/>
                  </w:txbxContent>
                </v:textbox>
              </v:shape>
            </w:pict>
          </mc:Fallback>
        </mc:AlternateContent>
      </w:r>
      <w:r>
        <w:rPr>
          <w:rFonts w:ascii="Quicksand Book" w:hAnsi="Quicksand Book"/>
          <w:noProof/>
          <w:color w:val="A6A6A6"/>
          <w:spacing w:val="0"/>
          <w:sz w:val="96"/>
          <w:szCs w:val="96"/>
          <w:lang w:val="en-US" w:eastAsia="zh-CN"/>
        </w:rPr>
        <mc:AlternateContent>
          <mc:Choice Requires="wps">
            <w:drawing>
              <wp:anchor distT="0" distB="0" distL="114300" distR="114300" simplePos="0" relativeHeight="251716608" behindDoc="0" locked="0" layoutInCell="1" allowOverlap="1" wp14:anchorId="233FFA28" wp14:editId="686C9BE8">
                <wp:simplePos x="0" y="0"/>
                <wp:positionH relativeFrom="column">
                  <wp:posOffset>4607560</wp:posOffset>
                </wp:positionH>
                <wp:positionV relativeFrom="paragraph">
                  <wp:posOffset>-7814945</wp:posOffset>
                </wp:positionV>
                <wp:extent cx="1231900" cy="9255760"/>
                <wp:effectExtent l="0" t="0" r="6350" b="2540"/>
                <wp:wrapNone/>
                <wp:docPr id="1073741909"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 o:spid="_x0000_s1026" style="position:absolute;left:0;text-align:left;margin-left:362.8pt;margin-top:-615.35pt;width:97pt;height:728.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" fillcolor="#d8d8d8" stroked="f"/>
            </w:pict>
          </mc:Fallback>
        </mc:AlternateContent>
      </w:r>
    </w:p>
    <w:p w14:paraId="4E15DFFB" w14:textId="2D8D0203" w:rsidR="00D40F0C" w:rsidRPr="00B825E0" w:rsidRDefault="00D40F0C" w:rsidP="00D40F0C">
      <w:pPr>
        <w:pStyle w:val="1"/>
        <w:spacing w:after="0" w:line="360" w:lineRule="auto"/>
        <w:jc w:val="left"/>
        <w:rPr>
          <w:rFonts w:ascii="Quicksand Book" w:hAnsi="Quicksand Book"/>
          <w:color w:val="7F7F7F"/>
          <w:spacing w:val="-10"/>
        </w:rPr>
      </w:pPr>
      <w:r w:rsidRPr="00B825E0">
        <w:rPr>
          <w:rFonts w:ascii="Quicksand Book" w:hAnsi="Quicksand Book"/>
          <w:noProof/>
          <w:color w:val="7F7F7F"/>
          <w:spacing w:val="-10"/>
          <w:lang w:val="en-US" w:eastAsia="zh-CN"/>
        </w:rPr>
        <mc:AlternateContent>
          <mc:Choice Requires="wps">
            <w:drawing>
              <wp:anchor distT="0" distB="0" distL="114300" distR="114300" simplePos="0" relativeHeight="251717632" behindDoc="0" locked="0" layoutInCell="1" allowOverlap="1" wp14:anchorId="29A60925" wp14:editId="61B99F90">
                <wp:simplePos x="0" y="0"/>
                <wp:positionH relativeFrom="column">
                  <wp:posOffset>17012</wp:posOffset>
                </wp:positionH>
                <wp:positionV relativeFrom="paragraph">
                  <wp:posOffset>430619</wp:posOffset>
                </wp:positionV>
                <wp:extent cx="5825165" cy="5434"/>
                <wp:effectExtent l="0" t="0" r="23495" b="33020"/>
                <wp:wrapNone/>
                <wp:docPr id="107374191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1" o:spid="_x0000_s1026" type="#_x0000_t32" style="position:absolute;left:0;text-align:left;margin-left:1.35pt;margin-top:33.9pt;width:458.65pt;height:.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Be18JDLQIAAEgEAAAOAAAAAAAAAAAAAAAAAC4CAABkcnMv&#10;ZTJvRG9jLnhtbFBLAQItABQABgAIAAAAIQD3eTsK3AAAAAcBAAAPAAAAAAAAAAAAAAAAAIcEAABk&#10;cnMvZG93bnJldi54bWxQSwUGAAAAAAQABADzAAAAkAUAAAAA&#10;" strokecolor="#7f7f7f"/>
            </w:pict>
          </mc:Fallback>
        </mc:AlternateContent>
      </w:r>
      <w:r>
        <w:rPr>
          <w:rFonts w:ascii="Quicksand Book" w:hAnsi="Quicksand Book" w:hint="eastAsia"/>
          <w:color w:val="7F7F7F"/>
          <w:spacing w:val="-10"/>
          <w:lang w:eastAsia="zh-CN"/>
        </w:rPr>
        <w:t>Theories</w:t>
      </w:r>
    </w:p>
    <w:p w14:paraId="383E766D" w14:textId="77777777" w:rsidR="00D40F0C" w:rsidRDefault="00D40F0C" w:rsidP="00D40F0C">
      <w:pPr>
        <w:pStyle w:val="BodyText2"/>
      </w:pPr>
    </w:p>
    <w:p w14:paraId="4F52100F" w14:textId="77777777" w:rsidR="00D40F0C" w:rsidRPr="00D40F0C" w:rsidRDefault="00D40F0C" w:rsidP="00D40F0C">
      <w:pPr>
        <w:pStyle w:val="BodyText2"/>
        <w:rPr>
          <w:rFonts w:eastAsiaTheme="minorEastAsia"/>
          <w:lang w:eastAsia="zh-CN"/>
        </w:rPr>
      </w:pPr>
    </w:p>
    <w:p w14:paraId="56610B4E" w14:textId="242417E1" w:rsidR="000F3AF4" w:rsidRDefault="000F3AF4" w:rsidP="000F3AF4">
      <w:pPr>
        <w:pStyle w:val="Afb"/>
        <w:rPr>
          <w:rFonts w:ascii="Dante MT Std" w:eastAsiaTheme="minorEastAsia" w:hAnsi="Dante MT Std" w:cs="Arial" w:hint="default"/>
          <w:color w:val="auto"/>
          <w:kern w:val="0"/>
          <w:sz w:val="26"/>
          <w:szCs w:val="26"/>
          <w:bdr w:val="none" w:sz="0" w:space="0" w:color="auto"/>
          <w:lang w:eastAsia="ar-SA"/>
        </w:rPr>
      </w:pPr>
      <w:r w:rsidRPr="000F3AF4">
        <w:rPr>
          <w:rFonts w:ascii="Dante MT Std" w:eastAsiaTheme="minorEastAsia" w:hAnsi="Dante MT Std" w:cs="Arial"/>
          <w:color w:val="auto"/>
          <w:kern w:val="0"/>
          <w:sz w:val="26"/>
          <w:szCs w:val="26"/>
          <w:bdr w:val="none" w:sz="0" w:space="0" w:color="auto"/>
          <w:lang w:eastAsia="ar-SA"/>
        </w:rPr>
        <w:t>After you have learned the basic concepts of iOS reverse engineering from part 1 and then have tried tools mentioned in part 2 by yourself, you now are equipped with the fundamental knowledge of iOS reverse engineering. Once you</w:t>
      </w:r>
      <w:r w:rsidRPr="000F3AF4">
        <w:rPr>
          <w:rFonts w:ascii="Dante MT Std" w:eastAsiaTheme="minorEastAsia" w:hAnsi="Dante MT Std" w:cs="Arial"/>
          <w:color w:val="auto"/>
          <w:kern w:val="0"/>
          <w:sz w:val="26"/>
          <w:szCs w:val="26"/>
          <w:bdr w:val="none" w:sz="0" w:space="0" w:color="auto"/>
          <w:lang w:eastAsia="ar-SA"/>
        </w:rPr>
        <w:t>’</w:t>
      </w:r>
      <w:r w:rsidRPr="000F3AF4">
        <w:rPr>
          <w:rFonts w:ascii="Dante MT Std" w:eastAsiaTheme="minorEastAsia" w:hAnsi="Dante MT Std" w:cs="Arial"/>
          <w:color w:val="auto"/>
          <w:kern w:val="0"/>
          <w:sz w:val="26"/>
          <w:szCs w:val="26"/>
          <w:bdr w:val="none" w:sz="0" w:space="0" w:color="auto"/>
          <w:lang w:eastAsia="ar-SA"/>
        </w:rPr>
        <w:t>ve completed all previous examples in the book, you may be frustrated because you don't know what to do next. Actually, learning reverse engineering is a process of getting our hands dirty, but where and how to do that? Luckily, there are some good patterns for us to follow. In chapter 5 and 6, we will start from the perspective of Objective-C and ARM respectively, combine unique theories in iOS reverse engineering with tools we</w:t>
      </w:r>
      <w:r w:rsidRPr="000F3AF4">
        <w:rPr>
          <w:rFonts w:ascii="Dante MT Std" w:eastAsiaTheme="minorEastAsia" w:hAnsi="Dante MT Std" w:cs="Arial"/>
          <w:color w:val="auto"/>
          <w:kern w:val="0"/>
          <w:sz w:val="26"/>
          <w:szCs w:val="26"/>
          <w:bdr w:val="none" w:sz="0" w:space="0" w:color="auto"/>
          <w:lang w:eastAsia="ar-SA"/>
        </w:rPr>
        <w:t>’</w:t>
      </w:r>
      <w:r w:rsidRPr="000F3AF4">
        <w:rPr>
          <w:rFonts w:ascii="Dante MT Std" w:eastAsiaTheme="minorEastAsia" w:hAnsi="Dante MT Std" w:cs="Arial"/>
          <w:color w:val="auto"/>
          <w:kern w:val="0"/>
          <w:sz w:val="26"/>
          <w:szCs w:val="26"/>
          <w:bdr w:val="none" w:sz="0" w:space="0" w:color="auto"/>
          <w:lang w:eastAsia="ar-SA"/>
        </w:rPr>
        <w:t>ve mentioned before, then summarize a universal methodology of iOS reverse engineering. Let's get started!</w:t>
      </w:r>
    </w:p>
    <w:p w14:paraId="17B4E2FD" w14:textId="77777777" w:rsidR="000F3AF4" w:rsidRDefault="000F3AF4">
      <w:pPr>
        <w:widowControl/>
        <w:spacing w:line="240" w:lineRule="auto"/>
        <w:jc w:val="left"/>
        <w:rPr>
          <w:rFonts w:ascii="Dante MT Std" w:hAnsi="Dante MT Std"/>
          <w:sz w:val="26"/>
          <w:szCs w:val="26"/>
          <w:u w:color="000000"/>
        </w:rPr>
      </w:pPr>
      <w:r>
        <w:rPr>
          <w:rFonts w:ascii="Dante MT Std" w:hAnsi="Dante MT Std"/>
          <w:sz w:val="26"/>
          <w:szCs w:val="26"/>
        </w:rPr>
        <w:br w:type="page"/>
      </w:r>
    </w:p>
    <w:p w14:paraId="283298EF" w14:textId="77777777" w:rsidR="000F3AF4" w:rsidRPr="00ED0DF8" w:rsidRDefault="000F3AF4" w:rsidP="000F3AF4">
      <w:pPr>
        <w:pStyle w:val="1"/>
        <w:rPr>
          <w:rFonts w:ascii="Quicksand Book" w:hAnsi="Quicksand Book"/>
          <w:color w:val="A6A6A6"/>
          <w:spacing w:val="0"/>
          <w:sz w:val="96"/>
          <w:szCs w:val="96"/>
        </w:rPr>
      </w:pPr>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720704" behindDoc="0" locked="0" layoutInCell="1" allowOverlap="1" wp14:anchorId="2C9D8FE4" wp14:editId="33A5F951">
                <wp:simplePos x="0" y="0"/>
                <wp:positionH relativeFrom="column">
                  <wp:posOffset>4607560</wp:posOffset>
                </wp:positionH>
                <wp:positionV relativeFrom="paragraph">
                  <wp:posOffset>-7814945</wp:posOffset>
                </wp:positionV>
                <wp:extent cx="1231900" cy="9255760"/>
                <wp:effectExtent l="0" t="0" r="6350" b="2540"/>
                <wp:wrapNone/>
                <wp:docPr id="1073741911"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 o:spid="_x0000_s1026" style="position:absolute;left:0;text-align:left;margin-left:362.8pt;margin-top:-615.35pt;width:97pt;height:728.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DcTwGCFAgAABgUAAA4AAAAAAAAAAAAAAAAALgIAAGRycy9lMm9Eb2MueG1sUEsBAi0AFAAG&#10;AAgAAAAhAMajoivjAAAADQEAAA8AAAAAAAAAAAAAAAAA3wQAAGRycy9kb3ducmV2LnhtbFBLBQYA&#10;AAAABAAEAPMAAADvBQAAAAA=&#10;" fillcolor="#d8d8d8" stroked="f"/>
            </w:pict>
          </mc:Fallback>
        </mc:AlternateContent>
      </w:r>
      <w:r>
        <w:rPr>
          <w:noProof/>
          <w:lang w:val="en-US" w:eastAsia="zh-CN"/>
        </w:rPr>
        <mc:AlternateContent>
          <mc:Choice Requires="wps">
            <w:drawing>
              <wp:anchor distT="0" distB="0" distL="114300" distR="114300" simplePos="0" relativeHeight="251722752" behindDoc="0" locked="0" layoutInCell="1" allowOverlap="1" wp14:anchorId="015A69F4" wp14:editId="049F5ABC">
                <wp:simplePos x="0" y="0"/>
                <wp:positionH relativeFrom="column">
                  <wp:posOffset>4874733</wp:posOffset>
                </wp:positionH>
                <wp:positionV relativeFrom="paragraph">
                  <wp:posOffset>154940</wp:posOffset>
                </wp:positionV>
                <wp:extent cx="736600" cy="1206500"/>
                <wp:effectExtent l="0" t="0" r="0" b="0"/>
                <wp:wrapNone/>
                <wp:docPr id="107374191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149AF5" w14:textId="2AED8EB7" w:rsidR="00E80639" w:rsidRPr="0087277C" w:rsidRDefault="00E80639" w:rsidP="000F3AF4">
                            <w:pPr>
                              <w:pStyle w:val="af"/>
                              <w:pBdr>
                                <w:top w:val="none" w:sz="0" w:space="0" w:color="auto"/>
                              </w:pBdr>
                              <w:spacing w:line="240" w:lineRule="auto"/>
                              <w:jc w:val="center"/>
                              <w:rPr>
                                <w:rFonts w:ascii="Anton" w:hAnsi="Anton"/>
                                <w:b w:val="0"/>
                                <w:color w:val="404040"/>
                                <w:sz w:val="120"/>
                                <w:szCs w:val="120"/>
                                <w:lang w:eastAsia="zh-CN"/>
                              </w:rPr>
                            </w:pPr>
                            <w:r>
                              <w:rPr>
                                <w:rStyle w:val="a5"/>
                                <w:rFonts w:ascii="Anton" w:hAnsi="Anton" w:hint="eastAsia"/>
                                <w:color w:val="404040"/>
                                <w:sz w:val="120"/>
                                <w:szCs w:val="120"/>
                                <w:lang w:eastAsia="zh-CN"/>
                              </w:rPr>
                              <w:t>5</w:t>
                            </w:r>
                          </w:p>
                          <w:p w14:paraId="7D897A4C" w14:textId="77777777" w:rsidR="00E80639" w:rsidRPr="00215486" w:rsidRDefault="00E80639" w:rsidP="000F3AF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6" type="#_x0000_t202" style="position:absolute;left:0;text-align:left;margin-left:383.85pt;margin-top:12.2pt;width:58pt;height:9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" filled="f" stroked="f">
                <v:textbox>
                  <w:txbxContent>
                    <w:p w14:paraId="3C149AF5" w14:textId="2AED8EB7" w:rsidR="00E80639" w:rsidRPr="0087277C" w:rsidRDefault="00E80639" w:rsidP="000F3AF4">
                      <w:pPr>
                        <w:pStyle w:val="af"/>
                        <w:pBdr>
                          <w:top w:val="none" w:sz="0" w:space="0" w:color="auto"/>
                        </w:pBdr>
                        <w:spacing w:line="240" w:lineRule="auto"/>
                        <w:jc w:val="center"/>
                        <w:rPr>
                          <w:rFonts w:ascii="Anton" w:hAnsi="Anton"/>
                          <w:b w:val="0"/>
                          <w:color w:val="404040"/>
                          <w:sz w:val="120"/>
                          <w:szCs w:val="120"/>
                          <w:lang w:eastAsia="zh-CN"/>
                        </w:rPr>
                      </w:pPr>
                      <w:r>
                        <w:rPr>
                          <w:rStyle w:val="a5"/>
                          <w:rFonts w:ascii="Anton" w:hAnsi="Anton" w:hint="eastAsia"/>
                          <w:color w:val="404040"/>
                          <w:sz w:val="120"/>
                          <w:szCs w:val="120"/>
                          <w:lang w:eastAsia="zh-CN"/>
                        </w:rPr>
                        <w:t>5</w:t>
                      </w:r>
                    </w:p>
                    <w:p w14:paraId="7D897A4C" w14:textId="77777777" w:rsidR="00E80639" w:rsidRPr="00215486" w:rsidRDefault="00E80639" w:rsidP="000F3AF4"/>
                  </w:txbxContent>
                </v:textbox>
              </v:shape>
            </w:pict>
          </mc:Fallback>
        </mc:AlternateContent>
      </w:r>
    </w:p>
    <w:p w14:paraId="3821D2B4" w14:textId="6E20A4AD" w:rsidR="000F3AF4" w:rsidRPr="000F3AF4" w:rsidRDefault="000F3AF4" w:rsidP="000F3AF4">
      <w:pPr>
        <w:pStyle w:val="1"/>
        <w:spacing w:after="0" w:line="360" w:lineRule="auto"/>
        <w:ind w:left="0" w:firstLine="0"/>
        <w:jc w:val="left"/>
        <w:rPr>
          <w:rFonts w:ascii="Quicksand Book" w:hAnsi="Quicksand Book"/>
          <w:color w:val="7F7F7F"/>
          <w:spacing w:val="-10"/>
          <w:sz w:val="40"/>
          <w:szCs w:val="40"/>
          <w:lang w:eastAsia="zh-CN"/>
        </w:rPr>
      </w:pPr>
      <w:r w:rsidRPr="000F3AF4">
        <w:rPr>
          <w:rFonts w:ascii="Quicksand Book" w:hAnsi="Quicksand Book"/>
          <w:noProof/>
          <w:color w:val="7F7F7F"/>
          <w:spacing w:val="-10"/>
          <w:sz w:val="40"/>
          <w:szCs w:val="40"/>
          <w:lang w:val="en-US" w:eastAsia="zh-CN"/>
        </w:rPr>
        <mc:AlternateContent>
          <mc:Choice Requires="wps">
            <w:drawing>
              <wp:anchor distT="0" distB="0" distL="114300" distR="114300" simplePos="0" relativeHeight="251721728" behindDoc="0" locked="0" layoutInCell="1" allowOverlap="1" wp14:anchorId="70688E66" wp14:editId="762BDBEB">
                <wp:simplePos x="0" y="0"/>
                <wp:positionH relativeFrom="column">
                  <wp:posOffset>17012</wp:posOffset>
                </wp:positionH>
                <wp:positionV relativeFrom="paragraph">
                  <wp:posOffset>430619</wp:posOffset>
                </wp:positionV>
                <wp:extent cx="5825165" cy="5434"/>
                <wp:effectExtent l="0" t="0" r="23495" b="33020"/>
                <wp:wrapNone/>
                <wp:docPr id="1073741913"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1" o:spid="_x0000_s1026" type="#_x0000_t32" style="position:absolute;left:0;text-align:left;margin-left:1.35pt;margin-top:33.9pt;width:458.65pt;height:.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D9ahBwLQIAAEgEAAAOAAAAAAAAAAAAAAAAAC4CAABkcnMv&#10;ZTJvRG9jLnhtbFBLAQItABQABgAIAAAAIQD3eTsK3AAAAAcBAAAPAAAAAAAAAAAAAAAAAIcEAABk&#10;cnMvZG93bnJldi54bWxQSwUGAAAAAAQABADzAAAAkAUAAAAA&#10;" strokecolor="#7f7f7f"/>
            </w:pict>
          </mc:Fallback>
        </mc:AlternateContent>
      </w:r>
      <w:r w:rsidRPr="000F3AF4">
        <w:rPr>
          <w:rFonts w:ascii="Quicksand Book" w:hAnsi="Quicksand Book"/>
          <w:color w:val="7F7F7F"/>
          <w:spacing w:val="-10"/>
          <w:sz w:val="40"/>
          <w:szCs w:val="40"/>
          <w:lang w:eastAsia="zh-CN"/>
        </w:rPr>
        <w:t>Objective-C related iOS reverse engineering</w:t>
      </w:r>
    </w:p>
    <w:p w14:paraId="049D20FB" w14:textId="77777777" w:rsidR="000F3AF4" w:rsidRDefault="000F3AF4" w:rsidP="000F3AF4">
      <w:pPr>
        <w:pStyle w:val="BodyText2"/>
      </w:pPr>
    </w:p>
    <w:p w14:paraId="1B06EBA4" w14:textId="77777777" w:rsidR="000F3AF4" w:rsidRPr="00E91396" w:rsidRDefault="000F3AF4" w:rsidP="000F3AF4">
      <w:pPr>
        <w:pStyle w:val="BodyText2"/>
      </w:pPr>
    </w:p>
    <w:p w14:paraId="76ABB6CE" w14:textId="77777777" w:rsidR="000F3AF4" w:rsidRPr="000F3AF4" w:rsidRDefault="000F3AF4" w:rsidP="000F3AF4">
      <w:pPr>
        <w:pStyle w:val="Afb"/>
        <w:rPr>
          <w:rFonts w:ascii="Dante MT Std" w:eastAsiaTheme="minorEastAsia" w:hAnsi="Dante MT Std" w:cs="Arial" w:hint="default"/>
          <w:color w:val="auto"/>
          <w:kern w:val="0"/>
          <w:sz w:val="26"/>
          <w:szCs w:val="26"/>
          <w:bdr w:val="none" w:sz="0" w:space="0" w:color="auto"/>
          <w:lang w:eastAsia="ar-SA"/>
        </w:rPr>
      </w:pPr>
      <w:r w:rsidRPr="000F3AF4">
        <w:rPr>
          <w:rFonts w:ascii="Dante MT Std" w:eastAsiaTheme="minorEastAsia" w:hAnsi="Dante MT Std" w:cs="Arial"/>
          <w:color w:val="auto"/>
          <w:kern w:val="0"/>
          <w:sz w:val="26"/>
          <w:szCs w:val="26"/>
          <w:bdr w:val="none" w:sz="0" w:space="0" w:color="auto"/>
          <w:lang w:eastAsia="ar-SA"/>
        </w:rPr>
        <w:t>Objective-C is a typical object-oriented programming language and most developers are surely proficient with its basic usage. Using Objective-C in the introductory phase of iOS reverse engineering can help us get a smooth transition from App development to reverse engineering. Fortunately, the file format used in iOS is Mach-O and it consists of enough raw data for us to restore the headers of binaries through class-dump or some other tools. With this information, we can start reverse engineering from the level of Objective-C, and writing tweaks is undoubtedly the most popular amusement at this stage. So let's start from writing tweaks.</w:t>
      </w:r>
    </w:p>
    <w:p w14:paraId="3491020F" w14:textId="079940C7" w:rsidR="000F3AF4" w:rsidRDefault="000F3AF4" w:rsidP="00E2248A">
      <w:pPr>
        <w:pStyle w:val="20"/>
        <w:numPr>
          <w:ilvl w:val="1"/>
          <w:numId w:val="67"/>
        </w:numPr>
      </w:pPr>
      <w:r w:rsidRPr="00216251">
        <w:t xml:space="preserve">How does </w:t>
      </w:r>
      <w:r>
        <w:t xml:space="preserve">a </w:t>
      </w:r>
      <w:r w:rsidRPr="00216251">
        <w:t>tweak work in Objective-C</w:t>
      </w:r>
    </w:p>
    <w:p w14:paraId="3A08D1A4" w14:textId="77777777" w:rsidR="000F3AF4" w:rsidRPr="00562349" w:rsidRDefault="000F3AF4" w:rsidP="00562349">
      <w:pPr>
        <w:pStyle w:val="Afb"/>
        <w:rPr>
          <w:rFonts w:ascii="Dante MT Std" w:eastAsiaTheme="minorEastAsia" w:hAnsi="Dante MT Std" w:cs="Arial" w:hint="default"/>
          <w:color w:val="auto"/>
          <w:kern w:val="0"/>
          <w:sz w:val="26"/>
          <w:szCs w:val="26"/>
          <w:bdr w:val="none" w:sz="0" w:space="0" w:color="auto"/>
          <w:lang w:eastAsia="ar-SA"/>
        </w:rPr>
      </w:pPr>
      <w:r w:rsidRPr="00562349">
        <w:rPr>
          <w:rFonts w:ascii="Dante MT Std" w:eastAsiaTheme="minorEastAsia" w:hAnsi="Dante MT Std" w:cs="Arial"/>
          <w:color w:val="auto"/>
          <w:kern w:val="0"/>
          <w:sz w:val="26"/>
          <w:szCs w:val="26"/>
          <w:bdr w:val="none" w:sz="0" w:space="0" w:color="auto"/>
          <w:lang w:eastAsia="ar-SA"/>
        </w:rPr>
        <w:t>When talking about Theos in chapter 3, we have introduced the concept of tweak already. From wikipedia, the definition of tweak is tools for fine-tuning or adjusting a complex system, usually an electronic device. In iOS, tweak refers to dylibs that can be used for enhancing the capabilities of other processes and they</w:t>
      </w:r>
      <w:r w:rsidRPr="00562349">
        <w:rPr>
          <w:rFonts w:ascii="Dante MT Std" w:eastAsiaTheme="minorEastAsia" w:hAnsi="Dante MT Std" w:cs="Arial"/>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re the most important part in jailbroken iOS.</w:t>
      </w:r>
    </w:p>
    <w:p w14:paraId="7F5F5265" w14:textId="77777777" w:rsidR="000F3AF4" w:rsidRPr="00562349" w:rsidRDefault="000F3AF4" w:rsidP="00562349">
      <w:pPr>
        <w:pStyle w:val="Afb"/>
        <w:rPr>
          <w:rFonts w:ascii="Dante MT Std" w:eastAsiaTheme="minorEastAsia" w:hAnsi="Dante MT Std" w:cs="Arial" w:hint="default"/>
          <w:color w:val="auto"/>
          <w:kern w:val="0"/>
          <w:sz w:val="26"/>
          <w:szCs w:val="26"/>
          <w:bdr w:val="none" w:sz="0" w:space="0" w:color="auto"/>
          <w:lang w:eastAsia="ar-SA"/>
        </w:rPr>
      </w:pPr>
      <w:r w:rsidRPr="00562349">
        <w:rPr>
          <w:rFonts w:ascii="Dante MT Std" w:eastAsiaTheme="minorEastAsia" w:hAnsi="Dante MT Std" w:cs="Arial"/>
          <w:color w:val="auto"/>
          <w:kern w:val="0"/>
          <w:sz w:val="26"/>
          <w:szCs w:val="26"/>
          <w:bdr w:val="none" w:sz="0" w:space="0" w:color="auto"/>
          <w:lang w:eastAsia="ar-SA"/>
        </w:rPr>
        <w:t>Because of  tweaks, jailbreak users can customize iOS based on their own preferences. Also, with tweak, developers are able to enrich the functionalities of other great software. All these facilities cannot be satisfied within the non-jailbroken iOS and AppStore. Almost all popular software in Cydia are various creative tweaks (A tweak icon is shown in figure 5-1), such as Activator, Barrel, SwipeSelection, etc. Generally speaking, the core of tweaks is a variety of hooks and most hooks target Objective-C methods. So how does a tweak work in Objective-C?</w:t>
      </w:r>
    </w:p>
    <w:p w14:paraId="32DA47A9" w14:textId="77777777" w:rsidR="000F3AF4" w:rsidRDefault="000F3AF4" w:rsidP="000F3AF4">
      <w:pPr>
        <w:keepNext/>
        <w:spacing w:line="360" w:lineRule="auto"/>
        <w:jc w:val="center"/>
        <w:rPr>
          <w:sz w:val="21"/>
          <w:szCs w:val="21"/>
        </w:rPr>
      </w:pPr>
      <w:r>
        <w:rPr>
          <w:noProof/>
          <w:sz w:val="21"/>
          <w:szCs w:val="21"/>
          <w:lang w:eastAsia="zh-CN"/>
        </w:rPr>
        <w:drawing>
          <wp:inline distT="0" distB="0" distL="0" distR="0" wp14:anchorId="10E9CC8E" wp14:editId="74592EE3">
            <wp:extent cx="3600001" cy="810000"/>
            <wp:effectExtent l="0" t="0" r="0" b="0"/>
            <wp:docPr id="1073741914"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pic:nvPicPr>
                  <pic:blipFill>
                    <a:blip r:embed="rId169">
                      <a:extLst/>
                    </a:blip>
                    <a:stretch>
                      <a:fillRect/>
                    </a:stretch>
                  </pic:blipFill>
                  <pic:spPr>
                    <a:xfrm>
                      <a:off x="0" y="0"/>
                      <a:ext cx="3600001" cy="810000"/>
                    </a:xfrm>
                    <a:prstGeom prst="rect">
                      <a:avLst/>
                    </a:prstGeom>
                    <a:ln w="12700" cap="flat">
                      <a:noFill/>
                      <a:miter lim="400000"/>
                    </a:ln>
                    <a:effectLst/>
                  </pic:spPr>
                </pic:pic>
              </a:graphicData>
            </a:graphic>
          </wp:inline>
        </w:drawing>
      </w:r>
    </w:p>
    <w:p w14:paraId="7AFBF1DD" w14:textId="77777777" w:rsidR="000F3AF4" w:rsidRPr="00562349" w:rsidRDefault="000F3AF4" w:rsidP="00562349">
      <w:pPr>
        <w:pStyle w:val="aa"/>
        <w:ind w:left="0" w:firstLine="0"/>
        <w:jc w:val="center"/>
        <w:rPr>
          <w:i w:val="0"/>
          <w:sz w:val="24"/>
          <w:szCs w:val="24"/>
        </w:rPr>
      </w:pPr>
      <w:r w:rsidRPr="00562349">
        <w:rPr>
          <w:i w:val="0"/>
          <w:sz w:val="24"/>
          <w:szCs w:val="24"/>
        </w:rPr>
        <w:t>Figure 5- 1 Tweak icon</w:t>
      </w:r>
    </w:p>
    <w:p w14:paraId="2E7A9276" w14:textId="77777777" w:rsidR="000F3AF4" w:rsidRPr="00562349" w:rsidRDefault="000F3AF4" w:rsidP="00562349">
      <w:pPr>
        <w:pStyle w:val="Afb"/>
        <w:rPr>
          <w:rFonts w:ascii="Dante MT Std" w:eastAsiaTheme="minorEastAsia" w:hAnsi="Dante MT Std" w:cs="Arial" w:hint="default"/>
          <w:color w:val="auto"/>
          <w:kern w:val="0"/>
          <w:sz w:val="26"/>
          <w:szCs w:val="26"/>
          <w:bdr w:val="none" w:sz="0" w:space="0" w:color="auto"/>
          <w:lang w:eastAsia="ar-SA"/>
        </w:rPr>
      </w:pPr>
      <w:r w:rsidRPr="00562349">
        <w:rPr>
          <w:rFonts w:ascii="Dante MT Std" w:eastAsiaTheme="minorEastAsia" w:hAnsi="Dante MT Std" w:cs="Arial"/>
          <w:color w:val="auto"/>
          <w:kern w:val="0"/>
          <w:sz w:val="26"/>
          <w:szCs w:val="26"/>
          <w:bdr w:val="none" w:sz="0" w:space="0" w:color="auto"/>
          <w:lang w:eastAsia="ar-SA"/>
        </w:rPr>
        <w:t xml:space="preserve">Objective-C is a typical object-oriented programming language; iOS consists of many small </w:t>
      </w:r>
      <w:r w:rsidRPr="00562349">
        <w:rPr>
          <w:rFonts w:ascii="Dante MT Std" w:eastAsiaTheme="minorEastAsia" w:hAnsi="Dante MT Std" w:cs="Arial"/>
          <w:color w:val="auto"/>
          <w:kern w:val="0"/>
          <w:sz w:val="26"/>
          <w:szCs w:val="26"/>
          <w:bdr w:val="none" w:sz="0" w:space="0" w:color="auto"/>
          <w:lang w:eastAsia="ar-SA"/>
        </w:rPr>
        <w:lastRenderedPageBreak/>
        <w:t xml:space="preserve">components and each component is an object. For example, every single icon, message and photo is an object. Besides these visible objects, there are also many objects working in the background, providing a variety of support for foreground objects. For instance, some objects are responsible for communicating with servers of Apple and some others are responsible for reading and writing files. One object can own other objects, such as an icon object has a label object, which displays the name of the App. In general, each object has its own significance. By combination of different objects, developers can implement different features. In Objective-C, we call the function of an object </w:t>
      </w:r>
      <w:r w:rsidRPr="00562349">
        <w:rPr>
          <w:rFonts w:ascii="Dante MT Std" w:eastAsiaTheme="minorEastAsia" w:hAnsi="Dante MT Std" w:cs="Arial"/>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method</w:t>
      </w:r>
      <w:r w:rsidRPr="00562349">
        <w:rPr>
          <w:rFonts w:ascii="Dante MT Std" w:eastAsiaTheme="minorEastAsia" w:hAnsi="Dante MT Std" w:cs="Arial"/>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 xml:space="preserve">. The behavior of method is called </w:t>
      </w:r>
      <w:r w:rsidRPr="00562349">
        <w:rPr>
          <w:rFonts w:ascii="Dante MT Std" w:eastAsiaTheme="minorEastAsia" w:hAnsi="Dante MT Std" w:cs="Arial"/>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implementation</w:t>
      </w:r>
      <w:r w:rsidRPr="00562349">
        <w:rPr>
          <w:rFonts w:ascii="Dante MT Std" w:eastAsiaTheme="minorEastAsia" w:hAnsi="Dante MT Std" w:cs="Arial"/>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 The relationship among objects, methods and implementation is where tweaks take effect.</w:t>
      </w:r>
    </w:p>
    <w:p w14:paraId="2F51975A" w14:textId="77777777" w:rsidR="000F3AF4" w:rsidRPr="00562349" w:rsidRDefault="000F3AF4" w:rsidP="00562349">
      <w:pPr>
        <w:pStyle w:val="Afb"/>
        <w:rPr>
          <w:rFonts w:ascii="Dante MT Std" w:eastAsiaTheme="minorEastAsia" w:hAnsi="Dante MT Std" w:cs="Arial" w:hint="default"/>
          <w:color w:val="auto"/>
          <w:kern w:val="0"/>
          <w:sz w:val="26"/>
          <w:szCs w:val="26"/>
          <w:bdr w:val="none" w:sz="0" w:space="0" w:color="auto"/>
          <w:lang w:eastAsia="ar-SA"/>
        </w:rPr>
      </w:pPr>
      <w:r w:rsidRPr="00562349">
        <w:rPr>
          <w:rFonts w:ascii="Dante MT Std" w:eastAsiaTheme="minorEastAsia" w:hAnsi="Dante MT Std" w:cs="Arial"/>
          <w:color w:val="auto"/>
          <w:kern w:val="0"/>
          <w:sz w:val="26"/>
          <w:szCs w:val="26"/>
          <w:bdr w:val="none" w:sz="0" w:space="0" w:color="auto"/>
          <w:lang w:eastAsia="ar-SA"/>
        </w:rPr>
        <w:t xml:space="preserve">If an object is provided with some certain function, we can send it a message like [object method] which lets the object perform its function, i.e. we can call the method of the object. So far, you may wonder that </w:t>
      </w:r>
      <w:r w:rsidRPr="00562349">
        <w:rPr>
          <w:rFonts w:ascii="Dante MT Std" w:eastAsiaTheme="minorEastAsia" w:hAnsi="Dante MT Std" w:cs="Arial"/>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object</w:t>
      </w:r>
      <w:r w:rsidRPr="00562349">
        <w:rPr>
          <w:rFonts w:ascii="Dante MT Std" w:eastAsiaTheme="minorEastAsia" w:hAnsi="Dante MT Std" w:cs="Arial"/>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 xml:space="preserve"> and </w:t>
      </w:r>
      <w:r w:rsidRPr="00562349">
        <w:rPr>
          <w:rFonts w:ascii="Dante MT Std" w:eastAsiaTheme="minorEastAsia" w:hAnsi="Dante MT Std" w:cs="Arial"/>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method</w:t>
      </w:r>
      <w:r w:rsidRPr="00562349">
        <w:rPr>
          <w:rFonts w:ascii="Dante MT Std" w:eastAsiaTheme="minorEastAsia" w:hAnsi="Dante MT Std" w:cs="Arial"/>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 xml:space="preserve"> are both nouns, where is the verb that used to perform the function? Good point, we lack a verb representing the implementation of </w:t>
      </w:r>
      <w:r w:rsidRPr="00562349">
        <w:rPr>
          <w:rFonts w:ascii="Dante MT Std" w:eastAsiaTheme="minorEastAsia" w:hAnsi="Dante MT Std" w:cs="Arial"/>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method</w:t>
      </w:r>
      <w:r w:rsidRPr="00562349">
        <w:rPr>
          <w:rFonts w:ascii="Dante MT Std" w:eastAsiaTheme="minorEastAsia" w:hAnsi="Dante MT Std" w:cs="Arial"/>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 xml:space="preserve">. So here, the word </w:t>
      </w:r>
      <w:r w:rsidRPr="00562349">
        <w:rPr>
          <w:rFonts w:ascii="Dante MT Std" w:eastAsiaTheme="minorEastAsia" w:hAnsi="Dante MT Std" w:cs="Arial"/>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implementation</w:t>
      </w:r>
      <w:r w:rsidRPr="00562349">
        <w:rPr>
          <w:rFonts w:ascii="Dante MT Std" w:eastAsiaTheme="minorEastAsia" w:hAnsi="Dante MT Std" w:cs="Arial"/>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 xml:space="preserve"> can be the missing verb and it means that when we call the method, what does iOS do inside the method, or in other words, what code is executed. In Objective-C, the relationship between method and its implementation is decided during run time instead of compile time. </w:t>
      </w:r>
    </w:p>
    <w:p w14:paraId="68283368" w14:textId="77777777" w:rsidR="000F3AF4" w:rsidRPr="00562349" w:rsidRDefault="000F3AF4" w:rsidP="00562349">
      <w:pPr>
        <w:pStyle w:val="Afb"/>
        <w:rPr>
          <w:rFonts w:ascii="Dante MT Std" w:eastAsiaTheme="minorEastAsia" w:hAnsi="Dante MT Std" w:cs="Arial" w:hint="default"/>
          <w:color w:val="auto"/>
          <w:kern w:val="0"/>
          <w:sz w:val="26"/>
          <w:szCs w:val="26"/>
          <w:bdr w:val="none" w:sz="0" w:space="0" w:color="auto"/>
          <w:lang w:eastAsia="ar-SA"/>
        </w:rPr>
      </w:pPr>
      <w:r w:rsidRPr="00562349">
        <w:rPr>
          <w:rFonts w:ascii="Dante MT Std" w:eastAsiaTheme="minorEastAsia" w:hAnsi="Dante MT Std" w:cs="Arial"/>
          <w:color w:val="auto"/>
          <w:kern w:val="0"/>
          <w:sz w:val="26"/>
          <w:szCs w:val="26"/>
          <w:bdr w:val="none" w:sz="0" w:space="0" w:color="auto"/>
          <w:lang w:eastAsia="ar-SA"/>
        </w:rPr>
        <w:t>During development, method in [object method] may not be a noun. Instead, it can be a verb. However, with only a brief [object method], we still don't know how this method works. Let's take a look at the following examples.</w:t>
      </w:r>
    </w:p>
    <w:p w14:paraId="69490335" w14:textId="77777777" w:rsidR="000F3AF4" w:rsidRPr="00562349" w:rsidRDefault="000F3AF4" w:rsidP="00562349">
      <w:pPr>
        <w:pStyle w:val="listbulletfirst"/>
        <w:numPr>
          <w:ilvl w:val="0"/>
          <w:numId w:val="5"/>
        </w:numPr>
        <w:jc w:val="left"/>
      </w:pPr>
      <w:r w:rsidRPr="00562349">
        <w:t>When here comes a phone call, we may say that "Mom, answer the phone, please". When we want to translate this sentence into Objective-C, it will be [mom answerThePhone]. Here, the object is “mom” and the method is “answerThePhone”. The implementation could be “Mom stops cooking and goes to the sitting room to answer the phone”.</w:t>
      </w:r>
    </w:p>
    <w:p w14:paraId="310CEDB5" w14:textId="77777777" w:rsidR="000F3AF4" w:rsidRPr="00562349" w:rsidRDefault="000F3AF4" w:rsidP="00562349">
      <w:pPr>
        <w:pStyle w:val="listbulletfirst"/>
        <w:numPr>
          <w:ilvl w:val="0"/>
          <w:numId w:val="5"/>
        </w:numPr>
        <w:jc w:val="left"/>
      </w:pPr>
      <w:r w:rsidRPr="00562349">
        <w:t>"snakeninny, come here and help me move out this box". This could be translated into [snakeninny moveOutTheBox]. The object here is “snakeninny” and method is “moveOutTheBox” while the implementation could be “snakeninny stops working and goes to the boss’ office to move a box downstairs”.</w:t>
      </w:r>
    </w:p>
    <w:p w14:paraId="58081058" w14:textId="77777777" w:rsidR="000F3AF4" w:rsidRPr="00562349" w:rsidRDefault="000F3AF4" w:rsidP="00562349">
      <w:pPr>
        <w:pStyle w:val="Afb"/>
        <w:rPr>
          <w:rFonts w:ascii="Dante MT Std" w:eastAsiaTheme="minorEastAsia" w:hAnsi="Dante MT Std" w:cs="Arial" w:hint="default"/>
          <w:color w:val="auto"/>
          <w:kern w:val="0"/>
          <w:sz w:val="26"/>
          <w:szCs w:val="26"/>
          <w:bdr w:val="none" w:sz="0" w:space="0" w:color="auto"/>
          <w:lang w:eastAsia="ar-SA"/>
        </w:rPr>
      </w:pPr>
      <w:r w:rsidRPr="00562349">
        <w:rPr>
          <w:rFonts w:ascii="Dante MT Std" w:eastAsiaTheme="minorEastAsia" w:hAnsi="Dante MT Std" w:cs="Arial"/>
          <w:color w:val="auto"/>
          <w:kern w:val="0"/>
          <w:sz w:val="26"/>
          <w:szCs w:val="26"/>
          <w:bdr w:val="none" w:sz="0" w:space="0" w:color="auto"/>
          <w:lang w:eastAsia="ar-SA"/>
        </w:rPr>
        <w:t xml:space="preserve">In the above examples, if there is no specific implementation, even we call a method of an object, the object still doesn't know what to do. So now, we can think implementation as the </w:t>
      </w:r>
      <w:r w:rsidRPr="00562349">
        <w:rPr>
          <w:rFonts w:ascii="Dante MT Std" w:eastAsiaTheme="minorEastAsia" w:hAnsi="Dante MT Std" w:cs="Arial"/>
          <w:color w:val="auto"/>
          <w:kern w:val="0"/>
          <w:sz w:val="26"/>
          <w:szCs w:val="26"/>
          <w:bdr w:val="none" w:sz="0" w:space="0" w:color="auto"/>
          <w:lang w:eastAsia="ar-SA"/>
        </w:rPr>
        <w:lastRenderedPageBreak/>
        <w:t>interpretation of method. Is it a little confusing? Don't worry. Let's draw an analogy between programming and dictionary. You can just imagine the method here to be a word in the dictionary and the implementation to be the meaning of that word. When you look up the dictionary, you always want to find what does a certain abstruse word mean. When it comes to programming, the implementation of a method does exactly the same as a word</w:t>
      </w:r>
      <w:r w:rsidRPr="00562349">
        <w:rPr>
          <w:rFonts w:ascii="Dante MT Std" w:eastAsiaTheme="minorEastAsia" w:hAnsi="Dante MT Std" w:cs="Arial"/>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s meaning in the dictionary. Easier to understand, right? Lets' move on.</w:t>
      </w:r>
    </w:p>
    <w:p w14:paraId="4867E6C5" w14:textId="77777777" w:rsidR="000F3AF4" w:rsidRPr="00562349" w:rsidRDefault="000F3AF4" w:rsidP="00562349">
      <w:pPr>
        <w:pStyle w:val="Afb"/>
        <w:rPr>
          <w:rFonts w:ascii="Dante MT Std" w:eastAsiaTheme="minorEastAsia" w:hAnsi="Dante MT Std" w:cs="Arial" w:hint="default"/>
          <w:color w:val="auto"/>
          <w:kern w:val="0"/>
          <w:sz w:val="26"/>
          <w:szCs w:val="26"/>
          <w:bdr w:val="none" w:sz="0" w:space="0" w:color="auto"/>
          <w:lang w:eastAsia="ar-SA"/>
        </w:rPr>
      </w:pPr>
      <w:r w:rsidRPr="00562349">
        <w:rPr>
          <w:rFonts w:ascii="Dante MT Std" w:eastAsiaTheme="minorEastAsia" w:hAnsi="Dante MT Std" w:cs="Arial"/>
          <w:color w:val="auto"/>
          <w:kern w:val="0"/>
          <w:sz w:val="26"/>
          <w:szCs w:val="26"/>
          <w:bdr w:val="none" w:sz="0" w:space="0" w:color="auto"/>
          <w:lang w:eastAsia="ar-SA"/>
        </w:rPr>
        <w:t>As time goes on, the contents of dictionary have changed a lot and some old phrases have been given some new interpretations. For example, when talking along with Apple, which doesn't refer to the fruit, jailbreak is not considered a crime, and SpringBoard has nothing to do with a swimming pool. This phenomenon embodies in iOS especially. We can change the associated implementation of a method in order to change function of the object. As long as someone looks up a word in our modified dictionary, he or she will get the new meaning of the word. For example, in LowPowerBanner as shown in figure 5-2, the system will show a notification banner as a reminder to users when the device is in low battery. Interesting? It is because I have changed the implementation of low battery reminder from popup alerts to banners.</w:t>
      </w:r>
    </w:p>
    <w:p w14:paraId="550CF57F" w14:textId="77777777" w:rsidR="000F3AF4" w:rsidRDefault="000F3AF4" w:rsidP="000F3AF4">
      <w:pPr>
        <w:keepNext/>
        <w:spacing w:line="360" w:lineRule="auto"/>
        <w:jc w:val="center"/>
        <w:rPr>
          <w:sz w:val="21"/>
          <w:szCs w:val="21"/>
        </w:rPr>
      </w:pPr>
      <w:r>
        <w:rPr>
          <w:noProof/>
          <w:sz w:val="21"/>
          <w:szCs w:val="21"/>
          <w:lang w:eastAsia="zh-CN"/>
        </w:rPr>
        <w:drawing>
          <wp:inline distT="0" distB="0" distL="0" distR="0" wp14:anchorId="1C68A95C" wp14:editId="763601AA">
            <wp:extent cx="2400001" cy="3600001"/>
            <wp:effectExtent l="0" t="0" r="0" b="0"/>
            <wp:docPr id="1073741915"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pic:nvPicPr>
                  <pic:blipFill>
                    <a:blip r:embed="rId170">
                      <a:extLst/>
                    </a:blip>
                    <a:stretch>
                      <a:fillRect/>
                    </a:stretch>
                  </pic:blipFill>
                  <pic:spPr>
                    <a:xfrm>
                      <a:off x="0" y="0"/>
                      <a:ext cx="2400001" cy="3600001"/>
                    </a:xfrm>
                    <a:prstGeom prst="rect">
                      <a:avLst/>
                    </a:prstGeom>
                    <a:ln w="12700" cap="flat">
                      <a:noFill/>
                      <a:miter lim="400000"/>
                    </a:ln>
                    <a:effectLst/>
                  </pic:spPr>
                </pic:pic>
              </a:graphicData>
            </a:graphic>
          </wp:inline>
        </w:drawing>
      </w:r>
    </w:p>
    <w:p w14:paraId="6D32F27C" w14:textId="77777777" w:rsidR="000F3AF4" w:rsidRPr="00562349" w:rsidRDefault="000F3AF4" w:rsidP="00562349">
      <w:pPr>
        <w:pStyle w:val="aa"/>
        <w:ind w:left="0" w:firstLine="0"/>
        <w:jc w:val="center"/>
        <w:rPr>
          <w:i w:val="0"/>
          <w:sz w:val="24"/>
          <w:szCs w:val="24"/>
        </w:rPr>
      </w:pPr>
      <w:r w:rsidRPr="00562349">
        <w:rPr>
          <w:i w:val="0"/>
          <w:sz w:val="24"/>
          <w:szCs w:val="24"/>
        </w:rPr>
        <w:t>Figure 5- 2 LowPowerBanner</w:t>
      </w:r>
    </w:p>
    <w:p w14:paraId="568D67B8" w14:textId="77777777" w:rsidR="000F3AF4" w:rsidRPr="00562349" w:rsidRDefault="000F3AF4" w:rsidP="000F3AF4">
      <w:pPr>
        <w:spacing w:line="360" w:lineRule="auto"/>
        <w:ind w:firstLine="420"/>
        <w:jc w:val="left"/>
        <w:rPr>
          <w:rFonts w:ascii="Dante MT Std" w:hAnsi="Dante MT Std"/>
          <w:sz w:val="26"/>
          <w:szCs w:val="26"/>
          <w:u w:color="000000"/>
        </w:rPr>
      </w:pPr>
      <w:r w:rsidRPr="00562349">
        <w:rPr>
          <w:rFonts w:ascii="Dante MT Std" w:hAnsi="Dante MT Std"/>
          <w:sz w:val="26"/>
          <w:szCs w:val="26"/>
          <w:u w:color="000000"/>
        </w:rPr>
        <w:t xml:space="preserve">Another example is SMSNinja, as shown in figure 5-3. When you receive a spam message, </w:t>
      </w:r>
      <w:r w:rsidRPr="00562349">
        <w:rPr>
          <w:rFonts w:ascii="Dante MT Std" w:hAnsi="Dante MT Std"/>
          <w:sz w:val="26"/>
          <w:szCs w:val="26"/>
          <w:u w:color="000000"/>
        </w:rPr>
        <w:lastRenderedPageBreak/>
        <w:t>SMSNinja puts the spam message into trash box automatically. This feature is achieved by changing the implementation of delegate method of receiving a message; I’ve added extra spam detecting function to the original method. This kind of approach is similar to changing the contents of dictionary and can be realized through the hook function provided by CydiaSubstrate. The usage of CydiaSubstrate has been explained in the last two chapters, so if you’ve already forgotten about it, you should go back and have a review.</w:t>
      </w:r>
    </w:p>
    <w:p w14:paraId="09D0F49C" w14:textId="77777777" w:rsidR="000F3AF4" w:rsidRDefault="000F3AF4" w:rsidP="000F3AF4">
      <w:pPr>
        <w:keepNext/>
        <w:spacing w:line="360" w:lineRule="auto"/>
        <w:jc w:val="center"/>
        <w:rPr>
          <w:sz w:val="21"/>
          <w:szCs w:val="21"/>
        </w:rPr>
      </w:pPr>
      <w:r>
        <w:rPr>
          <w:noProof/>
          <w:sz w:val="21"/>
          <w:szCs w:val="21"/>
          <w:lang w:eastAsia="zh-CN"/>
        </w:rPr>
        <w:drawing>
          <wp:inline distT="0" distB="0" distL="0" distR="0" wp14:anchorId="10EACF65" wp14:editId="1B231A1A">
            <wp:extent cx="2028057" cy="3600001"/>
            <wp:effectExtent l="0" t="0" r="0" b="0"/>
            <wp:docPr id="1073741916"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pic:nvPicPr>
                  <pic:blipFill>
                    <a:blip r:embed="rId171">
                      <a:extLst/>
                    </a:blip>
                    <a:stretch>
                      <a:fillRect/>
                    </a:stretch>
                  </pic:blipFill>
                  <pic:spPr>
                    <a:xfrm>
                      <a:off x="0" y="0"/>
                      <a:ext cx="2028057" cy="3600001"/>
                    </a:xfrm>
                    <a:prstGeom prst="rect">
                      <a:avLst/>
                    </a:prstGeom>
                    <a:ln w="12700" cap="flat">
                      <a:noFill/>
                      <a:miter lim="400000"/>
                    </a:ln>
                    <a:effectLst/>
                  </pic:spPr>
                </pic:pic>
              </a:graphicData>
            </a:graphic>
          </wp:inline>
        </w:drawing>
      </w:r>
    </w:p>
    <w:p w14:paraId="3044B454" w14:textId="77777777" w:rsidR="000F3AF4" w:rsidRPr="00562349" w:rsidRDefault="000F3AF4" w:rsidP="00562349">
      <w:pPr>
        <w:pStyle w:val="aa"/>
        <w:ind w:left="0" w:firstLine="0"/>
        <w:jc w:val="center"/>
        <w:rPr>
          <w:i w:val="0"/>
          <w:sz w:val="24"/>
          <w:szCs w:val="24"/>
        </w:rPr>
      </w:pPr>
      <w:r w:rsidRPr="00562349">
        <w:rPr>
          <w:i w:val="0"/>
          <w:sz w:val="24"/>
          <w:szCs w:val="24"/>
        </w:rPr>
        <w:t>Figure 5- 3 SMSNinja</w:t>
      </w:r>
    </w:p>
    <w:p w14:paraId="56C6C212" w14:textId="5E8F8E0E" w:rsidR="000F3AF4" w:rsidRDefault="000F3AF4" w:rsidP="00E2248A">
      <w:pPr>
        <w:pStyle w:val="20"/>
        <w:numPr>
          <w:ilvl w:val="1"/>
          <w:numId w:val="67"/>
        </w:numPr>
      </w:pPr>
      <w:r>
        <w:t>Methodology of writing a tweak</w:t>
      </w:r>
    </w:p>
    <w:p w14:paraId="2210184A" w14:textId="77777777" w:rsidR="000F3AF4" w:rsidRPr="00562349" w:rsidRDefault="000F3AF4" w:rsidP="000F3AF4">
      <w:pPr>
        <w:spacing w:line="360" w:lineRule="auto"/>
        <w:ind w:firstLine="420"/>
        <w:jc w:val="left"/>
        <w:rPr>
          <w:rFonts w:ascii="Dante MT Std" w:hAnsi="Dante MT Std"/>
          <w:sz w:val="26"/>
          <w:szCs w:val="26"/>
          <w:u w:color="000000"/>
        </w:rPr>
      </w:pPr>
      <w:r w:rsidRPr="00562349">
        <w:rPr>
          <w:rFonts w:ascii="Dante MT Std" w:hAnsi="Dante MT Std"/>
          <w:sz w:val="26"/>
          <w:szCs w:val="26"/>
          <w:u w:color="000000"/>
        </w:rPr>
        <w:t>Not until understanding how tweaks work can we have a clear mind on what our goals are or what we are doing when we’re writing tweaks. Generally speaking, we use C, C++ and Objective-C to write a tweak. When we have an idea, how can we manage to turn it into a useful tweak? Actually, the pattern of writing a tweak is easy to follow and it will become clearer when you have deeper understanding with iOS and its programming language. In the following part, we will focus on a simple tweak example, start from the perspective of our most frequently used programming language Objective-C, to summarize theories of iOS reverse engineering from the level of Objective-C.</w:t>
      </w:r>
    </w:p>
    <w:p w14:paraId="5E808A00" w14:textId="61CC9923" w:rsidR="000F3AF4" w:rsidRPr="00562349" w:rsidRDefault="000F3AF4" w:rsidP="00E2248A">
      <w:pPr>
        <w:pStyle w:val="3"/>
        <w:numPr>
          <w:ilvl w:val="0"/>
          <w:numId w:val="68"/>
        </w:numPr>
        <w:rPr>
          <w:rStyle w:val="afc"/>
        </w:rPr>
      </w:pPr>
      <w:r w:rsidRPr="00562349">
        <w:rPr>
          <w:rStyle w:val="afc"/>
        </w:rPr>
        <w:lastRenderedPageBreak/>
        <w:t>Look for inspiration</w:t>
      </w:r>
    </w:p>
    <w:p w14:paraId="043B07E8" w14:textId="77777777" w:rsidR="000F3AF4" w:rsidRPr="00562349" w:rsidRDefault="000F3AF4" w:rsidP="000F3AF4">
      <w:pPr>
        <w:spacing w:line="360" w:lineRule="auto"/>
        <w:ind w:firstLine="420"/>
        <w:jc w:val="left"/>
        <w:rPr>
          <w:rFonts w:ascii="Dante MT Std" w:hAnsi="Dante MT Std"/>
          <w:sz w:val="26"/>
          <w:szCs w:val="26"/>
          <w:u w:color="000000"/>
        </w:rPr>
      </w:pPr>
      <w:r w:rsidRPr="00562349">
        <w:rPr>
          <w:rFonts w:ascii="Dante MT Std" w:hAnsi="Dante MT Std"/>
          <w:sz w:val="26"/>
          <w:szCs w:val="26"/>
          <w:u w:color="000000"/>
        </w:rPr>
        <w:t>So far, some readers might have already been able to write tweaks with knowledge introduced in the previous chapters, but most may still don't know where to start. I know it’s uncomfortable when we don’t know where to use our abilities, so here are some tips to help you look for inspiration for your first tweak.</w:t>
      </w:r>
    </w:p>
    <w:p w14:paraId="67AB03F4" w14:textId="77777777" w:rsidR="000F3AF4" w:rsidRPr="00562349" w:rsidRDefault="000F3AF4" w:rsidP="00562349">
      <w:pPr>
        <w:pStyle w:val="listbulletfirst"/>
        <w:numPr>
          <w:ilvl w:val="0"/>
          <w:numId w:val="5"/>
        </w:numPr>
        <w:jc w:val="left"/>
      </w:pPr>
      <w:r w:rsidRPr="00562349">
        <w:t>Use more, observe more</w:t>
      </w:r>
    </w:p>
    <w:p w14:paraId="26C39C15" w14:textId="77777777" w:rsidR="000F3AF4" w:rsidRPr="00562349" w:rsidRDefault="000F3AF4" w:rsidP="000F3AF4">
      <w:pPr>
        <w:spacing w:line="360" w:lineRule="auto"/>
        <w:ind w:firstLine="420"/>
        <w:jc w:val="left"/>
        <w:rPr>
          <w:rFonts w:ascii="Dante MT Std" w:hAnsi="Dante MT Std"/>
          <w:sz w:val="26"/>
          <w:szCs w:val="26"/>
          <w:u w:color="000000"/>
        </w:rPr>
      </w:pPr>
      <w:r w:rsidRPr="00562349">
        <w:rPr>
          <w:rFonts w:ascii="Dante MT Std" w:hAnsi="Dante MT Std"/>
          <w:sz w:val="26"/>
          <w:szCs w:val="26"/>
          <w:u w:color="000000"/>
        </w:rPr>
        <w:t>Play with your iPhone and take a look at every corner of iOS whenever you have spare time rather than waste your time on social networks.  Although iOS consists of lots of amazing features, it still cannot meet the exact requirements of every single user. So the more you use, the more you know about iOS and you are more likely to find where in iOS the user experience is not that good, which turns out to be ideas. With huge base of iOS users, you will surely find some users who share the same ideas with you. In other words, if you have a problem to solve, regard it as a tweak inspiration. That's how Characount for Notes was born on iOS 6. At that time, I always saved the content of a tweet into a note. Since a tweet has a 140 characters limit, I’ve written a tweak to show the character count of per note as a reminder. There was an Arabic user who sent mail to me to express his appreciation of this tweak and asked me to add more features to make it work like MSWord. But I was not interested in this idea, I had to say sorry to him.</w:t>
      </w:r>
    </w:p>
    <w:p w14:paraId="0956DCA3" w14:textId="77777777" w:rsidR="000F3AF4" w:rsidRDefault="000F3AF4" w:rsidP="000F3AF4">
      <w:pPr>
        <w:keepNext/>
        <w:spacing w:line="360" w:lineRule="auto"/>
        <w:jc w:val="center"/>
        <w:rPr>
          <w:sz w:val="21"/>
          <w:szCs w:val="21"/>
        </w:rPr>
      </w:pPr>
      <w:r>
        <w:rPr>
          <w:noProof/>
          <w:sz w:val="21"/>
          <w:szCs w:val="21"/>
          <w:lang w:eastAsia="zh-CN"/>
        </w:rPr>
        <w:lastRenderedPageBreak/>
        <w:drawing>
          <wp:inline distT="0" distB="0" distL="0" distR="0" wp14:anchorId="2CAD2B11" wp14:editId="0A59F9EE">
            <wp:extent cx="2400001" cy="3600001"/>
            <wp:effectExtent l="0" t="0" r="0" b="0"/>
            <wp:docPr id="1073741917"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pic:nvPicPr>
                  <pic:blipFill>
                    <a:blip r:embed="rId172">
                      <a:extLst/>
                    </a:blip>
                    <a:stretch>
                      <a:fillRect/>
                    </a:stretch>
                  </pic:blipFill>
                  <pic:spPr>
                    <a:xfrm>
                      <a:off x="0" y="0"/>
                      <a:ext cx="2400001" cy="3600001"/>
                    </a:xfrm>
                    <a:prstGeom prst="rect">
                      <a:avLst/>
                    </a:prstGeom>
                    <a:ln w="12700" cap="flat">
                      <a:noFill/>
                      <a:miter lim="400000"/>
                    </a:ln>
                    <a:effectLst/>
                  </pic:spPr>
                </pic:pic>
              </a:graphicData>
            </a:graphic>
          </wp:inline>
        </w:drawing>
      </w:r>
    </w:p>
    <w:p w14:paraId="645B12FC" w14:textId="77777777" w:rsidR="000F3AF4" w:rsidRPr="00562349" w:rsidRDefault="000F3AF4" w:rsidP="00562349">
      <w:pPr>
        <w:pStyle w:val="aa"/>
        <w:ind w:left="0" w:firstLine="0"/>
        <w:jc w:val="center"/>
        <w:rPr>
          <w:i w:val="0"/>
          <w:sz w:val="24"/>
          <w:szCs w:val="24"/>
        </w:rPr>
      </w:pPr>
      <w:r w:rsidRPr="00562349">
        <w:rPr>
          <w:i w:val="0"/>
          <w:sz w:val="24"/>
          <w:szCs w:val="24"/>
        </w:rPr>
        <w:t>Figure 5- 4 Characount for Notes</w:t>
      </w:r>
    </w:p>
    <w:p w14:paraId="14F4291D" w14:textId="77777777" w:rsidR="000F3AF4" w:rsidRPr="00562349" w:rsidRDefault="000F3AF4" w:rsidP="00562349">
      <w:pPr>
        <w:pStyle w:val="listbulletfirst"/>
        <w:numPr>
          <w:ilvl w:val="0"/>
          <w:numId w:val="5"/>
        </w:numPr>
        <w:jc w:val="left"/>
      </w:pPr>
      <w:r w:rsidRPr="00562349">
        <w:t>Listen to users' voice</w:t>
      </w:r>
    </w:p>
    <w:p w14:paraId="75D9EFA9" w14:textId="77777777" w:rsidR="000F3AF4" w:rsidRPr="00562349" w:rsidRDefault="000F3AF4" w:rsidP="000F3AF4">
      <w:pPr>
        <w:spacing w:line="360" w:lineRule="auto"/>
        <w:ind w:firstLine="420"/>
        <w:jc w:val="left"/>
        <w:rPr>
          <w:rFonts w:ascii="Dante MT Std" w:hAnsi="Dante MT Std"/>
          <w:sz w:val="26"/>
          <w:szCs w:val="26"/>
          <w:u w:color="000000"/>
        </w:rPr>
      </w:pPr>
      <w:r w:rsidRPr="00562349">
        <w:rPr>
          <w:rFonts w:ascii="Dante MT Std" w:hAnsi="Dante MT Std"/>
          <w:sz w:val="26"/>
          <w:szCs w:val="26"/>
          <w:u w:color="000000"/>
        </w:rPr>
        <w:t>Different people use iOS in different ways, which depends on their own requirements. If you don't have much inspiration, you can listen to the requirements of users. As long as there are requirements, there are potential users of your tweaks that meet these requirements.</w:t>
      </w:r>
    </w:p>
    <w:p w14:paraId="44CC1417" w14:textId="77777777" w:rsidR="000F3AF4" w:rsidRPr="00562349" w:rsidRDefault="000F3AF4" w:rsidP="000F3AF4">
      <w:pPr>
        <w:spacing w:line="360" w:lineRule="auto"/>
        <w:ind w:firstLine="420"/>
        <w:jc w:val="left"/>
        <w:rPr>
          <w:rFonts w:ascii="Dante MT Std" w:hAnsi="Dante MT Std"/>
          <w:sz w:val="26"/>
          <w:szCs w:val="26"/>
          <w:u w:color="000000"/>
        </w:rPr>
      </w:pPr>
      <w:r w:rsidRPr="00562349">
        <w:rPr>
          <w:rFonts w:ascii="Dante MT Std" w:hAnsi="Dante MT Std"/>
          <w:sz w:val="26"/>
          <w:szCs w:val="26"/>
          <w:u w:color="000000"/>
        </w:rPr>
        <w:t>If large projects have been done, you can write customized tweaks for minority. If you are not qualified to reverse low-level functions, you can start from simple functions of higher level. After each release, listen to your users' feedbacks humbly and improve your tweaks with rapid iteration. Trust me, your effort will pay off. Take LowPowerBanner as an example, the idea of LowPowerBanner came from the suggestion of a user PrimeCode. I finished the first version of LowPowerBanner in less than 5 hours and it had no more than 50 lines of code. However, within 8 hours after the release, downloads had approached 30,000 (as shown in figure 5-5), the popularity of it was far beyond my expectation. Remember, users’ wisdom is inexhaustible. If you don't have any good ideas, listening to users would be surprisingly helpful!</w:t>
      </w:r>
    </w:p>
    <w:p w14:paraId="642B8D32" w14:textId="77777777" w:rsidR="000F3AF4" w:rsidRDefault="000F3AF4" w:rsidP="000F3AF4">
      <w:pPr>
        <w:keepNext/>
        <w:widowControl/>
        <w:spacing w:after="240"/>
        <w:jc w:val="center"/>
        <w:rPr>
          <w:sz w:val="21"/>
          <w:szCs w:val="21"/>
        </w:rPr>
      </w:pPr>
      <w:r>
        <w:rPr>
          <w:noProof/>
          <w:sz w:val="21"/>
          <w:szCs w:val="21"/>
          <w:lang w:eastAsia="zh-CN"/>
        </w:rPr>
        <w:lastRenderedPageBreak/>
        <w:drawing>
          <wp:inline distT="0" distB="0" distL="0" distR="0" wp14:anchorId="38D5CF44" wp14:editId="7D7D3931">
            <wp:extent cx="3600001" cy="1094168"/>
            <wp:effectExtent l="0" t="0" r="0" b="0"/>
            <wp:docPr id="1073741918"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pic:nvPicPr>
                  <pic:blipFill>
                    <a:blip r:embed="rId173">
                      <a:extLst/>
                    </a:blip>
                    <a:stretch>
                      <a:fillRect/>
                    </a:stretch>
                  </pic:blipFill>
                  <pic:spPr>
                    <a:xfrm>
                      <a:off x="0" y="0"/>
                      <a:ext cx="3600001" cy="1094168"/>
                    </a:xfrm>
                    <a:prstGeom prst="rect">
                      <a:avLst/>
                    </a:prstGeom>
                    <a:ln w="12700" cap="flat">
                      <a:noFill/>
                      <a:miter lim="400000"/>
                    </a:ln>
                    <a:effectLst/>
                  </pic:spPr>
                </pic:pic>
              </a:graphicData>
            </a:graphic>
          </wp:inline>
        </w:drawing>
      </w:r>
    </w:p>
    <w:p w14:paraId="75D4A502" w14:textId="77777777" w:rsidR="000F3AF4" w:rsidRPr="00562349" w:rsidRDefault="000F3AF4" w:rsidP="00562349">
      <w:pPr>
        <w:pStyle w:val="aa"/>
        <w:ind w:left="0" w:firstLine="0"/>
        <w:jc w:val="center"/>
        <w:rPr>
          <w:i w:val="0"/>
          <w:sz w:val="24"/>
          <w:szCs w:val="24"/>
        </w:rPr>
      </w:pPr>
      <w:r w:rsidRPr="00562349">
        <w:rPr>
          <w:i w:val="0"/>
          <w:sz w:val="24"/>
          <w:szCs w:val="24"/>
        </w:rPr>
        <w:t>Figure 5-5 Downloads of LowPowerBanner 1.0</w:t>
      </w:r>
    </w:p>
    <w:p w14:paraId="79CB2280" w14:textId="77777777" w:rsidR="000F3AF4" w:rsidRPr="00562349" w:rsidRDefault="000F3AF4" w:rsidP="00562349">
      <w:pPr>
        <w:pStyle w:val="listbulletfirst"/>
        <w:numPr>
          <w:ilvl w:val="0"/>
          <w:numId w:val="5"/>
        </w:numPr>
        <w:jc w:val="left"/>
      </w:pPr>
      <w:r w:rsidRPr="00562349">
        <w:t>Anatomize iOS</w:t>
      </w:r>
    </w:p>
    <w:p w14:paraId="00F7948C" w14:textId="77777777" w:rsidR="000F3AF4" w:rsidRPr="00562349" w:rsidRDefault="000F3AF4" w:rsidP="000F3AF4">
      <w:pPr>
        <w:spacing w:line="360" w:lineRule="auto"/>
        <w:ind w:firstLine="420"/>
        <w:jc w:val="left"/>
        <w:rPr>
          <w:rFonts w:ascii="Dante MT Std" w:hAnsi="Dante MT Std"/>
          <w:sz w:val="26"/>
          <w:szCs w:val="26"/>
          <w:u w:color="000000"/>
        </w:rPr>
      </w:pPr>
      <w:r w:rsidRPr="00562349">
        <w:rPr>
          <w:rFonts w:ascii="Dante MT Std" w:hAnsi="Dante MT Std"/>
          <w:sz w:val="26"/>
          <w:szCs w:val="26"/>
          <w:u w:color="000000"/>
        </w:rPr>
        <w:t>The greater your ability is, the more things you can do. Starting from writing small Apps, with more and more practices you will have deeper and deeper understanding of iOS. iOS is a closed operating system and only a tip of iceberg has been exposed to us. There are still far too many features that are worth to be further explored. Every time a new jailbreak comes out, someone will post the latest class-dump headers on the Internet. We can easily find the download link by searching “iOS private headers” on Google, which eliminates the trouble of class-dumping by ourselves. Objective-C methods follow a regular naming convention, making it possible for us to guess the meanings of most methods. For example, in SpringBoard.h:</w:t>
      </w:r>
    </w:p>
    <w:p w14:paraId="350A5EB4" w14:textId="77777777" w:rsidR="000F3AF4" w:rsidRPr="00562349" w:rsidRDefault="000F3AF4" w:rsidP="00562349">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562349">
        <w:rPr>
          <w:rFonts w:ascii="Monaco" w:hAnsi="Monaco"/>
          <w:kern w:val="0"/>
          <w:sz w:val="20"/>
          <w:szCs w:val="20"/>
          <w:shd w:val="clear" w:color="auto" w:fill="D8D8D8"/>
        </w:rPr>
        <w:t>- (void)reboot;</w:t>
      </w:r>
    </w:p>
    <w:p w14:paraId="69E000CC" w14:textId="77777777" w:rsidR="000F3AF4" w:rsidRPr="00562349" w:rsidRDefault="000F3AF4" w:rsidP="00562349">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562349">
        <w:rPr>
          <w:rFonts w:ascii="Monaco" w:hAnsi="Monaco"/>
          <w:kern w:val="0"/>
          <w:sz w:val="20"/>
          <w:szCs w:val="20"/>
          <w:shd w:val="clear" w:color="auto" w:fill="D8D8D8"/>
        </w:rPr>
        <w:t>- (void)relaunchSpringBoard;</w:t>
      </w:r>
    </w:p>
    <w:p w14:paraId="518B7C8B" w14:textId="77777777" w:rsidR="000F3AF4" w:rsidRPr="00562349" w:rsidRDefault="000F3AF4" w:rsidP="00562349">
      <w:pPr>
        <w:spacing w:line="360" w:lineRule="auto"/>
        <w:ind w:firstLine="420"/>
        <w:jc w:val="left"/>
        <w:rPr>
          <w:rFonts w:ascii="Dante MT Std" w:hAnsi="Dante MT Std"/>
          <w:sz w:val="26"/>
          <w:szCs w:val="26"/>
          <w:u w:color="000000"/>
        </w:rPr>
      </w:pPr>
      <w:r w:rsidRPr="00562349">
        <w:rPr>
          <w:rFonts w:ascii="Dante MT Std" w:hAnsi="Dante MT Std"/>
          <w:sz w:val="26"/>
          <w:szCs w:val="26"/>
          <w:u w:color="000000"/>
        </w:rPr>
        <w:t>And in UIViewController.h:</w:t>
      </w:r>
    </w:p>
    <w:p w14:paraId="6F35CE57" w14:textId="77777777" w:rsidR="000F3AF4" w:rsidRPr="00562349" w:rsidRDefault="000F3AF4" w:rsidP="00562349">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562349">
        <w:rPr>
          <w:rFonts w:ascii="Monaco" w:hAnsi="Monaco"/>
          <w:kern w:val="0"/>
          <w:sz w:val="20"/>
          <w:szCs w:val="20"/>
          <w:shd w:val="clear" w:color="auto" w:fill="D8D8D8"/>
        </w:rPr>
        <w:t>- (void)attentionClassDumpUser:(id)arg1</w:t>
      </w:r>
    </w:p>
    <w:p w14:paraId="7E39C461" w14:textId="77777777" w:rsidR="000F3AF4" w:rsidRPr="00562349" w:rsidRDefault="000F3AF4" w:rsidP="00562349">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562349">
        <w:rPr>
          <w:rFonts w:ascii="Monaco" w:hAnsi="Monaco"/>
          <w:kern w:val="0"/>
          <w:sz w:val="20"/>
          <w:szCs w:val="20"/>
          <w:shd w:val="clear" w:color="auto" w:fill="D8D8D8"/>
        </w:rPr>
        <w:t>yesItsUsAgain:(id)arg2</w:t>
      </w:r>
    </w:p>
    <w:p w14:paraId="092FC948" w14:textId="77777777" w:rsidR="000F3AF4" w:rsidRPr="00562349" w:rsidRDefault="000F3AF4" w:rsidP="00562349">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562349">
        <w:rPr>
          <w:rFonts w:ascii="Monaco" w:hAnsi="Monaco"/>
          <w:kern w:val="0"/>
          <w:sz w:val="20"/>
          <w:szCs w:val="20"/>
          <w:shd w:val="clear" w:color="auto" w:fill="D8D8D8"/>
        </w:rPr>
        <w:t>althoughSwizzlingAndOverridingPrivateMethodsIsFun:(id)arg3</w:t>
      </w:r>
    </w:p>
    <w:p w14:paraId="0949955E" w14:textId="77777777" w:rsidR="000F3AF4" w:rsidRPr="00562349" w:rsidRDefault="000F3AF4" w:rsidP="00562349">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562349">
        <w:rPr>
          <w:rFonts w:ascii="Monaco" w:hAnsi="Monaco"/>
          <w:kern w:val="0"/>
          <w:sz w:val="20"/>
          <w:szCs w:val="20"/>
          <w:shd w:val="clear" w:color="auto" w:fill="D8D8D8"/>
        </w:rPr>
        <w:t>itWasntMuchFunWhenYourAppStoppedWorking:(id)arg4</w:t>
      </w:r>
    </w:p>
    <w:p w14:paraId="66F3F231" w14:textId="77777777" w:rsidR="000F3AF4" w:rsidRPr="00562349" w:rsidRDefault="000F3AF4" w:rsidP="00562349">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562349">
        <w:rPr>
          <w:rFonts w:ascii="Monaco" w:hAnsi="Monaco"/>
          <w:kern w:val="0"/>
          <w:sz w:val="20"/>
          <w:szCs w:val="20"/>
          <w:shd w:val="clear" w:color="auto" w:fill="D8D8D8"/>
        </w:rPr>
        <w:t>pleaseRefrainFromDoingSoInTheFutureOkayThanksBye:(id)arg5;</w:t>
      </w:r>
    </w:p>
    <w:p w14:paraId="379F20BC" w14:textId="77777777" w:rsidR="000F3AF4" w:rsidRPr="00562349" w:rsidRDefault="000F3AF4" w:rsidP="000F3AF4">
      <w:pPr>
        <w:spacing w:line="360" w:lineRule="auto"/>
        <w:ind w:firstLine="420"/>
        <w:jc w:val="left"/>
        <w:rPr>
          <w:rFonts w:ascii="Dante MT Std" w:hAnsi="Dante MT Std"/>
          <w:sz w:val="26"/>
          <w:szCs w:val="26"/>
          <w:u w:color="000000"/>
        </w:rPr>
      </w:pPr>
      <w:r w:rsidRPr="00562349">
        <w:rPr>
          <w:rFonts w:ascii="Dante MT Std" w:hAnsi="Dante MT Std"/>
          <w:sz w:val="26"/>
          <w:szCs w:val="26"/>
          <w:u w:color="000000"/>
        </w:rPr>
        <w:t>Browsing method names is an important source of inspiration as well as a shortcut for you to get familiar with low-level iOS functions. The more implementation details of iOS you master, the more powerful tweaks you can write. Audio Recorder, developed by limneos, is a best example. Even though the launch of iOS dates back to 2007, there is no feature like phone call recording until Audio Recorder’s born 7 years later. I'm sure that there are a lot of people who have the same idea and even have already tried to realize it by themselves. But why only limneos succeeds? It is because limneos has a deeper understanding of iOS than others. “Talk is cheap. Show me the code.”</w:t>
      </w:r>
    </w:p>
    <w:p w14:paraId="6EB7AB74" w14:textId="744AFFDB" w:rsidR="000F3AF4" w:rsidRPr="00562349" w:rsidRDefault="000F3AF4" w:rsidP="00E2248A">
      <w:pPr>
        <w:pStyle w:val="3"/>
        <w:numPr>
          <w:ilvl w:val="0"/>
          <w:numId w:val="68"/>
        </w:numPr>
        <w:rPr>
          <w:rStyle w:val="afc"/>
        </w:rPr>
      </w:pPr>
      <w:r w:rsidRPr="00562349">
        <w:rPr>
          <w:rStyle w:val="afc"/>
        </w:rPr>
        <w:t>Locate target files</w:t>
      </w:r>
    </w:p>
    <w:p w14:paraId="17397535" w14:textId="77777777" w:rsidR="000F3AF4" w:rsidRPr="00562349" w:rsidRDefault="000F3AF4" w:rsidP="000F3AF4">
      <w:pPr>
        <w:spacing w:line="360" w:lineRule="auto"/>
        <w:ind w:firstLine="420"/>
        <w:jc w:val="left"/>
        <w:rPr>
          <w:rFonts w:ascii="Dante MT Std" w:hAnsi="Dante MT Std"/>
          <w:sz w:val="26"/>
          <w:szCs w:val="26"/>
          <w:u w:color="000000"/>
        </w:rPr>
      </w:pPr>
      <w:r w:rsidRPr="00562349">
        <w:rPr>
          <w:rFonts w:ascii="Dante MT Std" w:hAnsi="Dante MT Std"/>
          <w:sz w:val="26"/>
          <w:szCs w:val="26"/>
          <w:u w:color="000000"/>
        </w:rPr>
        <w:t xml:space="preserve">After we know what functions we want to implement, we should start to look for the binaries that provide these functions. In general, the most frequently used methods to locate the </w:t>
      </w:r>
      <w:r w:rsidRPr="00562349">
        <w:rPr>
          <w:rFonts w:ascii="Dante MT Std" w:hAnsi="Dante MT Std"/>
          <w:sz w:val="26"/>
          <w:szCs w:val="26"/>
          <w:u w:color="000000"/>
        </w:rPr>
        <w:lastRenderedPageBreak/>
        <w:t>binaries are as follows.</w:t>
      </w:r>
    </w:p>
    <w:p w14:paraId="125233AB" w14:textId="77777777" w:rsidR="000F3AF4" w:rsidRPr="00562349" w:rsidRDefault="000F3AF4" w:rsidP="00562349">
      <w:pPr>
        <w:pStyle w:val="listbulletfirst"/>
        <w:numPr>
          <w:ilvl w:val="0"/>
          <w:numId w:val="5"/>
        </w:numPr>
        <w:jc w:val="left"/>
      </w:pPr>
      <w:r w:rsidRPr="00562349">
        <w:t>Fixed location</w:t>
      </w:r>
    </w:p>
    <w:p w14:paraId="7694F08C" w14:textId="77777777" w:rsidR="000F3AF4" w:rsidRPr="001E752A" w:rsidRDefault="000F3AF4" w:rsidP="001E752A">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At this stage, our targets of reverse engineering are usually dylibs, bundles and daemons. Fortunately, the locations of these files are almost fixed in the filesystem.</w:t>
      </w:r>
    </w:p>
    <w:p w14:paraId="4ADD2B5C" w14:textId="039A1218" w:rsidR="000F3AF4" w:rsidRPr="001E752A" w:rsidRDefault="000F3AF4" w:rsidP="001E752A">
      <w:pPr>
        <w:pStyle w:val="listbulletfirst"/>
        <w:numPr>
          <w:ilvl w:val="0"/>
          <w:numId w:val="51"/>
        </w:numPr>
        <w:jc w:val="left"/>
      </w:pPr>
      <w:r w:rsidRPr="001E752A">
        <w:t>CydiaSubstrate based dylibs are all stored in "/Library/MobileSubstrate/DynamicLibraries/". We can find them without effort.</w:t>
      </w:r>
    </w:p>
    <w:p w14:paraId="21D5560B" w14:textId="692CBAB5" w:rsidR="000F3AF4" w:rsidRPr="001E752A" w:rsidRDefault="000F3AF4" w:rsidP="001E752A">
      <w:pPr>
        <w:pStyle w:val="listbulletfirst"/>
        <w:numPr>
          <w:ilvl w:val="0"/>
          <w:numId w:val="51"/>
        </w:numPr>
        <w:jc w:val="left"/>
      </w:pPr>
      <w:r w:rsidRPr="001E752A">
        <w:t>Bundles can be divided into 2 categories, which are App and framework respectively. Bundles of AppStore Apps are stored in "/var/mobile/Containers/Bundle/Application/", bundles of system Apps are stored in “/Applications/”, and bundles of frameworks are stored in "/System/Library/Frameworks" and "/System/Library/PrivateFrameworks". For bundles of other types, you can discuss with us on http://bbs.iosre.com.</w:t>
      </w:r>
    </w:p>
    <w:p w14:paraId="1052B3DF" w14:textId="60100C0E" w:rsidR="000F3AF4" w:rsidRPr="001E752A" w:rsidRDefault="000F3AF4" w:rsidP="001E752A">
      <w:pPr>
        <w:pStyle w:val="listbulletfirst"/>
        <w:numPr>
          <w:ilvl w:val="0"/>
          <w:numId w:val="51"/>
        </w:numPr>
        <w:jc w:val="left"/>
      </w:pPr>
      <w:r w:rsidRPr="001E752A">
        <w:t>Configuration files of daemons, which are plist formatted, are all stored in "/System/Library/LaunchDaemons/", "/Library/LaunchDaemons" and "/Library/LaunchAgents/". The “ProgramArguments” fields in these files are the absolute paths of daemon exectuables, such as:</w:t>
      </w:r>
    </w:p>
    <w:p w14:paraId="4FCB3D9D"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 xml:space="preserve">snakeninnys-MacBook:~ snakeninny$ plutil -p /Users/snakeninny/Desktop/com.apple.backboardd.plist </w:t>
      </w:r>
    </w:p>
    <w:p w14:paraId="43079470"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w:t>
      </w:r>
    </w:p>
    <w:p w14:paraId="14D675D1"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w:t>
      </w:r>
    </w:p>
    <w:p w14:paraId="02728056"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 xml:space="preserve">  "ProgramArguments" =&gt; [</w:t>
      </w:r>
    </w:p>
    <w:p w14:paraId="7DB21990"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 xml:space="preserve">    0 =&gt; "/usr/libexec/backboardd"</w:t>
      </w:r>
    </w:p>
    <w:p w14:paraId="348B9D9B"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 xml:space="preserve">  ]</w:t>
      </w:r>
    </w:p>
    <w:p w14:paraId="6B2A0A1D"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w:t>
      </w:r>
    </w:p>
    <w:p w14:paraId="46D2ED53"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w:t>
      </w:r>
    </w:p>
    <w:p w14:paraId="24E76D7C" w14:textId="77777777" w:rsidR="000F3AF4" w:rsidRPr="001E752A" w:rsidRDefault="000F3AF4" w:rsidP="001E752A">
      <w:pPr>
        <w:pStyle w:val="listbulletfirst"/>
        <w:numPr>
          <w:ilvl w:val="0"/>
          <w:numId w:val="5"/>
        </w:numPr>
        <w:jc w:val="left"/>
      </w:pPr>
      <w:r w:rsidRPr="001E752A">
        <w:t>Locate with Cydia</w:t>
      </w:r>
    </w:p>
    <w:p w14:paraId="5D5FE9D7"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Deb packages installed through command "dpkg -i" will be recorded by Cydia. You can locate these debs in Cydia’s "Expert" view under “Installed” category, as shown in figure 5-6.</w:t>
      </w:r>
    </w:p>
    <w:p w14:paraId="439AB4FF" w14:textId="77777777" w:rsidR="000F3AF4" w:rsidRDefault="000F3AF4" w:rsidP="000F3AF4">
      <w:pPr>
        <w:keepNext/>
        <w:widowControl/>
        <w:spacing w:after="240"/>
        <w:jc w:val="center"/>
        <w:rPr>
          <w:sz w:val="21"/>
          <w:szCs w:val="21"/>
        </w:rPr>
      </w:pPr>
      <w:r>
        <w:rPr>
          <w:noProof/>
          <w:sz w:val="21"/>
          <w:szCs w:val="21"/>
          <w:lang w:eastAsia="zh-CN"/>
        </w:rPr>
        <w:lastRenderedPageBreak/>
        <w:drawing>
          <wp:inline distT="0" distB="0" distL="0" distR="0" wp14:anchorId="480816AB" wp14:editId="795A8059">
            <wp:extent cx="2028057" cy="3600001"/>
            <wp:effectExtent l="0" t="0" r="0" b="0"/>
            <wp:docPr id="1073741919"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pic:nvPicPr>
                  <pic:blipFill>
                    <a:blip r:embed="rId174">
                      <a:extLst/>
                    </a:blip>
                    <a:stretch>
                      <a:fillRect/>
                    </a:stretch>
                  </pic:blipFill>
                  <pic:spPr>
                    <a:xfrm>
                      <a:off x="0" y="0"/>
                      <a:ext cx="2028057" cy="3600001"/>
                    </a:xfrm>
                    <a:prstGeom prst="rect">
                      <a:avLst/>
                    </a:prstGeom>
                    <a:ln w="12700" cap="flat">
                      <a:noFill/>
                      <a:miter lim="400000"/>
                    </a:ln>
                    <a:effectLst/>
                  </pic:spPr>
                </pic:pic>
              </a:graphicData>
            </a:graphic>
          </wp:inline>
        </w:drawing>
      </w:r>
    </w:p>
    <w:p w14:paraId="211E76F3" w14:textId="77777777" w:rsidR="000F3AF4" w:rsidRPr="001E752A" w:rsidRDefault="000F3AF4" w:rsidP="001E752A">
      <w:pPr>
        <w:pStyle w:val="aa"/>
        <w:ind w:left="0" w:firstLine="0"/>
        <w:jc w:val="center"/>
        <w:rPr>
          <w:i w:val="0"/>
          <w:sz w:val="24"/>
          <w:szCs w:val="24"/>
        </w:rPr>
      </w:pPr>
      <w:r w:rsidRPr="001E752A">
        <w:rPr>
          <w:i w:val="0"/>
          <w:sz w:val="24"/>
          <w:szCs w:val="24"/>
        </w:rPr>
        <w:t>Figure 5-6 Expert view in Cydia</w:t>
      </w:r>
    </w:p>
    <w:p w14:paraId="28C619BA"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Then you can choose the target App and go to “Details” view, as shown in figure 5-7.</w:t>
      </w:r>
    </w:p>
    <w:p w14:paraId="52D5B90E" w14:textId="77777777" w:rsidR="000F3AF4" w:rsidRDefault="000F3AF4" w:rsidP="000F3AF4">
      <w:pPr>
        <w:keepNext/>
        <w:widowControl/>
        <w:spacing w:after="240"/>
        <w:jc w:val="center"/>
        <w:rPr>
          <w:sz w:val="21"/>
          <w:szCs w:val="21"/>
        </w:rPr>
      </w:pPr>
      <w:r>
        <w:rPr>
          <w:noProof/>
          <w:sz w:val="21"/>
          <w:szCs w:val="21"/>
          <w:lang w:eastAsia="zh-CN"/>
        </w:rPr>
        <w:drawing>
          <wp:inline distT="0" distB="0" distL="0" distR="0" wp14:anchorId="1FFADB8F" wp14:editId="75C5AEC6">
            <wp:extent cx="2028057" cy="3600001"/>
            <wp:effectExtent l="0" t="0" r="0" b="0"/>
            <wp:docPr id="1073741920"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pic:nvPicPr>
                  <pic:blipFill>
                    <a:blip r:embed="rId175">
                      <a:extLst/>
                    </a:blip>
                    <a:stretch>
                      <a:fillRect/>
                    </a:stretch>
                  </pic:blipFill>
                  <pic:spPr>
                    <a:xfrm>
                      <a:off x="0" y="0"/>
                      <a:ext cx="2028057" cy="3600001"/>
                    </a:xfrm>
                    <a:prstGeom prst="rect">
                      <a:avLst/>
                    </a:prstGeom>
                    <a:ln w="12700" cap="flat">
                      <a:noFill/>
                      <a:miter lim="400000"/>
                    </a:ln>
                    <a:effectLst/>
                  </pic:spPr>
                </pic:pic>
              </a:graphicData>
            </a:graphic>
          </wp:inline>
        </w:drawing>
      </w:r>
    </w:p>
    <w:p w14:paraId="6C2928AC" w14:textId="77777777" w:rsidR="000F3AF4" w:rsidRPr="001E752A" w:rsidRDefault="000F3AF4" w:rsidP="001E752A">
      <w:pPr>
        <w:pStyle w:val="aa"/>
        <w:ind w:left="0" w:firstLine="0"/>
        <w:jc w:val="center"/>
        <w:rPr>
          <w:i w:val="0"/>
          <w:sz w:val="24"/>
          <w:szCs w:val="24"/>
        </w:rPr>
      </w:pPr>
      <w:r w:rsidRPr="001E752A">
        <w:rPr>
          <w:i w:val="0"/>
          <w:sz w:val="24"/>
          <w:szCs w:val="24"/>
        </w:rPr>
        <w:t>Figure 5-7 Details View</w:t>
      </w:r>
    </w:p>
    <w:p w14:paraId="020A3F7B"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After that, choose "Filesystem Content" and you will see all files in the deb package, as shown in figure 5-8.</w:t>
      </w:r>
    </w:p>
    <w:p w14:paraId="5E3201DC" w14:textId="77777777" w:rsidR="000F3AF4" w:rsidRDefault="000F3AF4" w:rsidP="000F3AF4">
      <w:pPr>
        <w:keepNext/>
        <w:widowControl/>
        <w:spacing w:after="240"/>
        <w:jc w:val="center"/>
        <w:rPr>
          <w:sz w:val="21"/>
          <w:szCs w:val="21"/>
        </w:rPr>
      </w:pPr>
      <w:r>
        <w:rPr>
          <w:noProof/>
          <w:sz w:val="21"/>
          <w:szCs w:val="21"/>
          <w:lang w:eastAsia="zh-CN"/>
        </w:rPr>
        <w:lastRenderedPageBreak/>
        <w:drawing>
          <wp:inline distT="0" distB="0" distL="0" distR="0" wp14:anchorId="3BCEDA1E" wp14:editId="099271DD">
            <wp:extent cx="2028057" cy="3600001"/>
            <wp:effectExtent l="0" t="0" r="0" b="0"/>
            <wp:docPr id="1073741921"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pic:nvPicPr>
                  <pic:blipFill>
                    <a:blip r:embed="rId176">
                      <a:extLst/>
                    </a:blip>
                    <a:stretch>
                      <a:fillRect/>
                    </a:stretch>
                  </pic:blipFill>
                  <pic:spPr>
                    <a:xfrm>
                      <a:off x="0" y="0"/>
                      <a:ext cx="2028057" cy="3600001"/>
                    </a:xfrm>
                    <a:prstGeom prst="rect">
                      <a:avLst/>
                    </a:prstGeom>
                    <a:ln w="12700" cap="flat">
                      <a:noFill/>
                      <a:miter lim="400000"/>
                    </a:ln>
                    <a:effectLst/>
                  </pic:spPr>
                </pic:pic>
              </a:graphicData>
            </a:graphic>
          </wp:inline>
        </w:drawing>
      </w:r>
    </w:p>
    <w:p w14:paraId="3F7E4D42" w14:textId="77777777" w:rsidR="000F3AF4" w:rsidRPr="001E752A" w:rsidRDefault="000F3AF4" w:rsidP="001E752A">
      <w:pPr>
        <w:pStyle w:val="aa"/>
        <w:ind w:left="0" w:firstLine="0"/>
        <w:jc w:val="center"/>
        <w:rPr>
          <w:i w:val="0"/>
          <w:sz w:val="24"/>
          <w:szCs w:val="24"/>
        </w:rPr>
      </w:pPr>
      <w:r w:rsidRPr="001E752A">
        <w:rPr>
          <w:i w:val="0"/>
          <w:sz w:val="24"/>
          <w:szCs w:val="24"/>
        </w:rPr>
        <w:t>Figure 5- 8 Installed files</w:t>
      </w:r>
    </w:p>
    <w:p w14:paraId="6B66C2E0"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You can easily find each file’s location now.</w:t>
      </w:r>
    </w:p>
    <w:p w14:paraId="604F0CC6" w14:textId="7D1596B8" w:rsidR="000F3AF4" w:rsidRDefault="000F3AF4" w:rsidP="001E752A">
      <w:pPr>
        <w:pStyle w:val="listbulletfirst"/>
        <w:numPr>
          <w:ilvl w:val="0"/>
          <w:numId w:val="5"/>
        </w:numPr>
        <w:jc w:val="left"/>
      </w:pPr>
      <w:r>
        <w:t>PreferenceBundle</w:t>
      </w:r>
    </w:p>
    <w:p w14:paraId="53A9FC71"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PreferenceBundle resides in the Settings App and its functionality is somehow vague. It can be either used as a configuration of another process such as “DimInCall”, shown in figure 5-9.</w:t>
      </w:r>
    </w:p>
    <w:p w14:paraId="3B466633" w14:textId="77777777" w:rsidR="000F3AF4" w:rsidRDefault="000F3AF4" w:rsidP="000F3AF4">
      <w:pPr>
        <w:keepNext/>
        <w:widowControl/>
        <w:spacing w:after="240"/>
        <w:jc w:val="center"/>
        <w:rPr>
          <w:lang w:val="zh-TW" w:eastAsia="zh-TW"/>
        </w:rPr>
      </w:pPr>
      <w:r>
        <w:rPr>
          <w:noProof/>
          <w:lang w:eastAsia="zh-CN"/>
        </w:rPr>
        <w:lastRenderedPageBreak/>
        <w:drawing>
          <wp:inline distT="0" distB="0" distL="0" distR="0" wp14:anchorId="5226F144" wp14:editId="3B02B092">
            <wp:extent cx="2028057" cy="3600001"/>
            <wp:effectExtent l="0" t="0" r="0" b="0"/>
            <wp:docPr id="1073741922"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pic:nvPicPr>
                  <pic:blipFill>
                    <a:blip r:embed="rId177">
                      <a:extLst/>
                    </a:blip>
                    <a:stretch>
                      <a:fillRect/>
                    </a:stretch>
                  </pic:blipFill>
                  <pic:spPr>
                    <a:xfrm>
                      <a:off x="0" y="0"/>
                      <a:ext cx="2028057" cy="3600001"/>
                    </a:xfrm>
                    <a:prstGeom prst="rect">
                      <a:avLst/>
                    </a:prstGeom>
                    <a:ln w="12700" cap="flat">
                      <a:noFill/>
                      <a:miter lim="400000"/>
                    </a:ln>
                    <a:effectLst/>
                  </pic:spPr>
                </pic:pic>
              </a:graphicData>
            </a:graphic>
          </wp:inline>
        </w:drawing>
      </w:r>
    </w:p>
    <w:p w14:paraId="16CB82A1" w14:textId="77777777" w:rsidR="000F3AF4" w:rsidRPr="001E752A" w:rsidRDefault="000F3AF4" w:rsidP="001E752A">
      <w:pPr>
        <w:pStyle w:val="aa"/>
        <w:ind w:left="0" w:firstLine="0"/>
        <w:jc w:val="center"/>
        <w:rPr>
          <w:i w:val="0"/>
          <w:sz w:val="24"/>
          <w:szCs w:val="24"/>
        </w:rPr>
      </w:pPr>
      <w:r w:rsidRPr="001E752A">
        <w:rPr>
          <w:i w:val="0"/>
          <w:sz w:val="24"/>
          <w:szCs w:val="24"/>
        </w:rPr>
        <w:t>Figure 5- 9 DimInCall</w:t>
      </w:r>
    </w:p>
    <w:p w14:paraId="185F14A3"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Or it can perform some actual operations and function like an executable such as “WLAN”, shown in figure 5-10.</w:t>
      </w:r>
    </w:p>
    <w:p w14:paraId="12A762E5" w14:textId="77777777" w:rsidR="000F3AF4" w:rsidRDefault="000F3AF4" w:rsidP="000F3AF4">
      <w:pPr>
        <w:keepNext/>
        <w:widowControl/>
        <w:spacing w:after="240"/>
        <w:jc w:val="center"/>
        <w:rPr>
          <w:sz w:val="21"/>
          <w:szCs w:val="21"/>
        </w:rPr>
      </w:pPr>
      <w:r>
        <w:rPr>
          <w:noProof/>
          <w:sz w:val="21"/>
          <w:szCs w:val="21"/>
          <w:lang w:eastAsia="zh-CN"/>
        </w:rPr>
        <w:drawing>
          <wp:inline distT="0" distB="0" distL="0" distR="0" wp14:anchorId="713C95F8" wp14:editId="3C524F7E">
            <wp:extent cx="2028057" cy="3600001"/>
            <wp:effectExtent l="0" t="0" r="0" b="0"/>
            <wp:docPr id="1073741923" name="officeArt object"/>
            <wp:cNvGraphicFramePr/>
            <a:graphic xmlns:a="http://schemas.openxmlformats.org/drawingml/2006/main">
              <a:graphicData uri="http://schemas.openxmlformats.org/drawingml/2006/picture">
                <pic:pic xmlns:pic="http://schemas.openxmlformats.org/drawingml/2006/picture">
                  <pic:nvPicPr>
                    <pic:cNvPr id="1073741834" name="image10.png"/>
                    <pic:cNvPicPr/>
                  </pic:nvPicPr>
                  <pic:blipFill>
                    <a:blip r:embed="rId178">
                      <a:extLst/>
                    </a:blip>
                    <a:stretch>
                      <a:fillRect/>
                    </a:stretch>
                  </pic:blipFill>
                  <pic:spPr>
                    <a:xfrm>
                      <a:off x="0" y="0"/>
                      <a:ext cx="2028057" cy="3600001"/>
                    </a:xfrm>
                    <a:prstGeom prst="rect">
                      <a:avLst/>
                    </a:prstGeom>
                    <a:ln w="12700" cap="flat">
                      <a:noFill/>
                      <a:miter lim="400000"/>
                    </a:ln>
                    <a:effectLst/>
                  </pic:spPr>
                </pic:pic>
              </a:graphicData>
            </a:graphic>
          </wp:inline>
        </w:drawing>
      </w:r>
    </w:p>
    <w:p w14:paraId="3A89AF14" w14:textId="77777777" w:rsidR="000F3AF4" w:rsidRPr="001E752A" w:rsidRDefault="000F3AF4" w:rsidP="001E752A">
      <w:pPr>
        <w:pStyle w:val="aa"/>
        <w:ind w:left="0" w:firstLine="0"/>
        <w:jc w:val="center"/>
        <w:rPr>
          <w:i w:val="0"/>
          <w:sz w:val="24"/>
          <w:szCs w:val="24"/>
        </w:rPr>
      </w:pPr>
      <w:r w:rsidRPr="001E752A">
        <w:rPr>
          <w:i w:val="0"/>
          <w:sz w:val="24"/>
          <w:szCs w:val="24"/>
        </w:rPr>
        <w:t>Figure 5- 10 WLAN</w:t>
      </w:r>
    </w:p>
    <w:p w14:paraId="4F0E5B78"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 xml:space="preserve">Our attention lies on actual operations of an App for sure. As a result, how to locate </w:t>
      </w:r>
      <w:r w:rsidRPr="001E752A">
        <w:rPr>
          <w:rFonts w:ascii="Dante MT Std" w:hAnsi="Dante MT Std"/>
          <w:sz w:val="26"/>
          <w:szCs w:val="26"/>
          <w:u w:color="000000"/>
        </w:rPr>
        <w:lastRenderedPageBreak/>
        <w:t>PreferenceBundle binaries that perform the actual operations is one topic for us to study. Third party PreferenceBundles that come from AppStore can be only used as configuration of their corresponding Apps, they don’t provide any actual functions, there’s no need to locate them. PreferenceBundles from Cydia are also not problems because the solution was already introduced in “locate by Cydia”. However, when it comes to the iOS built-in PreferenceBundles, the process of locating their binaries is a bit complicated.</w:t>
      </w:r>
    </w:p>
    <w:p w14:paraId="74D7F630"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The UI of a PreferenceBundle can be written programmatically or be constructed from a plist file with a fixed format (You can refer to http://iphonedevwiki.net/index.php/Preferences_specifier_plist for the format). When we try to reverse engineer a PreferenceBundle, if all control object types in the PreferenceBundle UI come from preferences specifier plist, such as the “About” view shown in figure 5-11, we should pay attention to distinguish whether it is written programmatically or constructed from plist.</w:t>
      </w:r>
    </w:p>
    <w:p w14:paraId="1C0C8959"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For a built-in PreferenceBundle, if it is written programmatically, its actual function is very probably to be included in its binary, which can be located in "/System/Library/PreferenceBundles/". Otherwise, if it’s constructed from a preferences specifier plist, we have to analyze the relationship between the plist and its actual function, try to find a cut-in point and then locate the binary that provides the actual function. In a nutshell, the case of PreferenceBundle is comparatively complex and is inappropriate as a novice practice. If you find that you don't completely understand the content mentioned above, don't worry, we will present an example later in this chapter. Meanwhile, you can go to our website for more discussion on PreferenceBundle.</w:t>
      </w:r>
    </w:p>
    <w:p w14:paraId="27FDE331" w14:textId="77777777" w:rsidR="000F3AF4" w:rsidRDefault="000F3AF4" w:rsidP="000F3AF4">
      <w:pPr>
        <w:keepNext/>
        <w:widowControl/>
        <w:spacing w:after="240"/>
        <w:jc w:val="center"/>
        <w:rPr>
          <w:sz w:val="21"/>
          <w:szCs w:val="21"/>
        </w:rPr>
      </w:pPr>
      <w:r>
        <w:rPr>
          <w:noProof/>
          <w:sz w:val="21"/>
          <w:szCs w:val="21"/>
          <w:lang w:eastAsia="zh-CN"/>
        </w:rPr>
        <w:lastRenderedPageBreak/>
        <w:drawing>
          <wp:inline distT="0" distB="0" distL="0" distR="0" wp14:anchorId="3CC06D1D" wp14:editId="3D26D14B">
            <wp:extent cx="2028057" cy="3600001"/>
            <wp:effectExtent l="0" t="0" r="0" b="0"/>
            <wp:docPr id="1073741924" name="officeArt object"/>
            <wp:cNvGraphicFramePr/>
            <a:graphic xmlns:a="http://schemas.openxmlformats.org/drawingml/2006/main">
              <a:graphicData uri="http://schemas.openxmlformats.org/drawingml/2006/picture">
                <pic:pic xmlns:pic="http://schemas.openxmlformats.org/drawingml/2006/picture">
                  <pic:nvPicPr>
                    <pic:cNvPr id="1073741835" name="image11.png"/>
                    <pic:cNvPicPr/>
                  </pic:nvPicPr>
                  <pic:blipFill>
                    <a:blip r:embed="rId179">
                      <a:extLst/>
                    </a:blip>
                    <a:stretch>
                      <a:fillRect/>
                    </a:stretch>
                  </pic:blipFill>
                  <pic:spPr>
                    <a:xfrm>
                      <a:off x="0" y="0"/>
                      <a:ext cx="2028057" cy="3600001"/>
                    </a:xfrm>
                    <a:prstGeom prst="rect">
                      <a:avLst/>
                    </a:prstGeom>
                    <a:ln w="12700" cap="flat">
                      <a:noFill/>
                      <a:miter lim="400000"/>
                    </a:ln>
                    <a:effectLst/>
                  </pic:spPr>
                </pic:pic>
              </a:graphicData>
            </a:graphic>
          </wp:inline>
        </w:drawing>
      </w:r>
    </w:p>
    <w:p w14:paraId="520189B2" w14:textId="77777777" w:rsidR="000F3AF4" w:rsidRPr="001E752A" w:rsidRDefault="000F3AF4" w:rsidP="001E752A">
      <w:pPr>
        <w:pStyle w:val="aa"/>
        <w:ind w:left="0" w:firstLine="0"/>
        <w:jc w:val="center"/>
        <w:rPr>
          <w:i w:val="0"/>
          <w:sz w:val="24"/>
          <w:szCs w:val="24"/>
        </w:rPr>
      </w:pPr>
      <w:r w:rsidRPr="001E752A">
        <w:rPr>
          <w:i w:val="0"/>
          <w:sz w:val="24"/>
          <w:szCs w:val="24"/>
        </w:rPr>
        <w:t>Figure 5- 11 About</w:t>
      </w:r>
    </w:p>
    <w:p w14:paraId="200C42AA" w14:textId="75E61870" w:rsidR="000F3AF4" w:rsidRDefault="000F3AF4" w:rsidP="001E752A">
      <w:pPr>
        <w:pStyle w:val="listbulletfirst"/>
        <w:numPr>
          <w:ilvl w:val="0"/>
          <w:numId w:val="5"/>
        </w:numPr>
        <w:jc w:val="left"/>
      </w:pPr>
      <w:r>
        <w:t>grep</w:t>
      </w:r>
    </w:p>
    <w:p w14:paraId="116634CC"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Grep is a command line tool from UNIX and it is capable of searching files that match a given regular expression. Grep is a built-in command on OSX; on iOS, it is ported by Saurik and installed accompanying with Cydia by default. grep can quickly narrow down the search scope when we want to find the source of a string. For example, if we want to find which binaries call [IMDAccount initWithAccountID:defaults:service:], we can rely on grep after we sshed into iOS:</w:t>
      </w:r>
    </w:p>
    <w:p w14:paraId="19044310"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FunMaker-5:~ root# grep -r initWithAccountID:defaults:service: /System/Library/</w:t>
      </w:r>
    </w:p>
    <w:p w14:paraId="538D8531"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Binary file /System/Library/Caches/com.apple.dyld/dyld_shared_cache_armv7s matches</w:t>
      </w:r>
    </w:p>
    <w:p w14:paraId="773B9478"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grep: /System/Library/Caches/com.apple.dyld/enable-dylibs-to-override-cache: No such file or directory</w:t>
      </w:r>
    </w:p>
    <w:p w14:paraId="43BBC078"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grep: /System/Library/Frameworks/CoreGraphics.framework/Resources/libCGCorePDF.dylib: No such file or directory</w:t>
      </w:r>
    </w:p>
    <w:p w14:paraId="14D3A59F"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grep: /System/Library/Frameworks/CoreGraphics.framework/Resources/libCMSBuiltin.dylib: No such file or directory</w:t>
      </w:r>
    </w:p>
    <w:p w14:paraId="16857911"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grep: /System/Library/Frameworks/CoreGraphics.framework/Resources/libCMaps.dylib: No such file or directory</w:t>
      </w:r>
    </w:p>
    <w:p w14:paraId="19822C69"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grep: /System/Library/Frameworks/System.framework/System: No such file or directory</w:t>
      </w:r>
    </w:p>
    <w:p w14:paraId="2746AF06"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From the result, we can see that the method appears in dyld_shared_cache_armv7s. Now, we can use grep again in the decached dyld_shared_cache_armv7s:</w:t>
      </w:r>
    </w:p>
    <w:p w14:paraId="5DB5448E"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lastRenderedPageBreak/>
        <w:t>snakeninnysiMac:~ snakeninny$ grep -r initWithAccountID:defaults:service: /Users/snakeninny/Code/iOSSystemBinaries/8.1_iPhone5</w:t>
      </w:r>
    </w:p>
    <w:p w14:paraId="0E13F174"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Binary file /Users/snakeninny/Code/iOSSystemBinaries/8.1_iPhone5/dyld_shared_cache_armv7s matches</w:t>
      </w:r>
    </w:p>
    <w:p w14:paraId="2E2297E7"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grep: /Users/snakeninny/Code/iOSSystemBinaries/8.1_iPhone5/System/Library/Caches/com.apple.xpc/sdk.dylib: Too many levels of symbolic links</w:t>
      </w:r>
    </w:p>
    <w:p w14:paraId="002A4B91"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grep: /Users/snakeninny/Code/iOSSystemBinaries/8.1_iPhone5/System/Library/Frameworks/OpenGLES.framework/libLLVMContainer.dylib: Too many levels of symbolic links</w:t>
      </w:r>
    </w:p>
    <w:p w14:paraId="71A1BA90"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Binary file /Users/snakeninny/Code/iOSSystemBinaries/8.1_iPhone5/System/Library/PrivateFrameworks/IMDaemonCore.framework/IMDaemonCore matches</w:t>
      </w:r>
    </w:p>
    <w:p w14:paraId="78F0643B"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You can see that in the "/System/Library/" directory, [IMDAccount initWithAccountID:defaults:service:] appears in IMDaemonCore, so we can start our analysis from this binary.</w:t>
      </w:r>
    </w:p>
    <w:p w14:paraId="394230F5" w14:textId="126B1AF6" w:rsidR="000F3AF4" w:rsidRPr="001E752A" w:rsidRDefault="000F3AF4" w:rsidP="00E2248A">
      <w:pPr>
        <w:pStyle w:val="3"/>
        <w:numPr>
          <w:ilvl w:val="0"/>
          <w:numId w:val="68"/>
        </w:numPr>
        <w:rPr>
          <w:rStyle w:val="afc"/>
        </w:rPr>
      </w:pPr>
      <w:r w:rsidRPr="001E752A">
        <w:rPr>
          <w:rStyle w:val="afc"/>
        </w:rPr>
        <w:t>Locate target functions</w:t>
      </w:r>
    </w:p>
    <w:p w14:paraId="3B5CF4B5" w14:textId="77777777" w:rsidR="000F3AF4" w:rsidRPr="001E752A" w:rsidRDefault="000F3AF4" w:rsidP="001E752A">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After we’ve located the target binaries, we can class-dump them and look for target methods in the headers. Locating target functions is relatively easy and can be done in two ways.</w:t>
      </w:r>
    </w:p>
    <w:p w14:paraId="78248517" w14:textId="77777777" w:rsidR="000F3AF4" w:rsidRPr="001E752A" w:rsidRDefault="000F3AF4" w:rsidP="001E752A">
      <w:pPr>
        <w:pStyle w:val="listbulletfirst"/>
        <w:numPr>
          <w:ilvl w:val="0"/>
          <w:numId w:val="5"/>
        </w:numPr>
        <w:jc w:val="left"/>
      </w:pPr>
      <w:r w:rsidRPr="001E752A">
        <w:t>Use the bulit-in search function in OSX</w:t>
      </w:r>
    </w:p>
    <w:p w14:paraId="2C12AC2F" w14:textId="77777777" w:rsidR="000F3AF4" w:rsidRPr="001E752A" w:rsidRDefault="000F3AF4" w:rsidP="001E752A">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It’s an undeniable fact that the bulit-in search function in OSX is the most powerful one among all operating systems I have ever used. It is so powerful that not only can we search file names, but also we’re able to search file contents. Further, its search speed is fast for both searching inside a folder or the entire disk. Taking advantage of this tool can help us locate target files in a pile of files very fast. For example, if we are interested in the proximity sensor on iPhone and want to take a look at what features are provided within those related methods, we can open the folder in which we save class-dump headers, then type “proximity” (case insensitive) in the search bar at top-right corner, as shown in figure 5-12.</w:t>
      </w:r>
    </w:p>
    <w:p w14:paraId="17D37D23" w14:textId="77777777" w:rsidR="000F3AF4" w:rsidRDefault="000F3AF4" w:rsidP="000F3AF4">
      <w:pPr>
        <w:keepNext/>
        <w:widowControl/>
        <w:spacing w:after="240"/>
        <w:jc w:val="center"/>
        <w:rPr>
          <w:sz w:val="21"/>
          <w:szCs w:val="21"/>
        </w:rPr>
      </w:pPr>
      <w:r>
        <w:rPr>
          <w:noProof/>
          <w:sz w:val="21"/>
          <w:szCs w:val="21"/>
          <w:lang w:eastAsia="zh-CN"/>
        </w:rPr>
        <w:lastRenderedPageBreak/>
        <w:drawing>
          <wp:inline distT="0" distB="0" distL="0" distR="0" wp14:anchorId="15380955" wp14:editId="21CAC89D">
            <wp:extent cx="3600001" cy="2417518"/>
            <wp:effectExtent l="0" t="0" r="0" b="0"/>
            <wp:docPr id="1073741925"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pic:nvPicPr>
                  <pic:blipFill>
                    <a:blip r:embed="rId180">
                      <a:extLst/>
                    </a:blip>
                    <a:stretch>
                      <a:fillRect/>
                    </a:stretch>
                  </pic:blipFill>
                  <pic:spPr>
                    <a:xfrm>
                      <a:off x="0" y="0"/>
                      <a:ext cx="3600001" cy="2417518"/>
                    </a:xfrm>
                    <a:prstGeom prst="rect">
                      <a:avLst/>
                    </a:prstGeom>
                    <a:ln w="12700" cap="flat">
                      <a:noFill/>
                      <a:miter lim="400000"/>
                    </a:ln>
                    <a:effectLst/>
                  </pic:spPr>
                </pic:pic>
              </a:graphicData>
            </a:graphic>
          </wp:inline>
        </w:drawing>
      </w:r>
    </w:p>
    <w:p w14:paraId="27747006" w14:textId="77777777" w:rsidR="000F3AF4" w:rsidRPr="001E752A" w:rsidRDefault="000F3AF4" w:rsidP="001E752A">
      <w:pPr>
        <w:pStyle w:val="aa"/>
        <w:ind w:left="0" w:firstLine="0"/>
        <w:jc w:val="center"/>
        <w:rPr>
          <w:i w:val="0"/>
          <w:sz w:val="24"/>
          <w:szCs w:val="24"/>
        </w:rPr>
      </w:pPr>
      <w:r w:rsidRPr="001E752A">
        <w:rPr>
          <w:i w:val="0"/>
          <w:sz w:val="24"/>
          <w:szCs w:val="24"/>
        </w:rPr>
        <w:t>Figure 5- 12 Search in Finder</w:t>
      </w:r>
    </w:p>
    <w:p w14:paraId="38FA5485"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In default case, all text files containing the keyword “proximity” will be listed in Finder, as shown in 5-13.</w:t>
      </w:r>
    </w:p>
    <w:p w14:paraId="768950F3" w14:textId="77777777" w:rsidR="000F3AF4" w:rsidRDefault="000F3AF4" w:rsidP="000F3AF4">
      <w:pPr>
        <w:keepNext/>
        <w:widowControl/>
        <w:spacing w:after="240"/>
        <w:jc w:val="center"/>
        <w:rPr>
          <w:sz w:val="21"/>
          <w:szCs w:val="21"/>
        </w:rPr>
      </w:pPr>
      <w:r>
        <w:rPr>
          <w:noProof/>
          <w:sz w:val="21"/>
          <w:szCs w:val="21"/>
          <w:lang w:eastAsia="zh-CN"/>
        </w:rPr>
        <w:drawing>
          <wp:inline distT="0" distB="0" distL="0" distR="0" wp14:anchorId="7B7EF47E" wp14:editId="50766E39">
            <wp:extent cx="2760323" cy="3600001"/>
            <wp:effectExtent l="0" t="0" r="0" b="0"/>
            <wp:docPr id="1073741926" name="officeArt object"/>
            <wp:cNvGraphicFramePr/>
            <a:graphic xmlns:a="http://schemas.openxmlformats.org/drawingml/2006/main">
              <a:graphicData uri="http://schemas.openxmlformats.org/drawingml/2006/picture">
                <pic:pic xmlns:pic="http://schemas.openxmlformats.org/drawingml/2006/picture">
                  <pic:nvPicPr>
                    <pic:cNvPr id="1073741837" name="image13.png"/>
                    <pic:cNvPicPr/>
                  </pic:nvPicPr>
                  <pic:blipFill>
                    <a:blip r:embed="rId181">
                      <a:extLst/>
                    </a:blip>
                    <a:stretch>
                      <a:fillRect/>
                    </a:stretch>
                  </pic:blipFill>
                  <pic:spPr>
                    <a:xfrm>
                      <a:off x="0" y="0"/>
                      <a:ext cx="2760323" cy="3600001"/>
                    </a:xfrm>
                    <a:prstGeom prst="rect">
                      <a:avLst/>
                    </a:prstGeom>
                    <a:ln w="12700" cap="flat">
                      <a:noFill/>
                      <a:miter lim="400000"/>
                    </a:ln>
                    <a:effectLst/>
                  </pic:spPr>
                </pic:pic>
              </a:graphicData>
            </a:graphic>
          </wp:inline>
        </w:drawing>
      </w:r>
    </w:p>
    <w:p w14:paraId="0CF363EE" w14:textId="77777777" w:rsidR="000F3AF4" w:rsidRPr="001E752A" w:rsidRDefault="000F3AF4" w:rsidP="001E752A">
      <w:pPr>
        <w:pStyle w:val="aa"/>
        <w:ind w:left="0" w:firstLine="0"/>
        <w:jc w:val="center"/>
        <w:rPr>
          <w:i w:val="0"/>
          <w:sz w:val="24"/>
          <w:szCs w:val="24"/>
        </w:rPr>
      </w:pPr>
      <w:r w:rsidRPr="001E752A">
        <w:rPr>
          <w:i w:val="0"/>
          <w:sz w:val="24"/>
          <w:szCs w:val="24"/>
        </w:rPr>
        <w:t>Figure 5-13 Search results in Finder</w:t>
      </w:r>
    </w:p>
    <w:p w14:paraId="704D5948"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You can also narrow down the scope of your search by choosing recursively search the file name in current directory. The remaining task is to open the result files and locate the target methods inside.</w:t>
      </w:r>
    </w:p>
    <w:p w14:paraId="6267055B" w14:textId="77777777" w:rsidR="000F3AF4" w:rsidRPr="001E752A" w:rsidRDefault="000F3AF4" w:rsidP="001E752A">
      <w:pPr>
        <w:pStyle w:val="listbulletfirst"/>
        <w:numPr>
          <w:ilvl w:val="0"/>
          <w:numId w:val="5"/>
        </w:numPr>
        <w:jc w:val="left"/>
      </w:pPr>
      <w:r w:rsidRPr="001E752A">
        <w:t>grep</w:t>
      </w:r>
    </w:p>
    <w:p w14:paraId="25456AF9"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 xml:space="preserve">Yes, it's grep again! Since we have already mentioned that we can use grep to search strings </w:t>
      </w:r>
      <w:r w:rsidRPr="001E752A">
        <w:rPr>
          <w:rFonts w:ascii="Dante MT Std" w:hAnsi="Dante MT Std"/>
          <w:sz w:val="26"/>
          <w:szCs w:val="26"/>
          <w:u w:color="000000"/>
        </w:rPr>
        <w:lastRenderedPageBreak/>
        <w:t>in binaries, it's just a piece of cake for grep to deal with text files. Let's try grep with previous example:</w:t>
      </w:r>
    </w:p>
    <w:p w14:paraId="7325900C"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 xml:space="preserve">snakeninnysiMac:~ snakeninny$ grep -r -i proximity /Users/snakeninny/Code/iOSPrivateHeaders/8.1 </w:t>
      </w:r>
    </w:p>
    <w:p w14:paraId="0314020B"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/Users/snakeninny/Code/iOSPrivateHeaders/8.1/Frameworks/CoreLocation/CDStructures.h:            char proximityUUID[512];</w:t>
      </w:r>
    </w:p>
    <w:p w14:paraId="319EFFD8"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/Users/snakeninny/Code/iOSPrivateHeaders/8.1/Frameworks/CoreLocation/CLBeacon.h:    NSUUID *_proximityUUID;</w:t>
      </w:r>
    </w:p>
    <w:p w14:paraId="3BC9BC84"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w:t>
      </w:r>
    </w:p>
    <w:p w14:paraId="4551E387"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/Users/snakeninny/Code/iOSPrivateHeaders/8.1/SpringBoard/SpringBoard.h:- (_Bool)proximityEventsEnabled;</w:t>
      </w:r>
    </w:p>
    <w:p w14:paraId="71928822"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 xml:space="preserve">/Users/snakeninny/Code/iOSPrivateHeaders/8.1/SpringBoard/SpringBoard.h:- (void)_proximityChanged:(id)arg1; </w:t>
      </w:r>
    </w:p>
    <w:p w14:paraId="1D7D753E"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Although the results of grep are comprehensive, it looks a little messy. Here, I recommend using the built-in search function in OSX. After all, graphical interface looks more straightforward than command line.</w:t>
      </w:r>
    </w:p>
    <w:p w14:paraId="71078CC9" w14:textId="7E40A46A" w:rsidR="000F3AF4" w:rsidRPr="001E752A" w:rsidRDefault="000F3AF4" w:rsidP="00E2248A">
      <w:pPr>
        <w:pStyle w:val="3"/>
        <w:numPr>
          <w:ilvl w:val="0"/>
          <w:numId w:val="68"/>
        </w:numPr>
        <w:rPr>
          <w:rStyle w:val="afc"/>
        </w:rPr>
      </w:pPr>
      <w:r w:rsidRPr="001E752A">
        <w:rPr>
          <w:rStyle w:val="afc"/>
        </w:rPr>
        <w:t>Test private methods</w:t>
      </w:r>
    </w:p>
    <w:p w14:paraId="49B0DCE0"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In reverse engineering, most methods we are interested in are private. As a result, there are no documentations available for reference. If lucky enough, you can get some information from Google. However, it may indicate that your target methods have already been reversed by others, hence your tweak may not be unique. If there is nothing on Google, congratulations, you are probably the first one to come up with the tweak idea, but you have to test the private methods by yourself.</w:t>
      </w:r>
    </w:p>
    <w:p w14:paraId="21165FC2"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Testing Objective-C methods is much simpler than testing C/C++ functions, which can be done via either CydiaSubstrate or Cycript.</w:t>
      </w:r>
    </w:p>
    <w:p w14:paraId="72645BE8" w14:textId="464FD12A" w:rsidR="000F3AF4" w:rsidRPr="001E752A" w:rsidRDefault="000F3AF4" w:rsidP="001E752A">
      <w:pPr>
        <w:pStyle w:val="listbulletfirst"/>
        <w:numPr>
          <w:ilvl w:val="0"/>
          <w:numId w:val="5"/>
        </w:numPr>
        <w:jc w:val="left"/>
      </w:pPr>
      <w:r w:rsidRPr="001E752A">
        <w:t>CydiaSubstrate</w:t>
      </w:r>
    </w:p>
    <w:p w14:paraId="0F26C999"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When testing methods, we mainly use CydiaSubstrate to hook them in order to determine when they’re called. Suppose we think saveScreenShot: in SBScreenShooter.h is called during screenshot, we can write following code to verify it:</w:t>
      </w:r>
    </w:p>
    <w:p w14:paraId="5E109EDD"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%hook SBScreenShotter</w:t>
      </w:r>
    </w:p>
    <w:p w14:paraId="3EAB6B89"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 (void)saveScreenshot:(BOOL)screenshot</w:t>
      </w:r>
    </w:p>
    <w:p w14:paraId="51494C26"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 xml:space="preserve">{ </w:t>
      </w:r>
    </w:p>
    <w:p w14:paraId="03FB1E6E"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ab/>
        <w:t xml:space="preserve">%orig; </w:t>
      </w:r>
    </w:p>
    <w:p w14:paraId="53CB2685"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ab/>
        <w:t>NSLog(@"iOSRE: saveScreenshot: is called");</w:t>
      </w:r>
    </w:p>
    <w:p w14:paraId="33919DE0"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 xml:space="preserve">} </w:t>
      </w:r>
    </w:p>
    <w:p w14:paraId="746260E1"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%end</w:t>
      </w:r>
    </w:p>
    <w:p w14:paraId="7D2B9504"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 xml:space="preserve">Set the tweak filter to "com.apple.springboard", package it into deb using Theos and install </w:t>
      </w:r>
      <w:r w:rsidRPr="001E752A">
        <w:rPr>
          <w:rFonts w:ascii="Dante MT Std" w:hAnsi="Dante MT Std"/>
          <w:sz w:val="26"/>
          <w:szCs w:val="26"/>
          <w:u w:color="000000"/>
        </w:rPr>
        <w:lastRenderedPageBreak/>
        <w:t>it on iOS, then respring. If you feel a bit rusty, don't worry, that's normal; what we care about is stability rather than speed. After lock screen appears, press the home button and lock button at the same time to take a screenshot and then ssh into iOS to view the syslog:</w:t>
      </w:r>
    </w:p>
    <w:p w14:paraId="0C00AF45"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FunMaker-5:~ root# grep iOSRE: /var/log/syslog</w:t>
      </w:r>
    </w:p>
    <w:p w14:paraId="1150A470"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Nov 24 16:22:06 FunMaker-5 SpringBoard[2765]: iOSRE: saveScreenshot: is called</w:t>
      </w:r>
    </w:p>
    <w:p w14:paraId="5DC12345"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You can see that our message is shown in syslog, which means saveScreenshot: is called during screenshot. Since the method name is so explicit, I think most of you still wonder can we really take a screenshot by calling this method?</w:t>
      </w:r>
    </w:p>
    <w:p w14:paraId="5572EBF3"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In iOS reverse engineering, don't be afraid of your curiosity; try Cycript to satisfy your curiosity.</w:t>
      </w:r>
    </w:p>
    <w:p w14:paraId="34D2B9F8" w14:textId="75F08C77" w:rsidR="000F3AF4" w:rsidRPr="001E752A" w:rsidRDefault="000F3AF4" w:rsidP="001E752A">
      <w:pPr>
        <w:pStyle w:val="listbulletfirst"/>
        <w:numPr>
          <w:ilvl w:val="0"/>
          <w:numId w:val="5"/>
        </w:numPr>
        <w:jc w:val="left"/>
      </w:pPr>
      <w:r w:rsidRPr="001E752A">
        <w:t>Cycript</w:t>
      </w:r>
    </w:p>
    <w:p w14:paraId="13354021"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Before I get to know Cycript, I used Theos to test methods. For example, to test saveScreenshot:, I might write a tweak as follows:</w:t>
      </w:r>
    </w:p>
    <w:p w14:paraId="7CE9EE14" w14:textId="77777777" w:rsidR="000F3AF4" w:rsidRPr="001E752A"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1E752A">
        <w:rPr>
          <w:rFonts w:ascii="Monaco" w:hAnsi="Monaco"/>
          <w:sz w:val="20"/>
          <w:szCs w:val="20"/>
          <w:shd w:val="clear" w:color="auto" w:fill="D8D8D8"/>
        </w:rPr>
        <w:t>%hook SpringBoard</w:t>
      </w:r>
    </w:p>
    <w:p w14:paraId="355F6908" w14:textId="77777777" w:rsidR="000F3AF4" w:rsidRPr="001E752A"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1E752A">
        <w:rPr>
          <w:rFonts w:ascii="Monaco" w:hAnsi="Monaco"/>
          <w:sz w:val="20"/>
          <w:szCs w:val="20"/>
          <w:shd w:val="clear" w:color="auto" w:fill="D8D8D8"/>
        </w:rPr>
        <w:t>- (void)_menuButtonDown:(id)down</w:t>
      </w:r>
    </w:p>
    <w:p w14:paraId="284D23CF" w14:textId="77777777" w:rsidR="000F3AF4" w:rsidRPr="001E752A"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1E752A">
        <w:rPr>
          <w:rFonts w:ascii="Monaco" w:hAnsi="Monaco"/>
          <w:sz w:val="20"/>
          <w:szCs w:val="20"/>
          <w:shd w:val="clear" w:color="auto" w:fill="D8D8D8"/>
        </w:rPr>
        <w:t xml:space="preserve">{ </w:t>
      </w:r>
    </w:p>
    <w:p w14:paraId="3263961D" w14:textId="77777777" w:rsidR="000F3AF4" w:rsidRPr="001E752A"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1E752A">
        <w:rPr>
          <w:rFonts w:ascii="Monaco" w:hAnsi="Monaco"/>
          <w:sz w:val="20"/>
          <w:szCs w:val="20"/>
          <w:shd w:val="clear" w:color="auto" w:fill="D8D8D8"/>
        </w:rPr>
        <w:t>%orig;</w:t>
      </w:r>
    </w:p>
    <w:p w14:paraId="3182AF2D" w14:textId="77777777" w:rsidR="000F3AF4" w:rsidRPr="001E752A"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1E752A">
        <w:rPr>
          <w:rFonts w:ascii="Monaco" w:hAnsi="Monaco"/>
          <w:sz w:val="20"/>
          <w:szCs w:val="20"/>
          <w:shd w:val="clear" w:color="auto" w:fill="D8D8D8"/>
        </w:rPr>
        <w:t>SBScreenShotter *shotter = [%c(SBScreenShotter) sharedInstance];</w:t>
      </w:r>
    </w:p>
    <w:p w14:paraId="7D87269D" w14:textId="77777777" w:rsidR="000F3AF4" w:rsidRPr="001E752A"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1E752A">
        <w:rPr>
          <w:rFonts w:ascii="Monaco" w:hAnsi="Monaco"/>
          <w:sz w:val="20"/>
          <w:szCs w:val="20"/>
          <w:shd w:val="clear" w:color="auto" w:fill="D8D8D8"/>
        </w:rPr>
        <w:t xml:space="preserve">[shotter saveScreenshot:YES]; // For the argument here, I guess it’s YES; later we’ll see what happens if it’s NO </w:t>
      </w:r>
    </w:p>
    <w:p w14:paraId="44E14A00" w14:textId="77777777" w:rsidR="000F3AF4" w:rsidRPr="001E752A"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1E752A">
        <w:rPr>
          <w:rFonts w:ascii="Monaco" w:hAnsi="Monaco"/>
          <w:sz w:val="20"/>
          <w:szCs w:val="20"/>
          <w:shd w:val="clear" w:color="auto" w:fill="D8D8D8"/>
        </w:rPr>
        <w:t xml:space="preserve">} </w:t>
      </w:r>
    </w:p>
    <w:p w14:paraId="11E0AA4F" w14:textId="2FE41B70" w:rsidR="000F3AF4" w:rsidRPr="001E752A" w:rsidRDefault="001E752A"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lang w:eastAsia="zh-CN"/>
        </w:rPr>
      </w:pPr>
      <w:r w:rsidRPr="001E752A">
        <w:rPr>
          <w:rFonts w:ascii="Monaco" w:hAnsi="Monaco"/>
          <w:sz w:val="20"/>
          <w:szCs w:val="20"/>
          <w:shd w:val="clear" w:color="auto" w:fill="D8D8D8"/>
        </w:rPr>
        <w:t>%end</w:t>
      </w:r>
    </w:p>
    <w:p w14:paraId="72F25709"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After the tweak takes effect, press the home button and saveScreenShot: will be called. Then you can check whether there is a white flash on screen and whether there is a screenshot in your album. After that, uninstall the tweak in Cydia.</w:t>
      </w:r>
    </w:p>
    <w:p w14:paraId="5601F944"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This approach looked pretty simple before I use Cycript. However, after I’ve achieved the same goal with Cycript, how regretful I was that I had wasted so much time.</w:t>
      </w:r>
    </w:p>
    <w:p w14:paraId="24C48F6E"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The usage of Cycript has already been introduced in chapter 4. Since SBScreenShotter is a class in SpringBoard, we should inject Cycript into SpringBoard and call the method directly to test it out. Unlike tweaks, Cycript doesn’t ask for compilation and clearing up, which saves us great amount of time.</w:t>
      </w:r>
    </w:p>
    <w:p w14:paraId="23BF2DC1"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ssh to iOS and then execute the following commands:</w:t>
      </w:r>
    </w:p>
    <w:p w14:paraId="784B00D4" w14:textId="77777777" w:rsidR="000F3AF4" w:rsidRPr="001E752A"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1E752A">
        <w:rPr>
          <w:rFonts w:ascii="Monaco"/>
          <w:sz w:val="20"/>
          <w:szCs w:val="20"/>
          <w:shd w:val="clear" w:color="auto" w:fill="D8D8D8"/>
        </w:rPr>
        <w:t>FunMaker-5:~ root# cycript -p SpringBoard</w:t>
      </w:r>
    </w:p>
    <w:p w14:paraId="706BBC4D" w14:textId="77777777" w:rsidR="000F3AF4" w:rsidRPr="001E752A"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1E752A">
        <w:rPr>
          <w:rFonts w:ascii="Monaco"/>
          <w:sz w:val="20"/>
          <w:szCs w:val="20"/>
          <w:shd w:val="clear" w:color="auto" w:fill="D8D8D8"/>
        </w:rPr>
        <w:t>cy# [[SBScreenShotter sharedInstance] saveScreenshot:YES]</w:t>
      </w:r>
    </w:p>
    <w:p w14:paraId="7023B667"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 xml:space="preserve">Do you see a white flash on your screen with a shutter sound and a screenshot in your </w:t>
      </w:r>
      <w:r w:rsidRPr="001E752A">
        <w:rPr>
          <w:rFonts w:ascii="Dante MT Std" w:hAnsi="Dante MT Std"/>
          <w:sz w:val="26"/>
          <w:szCs w:val="26"/>
          <w:u w:color="000000"/>
        </w:rPr>
        <w:lastRenderedPageBreak/>
        <w:t>album, just like pressing home button and lock button together? OK, now it’s sure that calling this method manages to take a screenshot. To further satisfy our curiosity, press the up key on keyboard to repeat the last Cycript command and change YES to No. What is the execution result? We will disclose the details in next section.</w:t>
      </w:r>
    </w:p>
    <w:p w14:paraId="251984EE" w14:textId="6C52A344" w:rsidR="000F3AF4" w:rsidRPr="001E752A" w:rsidRDefault="000F3AF4" w:rsidP="00E2248A">
      <w:pPr>
        <w:pStyle w:val="3"/>
        <w:numPr>
          <w:ilvl w:val="0"/>
          <w:numId w:val="68"/>
        </w:numPr>
        <w:rPr>
          <w:rStyle w:val="afc"/>
        </w:rPr>
      </w:pPr>
      <w:r w:rsidRPr="001E752A">
        <w:rPr>
          <w:rStyle w:val="afc"/>
        </w:rPr>
        <w:t>Analyze method arguments</w:t>
      </w:r>
    </w:p>
    <w:p w14:paraId="5F0D6D82" w14:textId="77777777" w:rsidR="000F3AF4" w:rsidRPr="00875318" w:rsidRDefault="000F3AF4" w:rsidP="000F3AF4">
      <w:pPr>
        <w:spacing w:line="360" w:lineRule="auto"/>
        <w:ind w:firstLine="420"/>
        <w:jc w:val="left"/>
        <w:rPr>
          <w:rFonts w:ascii="Dante MT Std" w:hAnsi="Dante MT Std"/>
          <w:sz w:val="26"/>
          <w:szCs w:val="26"/>
          <w:u w:color="000000"/>
        </w:rPr>
      </w:pPr>
      <w:r w:rsidRPr="00875318">
        <w:rPr>
          <w:rFonts w:ascii="Dante MT Std" w:hAnsi="Dante MT Std"/>
          <w:sz w:val="26"/>
          <w:szCs w:val="26"/>
          <w:u w:color="000000"/>
        </w:rPr>
        <w:t>In the above example, in spite of clear arguments and obvious name meanings, we still don't know whether we should pass YES or NO to the argument, so we have to guess. By browsing the class-dump headers, we can see that most argument types are id, which is the generic type in Objective-C and is determined in runtime. As a consequence, we can't even make any guesses. Starting from getting inspiration, we have overcome so many difficulties to reach arguments analyzing. Should we give up only one step away from the final success? No, absolutely not. We still have CydiaSubstrate and Theos.</w:t>
      </w:r>
    </w:p>
    <w:p w14:paraId="212F0645" w14:textId="122BE575" w:rsidR="000F3AF4" w:rsidRPr="00875318" w:rsidRDefault="000F3AF4" w:rsidP="000F3AF4">
      <w:pPr>
        <w:spacing w:line="360" w:lineRule="auto"/>
        <w:ind w:firstLine="420"/>
        <w:jc w:val="left"/>
        <w:rPr>
          <w:rFonts w:ascii="Dante MT Std" w:hAnsi="Dante MT Std"/>
          <w:sz w:val="26"/>
          <w:szCs w:val="26"/>
          <w:u w:color="000000"/>
        </w:rPr>
      </w:pPr>
      <w:r w:rsidRPr="00875318">
        <w:rPr>
          <w:rFonts w:ascii="Dante MT Std" w:hAnsi="Dante MT Std"/>
          <w:sz w:val="26"/>
          <w:szCs w:val="26"/>
          <w:u w:color="000000"/>
        </w:rPr>
        <w:t xml:space="preserve">Do you still remember how to judge when a method is called? Since we can print out a custom string, we can also print out arguments of a method. A very useful method, “description”, can represent the contents of an object as an NSString, and object_getClassName is able to represent the class name of an object as a char*. These two representations can be printed out by %@ and %s respectively and as a result, we will be given enough information for analyzing arguments. For the above screenshot example, whether the argument of saveScreenShot: is YES or NO just determines whether there is a white flash on screen. According to this clue, we can locate the suspicious SBScreenFlash class very soon, which contains a very interesting method flashColor:withCompletion:. We know that the flash can be enabled or not, </w:t>
      </w:r>
      <w:r w:rsidR="00875318">
        <w:rPr>
          <w:rFonts w:ascii="Dante MT Std" w:hAnsi="Dante MT Std" w:hint="eastAsia"/>
          <w:sz w:val="26"/>
          <w:szCs w:val="26"/>
          <w:u w:color="000000"/>
          <w:lang w:eastAsia="zh-CN"/>
        </w:rPr>
        <w:t>are</w:t>
      </w:r>
      <w:r w:rsidRPr="00875318">
        <w:rPr>
          <w:rFonts w:ascii="Dante MT Std" w:hAnsi="Dante MT Std"/>
          <w:sz w:val="26"/>
          <w:szCs w:val="26"/>
          <w:u w:color="000000"/>
        </w:rPr>
        <w:t xml:space="preserve"> there also any possibilities for us to change the flash color? Let's write the following code to satisfy our curiosity.</w:t>
      </w:r>
    </w:p>
    <w:p w14:paraId="24104A14"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xml:space="preserve">%hook SBScreenFlash </w:t>
      </w:r>
    </w:p>
    <w:p w14:paraId="1FF69FE8"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(void)flashColor:(id)arg1 withCompletion:(id)arg2</w:t>
      </w:r>
    </w:p>
    <w:p w14:paraId="53615B6D"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xml:space="preserve">{ </w:t>
      </w:r>
    </w:p>
    <w:p w14:paraId="58FD3DC3"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eastAsia="Monaco" w:hAnsi="Monaco" w:cs="Monaco"/>
          <w:sz w:val="20"/>
          <w:szCs w:val="20"/>
          <w:shd w:val="clear" w:color="auto" w:fill="D8D8D8"/>
        </w:rPr>
        <w:tab/>
        <w:t xml:space="preserve">%orig; </w:t>
      </w:r>
    </w:p>
    <w:p w14:paraId="06374187"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eastAsia="Monaco" w:hAnsi="Monaco" w:cs="Monaco"/>
          <w:sz w:val="20"/>
          <w:szCs w:val="20"/>
          <w:shd w:val="clear" w:color="auto" w:fill="D8D8D8"/>
        </w:rPr>
        <w:tab/>
        <w:t>NSLog(@"iOSRE: flashColor: %s, %@", object_getClassName(arg1), arg1); // [arg1 description] can be replaced by arg1</w:t>
      </w:r>
    </w:p>
    <w:p w14:paraId="10D989CC"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xml:space="preserve">} </w:t>
      </w:r>
    </w:p>
    <w:p w14:paraId="048821F7"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%end</w:t>
      </w:r>
    </w:p>
    <w:p w14:paraId="758BC5D0" w14:textId="77777777" w:rsidR="000F3AF4" w:rsidRPr="00875318" w:rsidRDefault="000F3AF4" w:rsidP="000F3AF4">
      <w:pPr>
        <w:spacing w:line="360" w:lineRule="auto"/>
        <w:ind w:firstLine="420"/>
        <w:jc w:val="left"/>
        <w:rPr>
          <w:rFonts w:ascii="Dante MT Std" w:hAnsi="Dante MT Std"/>
          <w:sz w:val="26"/>
          <w:szCs w:val="26"/>
          <w:u w:color="000000"/>
        </w:rPr>
      </w:pPr>
      <w:r w:rsidRPr="00875318">
        <w:rPr>
          <w:rFonts w:ascii="Dante MT Std" w:hAnsi="Dante MT Std"/>
          <w:sz w:val="26"/>
          <w:szCs w:val="26"/>
          <w:u w:color="000000"/>
        </w:rPr>
        <w:t>We present it here as an exercise for you to rewrite it as a tweak.</w:t>
      </w:r>
    </w:p>
    <w:p w14:paraId="0E30A88A" w14:textId="77777777" w:rsidR="000F3AF4" w:rsidRPr="00875318" w:rsidRDefault="000F3AF4" w:rsidP="000F3AF4">
      <w:pPr>
        <w:spacing w:line="360" w:lineRule="auto"/>
        <w:ind w:firstLine="420"/>
        <w:jc w:val="left"/>
        <w:rPr>
          <w:rFonts w:ascii="Dante MT Std" w:hAnsi="Dante MT Std"/>
          <w:sz w:val="26"/>
          <w:szCs w:val="26"/>
          <w:u w:color="000000"/>
        </w:rPr>
      </w:pPr>
      <w:r w:rsidRPr="00875318">
        <w:rPr>
          <w:rFonts w:ascii="Dante MT Std" w:hAnsi="Dante MT Std"/>
          <w:sz w:val="26"/>
          <w:szCs w:val="26"/>
          <w:u w:color="000000"/>
        </w:rPr>
        <w:lastRenderedPageBreak/>
        <w:t>After the tweak is installed, respring once and take a screenshot. Then ssh to iOS to check the syslog again, you should find information as follows:</w:t>
      </w:r>
    </w:p>
    <w:p w14:paraId="7BBE5FDD"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FunMaker-5:~ root# grep iOSRE: /var/log/syslog</w:t>
      </w:r>
    </w:p>
    <w:p w14:paraId="5170A828"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Nov 24 16:40:33 FunMaker-5 SpringBoard[2926]: iOSRE: flashColor: UICachedDeviceWhiteColor, UIDeviceWhiteColorSpace 1 1</w:t>
      </w:r>
    </w:p>
    <w:p w14:paraId="69EFDE92" w14:textId="77777777" w:rsidR="000F3AF4" w:rsidRPr="00875318" w:rsidRDefault="000F3AF4" w:rsidP="000F3AF4">
      <w:pPr>
        <w:spacing w:line="360" w:lineRule="auto"/>
        <w:ind w:firstLine="420"/>
        <w:jc w:val="left"/>
        <w:rPr>
          <w:rFonts w:ascii="Dante MT Std" w:hAnsi="Dante MT Std"/>
          <w:sz w:val="26"/>
          <w:szCs w:val="26"/>
          <w:u w:color="000000"/>
        </w:rPr>
      </w:pPr>
      <w:r w:rsidRPr="00875318">
        <w:rPr>
          <w:rFonts w:ascii="Dante MT Std" w:hAnsi="Dante MT Std"/>
          <w:sz w:val="26"/>
          <w:szCs w:val="26"/>
          <w:u w:color="000000"/>
        </w:rPr>
        <w:t>It can be seen that flash color is an object of type UICachedDeviceWhiteColor, and its description is "UIDevice WhiteColorSpace 1 1". According to the Objective-C naming conventions, UICachedDeviceWhiteColor is a class in UIKit, but we cannot find it in the document, meaning it is a private class. Class-dump UIKit and then open UICachedDeviceWhiteColor.h:</w:t>
      </w:r>
    </w:p>
    <w:p w14:paraId="323A714A" w14:textId="3E2D3521"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@interface UICachedDeviceWhiteColor : UIDeviceWhiteColor</w:t>
      </w:r>
    </w:p>
    <w:p w14:paraId="0718ED17"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w:t>
      </w:r>
    </w:p>
    <w:p w14:paraId="624C5096"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w:t>
      </w:r>
    </w:p>
    <w:p w14:paraId="24BC8467"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p>
    <w:p w14:paraId="6F302B32"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(void)_forceDealloc;</w:t>
      </w:r>
    </w:p>
    <w:p w14:paraId="25F61DD1"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(void)dealloc;</w:t>
      </w:r>
    </w:p>
    <w:p w14:paraId="6DE2B01E"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(id)copy;</w:t>
      </w:r>
    </w:p>
    <w:p w14:paraId="2C8B5CE5"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(id)copyWithZone:(struct _NSZone *)arg1;</w:t>
      </w:r>
    </w:p>
    <w:p w14:paraId="7977898A"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(id)autorelease;</w:t>
      </w:r>
    </w:p>
    <w:p w14:paraId="79E476DB"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(BOOL)retainWeakReference;</w:t>
      </w:r>
    </w:p>
    <w:p w14:paraId="4CB095D6"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(BOOL)allowsWeakReference;</w:t>
      </w:r>
    </w:p>
    <w:p w14:paraId="2D710A56"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(unsigned int)retainCount;</w:t>
      </w:r>
    </w:p>
    <w:p w14:paraId="64A645AE"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(id)retain;</w:t>
      </w:r>
    </w:p>
    <w:p w14:paraId="59CC0624"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(oneway void)release;</w:t>
      </w:r>
    </w:p>
    <w:p w14:paraId="03147C6E"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p>
    <w:p w14:paraId="43F64A46"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@end</w:t>
      </w:r>
    </w:p>
    <w:p w14:paraId="5A8C2FC1" w14:textId="77777777" w:rsidR="000F3AF4" w:rsidRPr="00875318" w:rsidRDefault="000F3AF4" w:rsidP="000F3AF4">
      <w:pPr>
        <w:spacing w:line="360" w:lineRule="auto"/>
        <w:ind w:firstLine="420"/>
        <w:jc w:val="left"/>
        <w:rPr>
          <w:rFonts w:ascii="Dante MT Std" w:hAnsi="Dante MT Std"/>
          <w:sz w:val="26"/>
          <w:szCs w:val="26"/>
          <w:u w:color="000000"/>
        </w:rPr>
      </w:pPr>
      <w:r w:rsidRPr="00875318">
        <w:rPr>
          <w:rFonts w:ascii="Dante MT Std" w:hAnsi="Dante MT Std"/>
          <w:sz w:val="26"/>
          <w:szCs w:val="26"/>
          <w:u w:color="000000"/>
        </w:rPr>
        <w:t>It inherits from UIDeviceWhiteColor, so let's continue with UIDeviceWhiteColor.h:</w:t>
      </w:r>
    </w:p>
    <w:p w14:paraId="4F10E52A" w14:textId="675C1691"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@interface UIDeviceWhiteColor : UIColor</w:t>
      </w:r>
    </w:p>
    <w:p w14:paraId="5634653B"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w:t>
      </w:r>
    </w:p>
    <w:p w14:paraId="331C74A2"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xml:space="preserve">    float whiteComponent;</w:t>
      </w:r>
    </w:p>
    <w:p w14:paraId="65B3296A"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xml:space="preserve">    float alphaComponent;</w:t>
      </w:r>
    </w:p>
    <w:p w14:paraId="2548BB0D"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xml:space="preserve">    struct CGColor *cachedColor;</w:t>
      </w:r>
    </w:p>
    <w:p w14:paraId="723C98A4"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xml:space="preserve">    long cachedColorOnceToken;</w:t>
      </w:r>
    </w:p>
    <w:p w14:paraId="19B8D141"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w:t>
      </w:r>
    </w:p>
    <w:p w14:paraId="62405FE3"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p>
    <w:p w14:paraId="5AAB66EC"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(BOOL)getHue:(float *)arg1 saturation:(float *)arg2 brightness:(float *)arg3 alpha:(float *)arg4;</w:t>
      </w:r>
    </w:p>
    <w:p w14:paraId="7C98554E"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(BOOL)getRed:(float *)arg1 green:(float *)arg2 blue:(float *)arg3 alpha:(float *)arg4;</w:t>
      </w:r>
    </w:p>
    <w:p w14:paraId="7B0D8EEA"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(BOOL)getWhite:(float *)arg1 alpha:(float *)arg2;</w:t>
      </w:r>
    </w:p>
    <w:p w14:paraId="52309155"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(float)alphaComponent;</w:t>
      </w:r>
    </w:p>
    <w:p w14:paraId="2C443A21"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(struct CGColor *)CGColor;</w:t>
      </w:r>
    </w:p>
    <w:p w14:paraId="5076CC12"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lastRenderedPageBreak/>
        <w:t>- (unsigned int)hash;</w:t>
      </w:r>
    </w:p>
    <w:p w14:paraId="787F9E56"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(BOOL)isEqual:(id)arg1;</w:t>
      </w:r>
    </w:p>
    <w:p w14:paraId="52EA343D"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(id)description;</w:t>
      </w:r>
    </w:p>
    <w:p w14:paraId="7DE2F0AF"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(id)colorSpaceName;</w:t>
      </w:r>
    </w:p>
    <w:p w14:paraId="06385254"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(void)setStroke;</w:t>
      </w:r>
    </w:p>
    <w:p w14:paraId="39BB1172"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(void)setFill;</w:t>
      </w:r>
    </w:p>
    <w:p w14:paraId="58990D57"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(void)set;</w:t>
      </w:r>
    </w:p>
    <w:p w14:paraId="02A1B506"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(id)colorWithAlphaComponent:(float)arg1;</w:t>
      </w:r>
    </w:p>
    <w:p w14:paraId="10AA68AC"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(struct CGColor *)_createCGColorWithAlpha:(float)arg1;</w:t>
      </w:r>
    </w:p>
    <w:p w14:paraId="747E3885"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(id)copyWithZone:(struct _NSZone *)arg1;</w:t>
      </w:r>
    </w:p>
    <w:p w14:paraId="294B3357"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(void)dealloc;</w:t>
      </w:r>
    </w:p>
    <w:p w14:paraId="44FD4F2C"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(id)initWithCGColor:(struct CGColor *)arg1;</w:t>
      </w:r>
    </w:p>
    <w:p w14:paraId="44D31829"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(id)initWithWhite:(float)arg1 alpha:(float)arg2;</w:t>
      </w:r>
    </w:p>
    <w:p w14:paraId="7152BA2D"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p>
    <w:p w14:paraId="0DBD5606"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@end</w:t>
      </w:r>
    </w:p>
    <w:p w14:paraId="3399D974" w14:textId="77777777" w:rsidR="000F3AF4" w:rsidRPr="00875318" w:rsidRDefault="000F3AF4" w:rsidP="000F3AF4">
      <w:pPr>
        <w:spacing w:line="360" w:lineRule="auto"/>
        <w:ind w:firstLine="420"/>
        <w:jc w:val="left"/>
        <w:rPr>
          <w:rFonts w:ascii="Dante MT Std" w:hAnsi="Dante MT Std"/>
          <w:sz w:val="26"/>
          <w:szCs w:val="26"/>
          <w:u w:color="000000"/>
        </w:rPr>
      </w:pPr>
      <w:r w:rsidRPr="00875318">
        <w:rPr>
          <w:rFonts w:ascii="Dante MT Std" w:hAnsi="Dante MT Std"/>
          <w:sz w:val="26"/>
          <w:szCs w:val="26"/>
          <w:u w:color="000000"/>
        </w:rPr>
        <w:t>UIDeviceWhiteColor inherits from UIColor. Since UIColor is a public class, stop our analysis at this level is enough for us to get the result. For other id type arguments, we can apply the same solution.</w:t>
      </w:r>
    </w:p>
    <w:p w14:paraId="3038169A" w14:textId="77777777" w:rsidR="000F3AF4" w:rsidRPr="00875318" w:rsidRDefault="000F3AF4" w:rsidP="000F3AF4">
      <w:pPr>
        <w:spacing w:line="360" w:lineRule="auto"/>
        <w:ind w:firstLine="420"/>
        <w:jc w:val="left"/>
        <w:rPr>
          <w:rFonts w:ascii="Dante MT Std" w:hAnsi="Dante MT Std"/>
          <w:sz w:val="26"/>
          <w:szCs w:val="26"/>
          <w:u w:color="000000"/>
        </w:rPr>
      </w:pPr>
      <w:r w:rsidRPr="00875318">
        <w:rPr>
          <w:rFonts w:ascii="Dante MT Std" w:hAnsi="Dante MT Std"/>
          <w:sz w:val="26"/>
          <w:szCs w:val="26"/>
          <w:u w:color="000000"/>
        </w:rPr>
        <w:t>After we have known the effect of calling a method and analyzed its arguments, we can write our own documents. I suggest you make some simple notes on the analysis results of private methods so that you can recall it quickly next time you use the same private method.</w:t>
      </w:r>
    </w:p>
    <w:p w14:paraId="72C7D527" w14:textId="77777777" w:rsidR="000F3AF4" w:rsidRPr="00875318" w:rsidRDefault="000F3AF4" w:rsidP="000F3AF4">
      <w:pPr>
        <w:spacing w:line="360" w:lineRule="auto"/>
        <w:ind w:firstLine="420"/>
        <w:jc w:val="left"/>
        <w:rPr>
          <w:rFonts w:ascii="Dante MT Std" w:hAnsi="Dante MT Std"/>
          <w:sz w:val="26"/>
          <w:szCs w:val="26"/>
          <w:u w:color="000000"/>
        </w:rPr>
      </w:pPr>
      <w:r w:rsidRPr="00875318">
        <w:rPr>
          <w:rFonts w:ascii="Dante MT Std" w:hAnsi="Dante MT Std"/>
          <w:sz w:val="26"/>
          <w:szCs w:val="26"/>
          <w:u w:color="000000"/>
        </w:rPr>
        <w:t>Next, let’s use Cycript to test this method and see what effect it is when we pass [UIColor magentaColor] as the argument.</w:t>
      </w:r>
    </w:p>
    <w:p w14:paraId="774936BF"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FunMaker-5:~ root# cycript -p SpringBoard</w:t>
      </w:r>
    </w:p>
    <w:p w14:paraId="4EC627B6"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cy# [[SBScreenFlash mainScreenFlasher] flashColor:[UIColor magentaColor] withCompletion:nil]</w:t>
      </w:r>
    </w:p>
    <w:p w14:paraId="22EE415E" w14:textId="77777777" w:rsidR="000F3AF4" w:rsidRPr="00875318" w:rsidRDefault="000F3AF4" w:rsidP="000F3AF4">
      <w:pPr>
        <w:spacing w:line="360" w:lineRule="auto"/>
        <w:ind w:firstLine="420"/>
        <w:jc w:val="left"/>
        <w:rPr>
          <w:rFonts w:ascii="Dante MT Std" w:hAnsi="Dante MT Std"/>
          <w:sz w:val="26"/>
          <w:szCs w:val="26"/>
          <w:u w:color="000000"/>
        </w:rPr>
      </w:pPr>
      <w:r w:rsidRPr="00875318">
        <w:rPr>
          <w:rFonts w:ascii="Dante MT Std" w:hAnsi="Dante MT Std"/>
          <w:sz w:val="26"/>
          <w:szCs w:val="26"/>
          <w:u w:color="000000"/>
        </w:rPr>
        <w:t>A magenta flash scatters on the screen and it is much cooler than the original white flash. Check the album and we don't find a new screenshot. Therefore we guess that this method is just for flashing the screen without actually performing the screenshot operation. Aha, a new tweak inspiration arises, we can hook flashColor:withCompletion: and pass it a custom color to enrich the screen flash with more colors. Also, we present it as an exercise and ask you to write a tweak.</w:t>
      </w:r>
    </w:p>
    <w:p w14:paraId="294E7B3B" w14:textId="77777777" w:rsidR="000F3AF4" w:rsidRPr="00875318" w:rsidRDefault="000F3AF4" w:rsidP="000F3AF4">
      <w:pPr>
        <w:spacing w:line="360" w:lineRule="auto"/>
        <w:ind w:firstLine="420"/>
        <w:jc w:val="left"/>
        <w:rPr>
          <w:rFonts w:ascii="Dante MT Std" w:hAnsi="Dante MT Std"/>
          <w:sz w:val="26"/>
          <w:szCs w:val="26"/>
          <w:u w:color="000000"/>
        </w:rPr>
      </w:pPr>
      <w:r w:rsidRPr="00875318">
        <w:rPr>
          <w:rFonts w:ascii="Dante MT Std" w:hAnsi="Dante MT Std"/>
          <w:sz w:val="26"/>
          <w:szCs w:val="26"/>
          <w:u w:color="000000"/>
        </w:rPr>
        <w:t>All above methodologies are summary of my 5-year experience. Because there is no official documentations for iOS reverse engineering, my personal experiences will inevitably be biased and impossible to cover everything. So you are welcome to http://bbs.iosre.com for further discussions if you have any questions.</w:t>
      </w:r>
    </w:p>
    <w:p w14:paraId="42DA563B" w14:textId="6A09255D" w:rsidR="000F3AF4" w:rsidRPr="00875318" w:rsidRDefault="000F3AF4" w:rsidP="00E2248A">
      <w:pPr>
        <w:pStyle w:val="3"/>
        <w:numPr>
          <w:ilvl w:val="0"/>
          <w:numId w:val="68"/>
        </w:numPr>
        <w:rPr>
          <w:rStyle w:val="afc"/>
        </w:rPr>
      </w:pPr>
      <w:r w:rsidRPr="00875318">
        <w:rPr>
          <w:rStyle w:val="afc"/>
        </w:rPr>
        <w:lastRenderedPageBreak/>
        <w:t>Limitations of class-dump</w:t>
      </w:r>
    </w:p>
    <w:p w14:paraId="4D2B006E" w14:textId="77777777" w:rsidR="000F3AF4" w:rsidRPr="008A16D8" w:rsidRDefault="000F3AF4" w:rsidP="000F3AF4">
      <w:pPr>
        <w:spacing w:line="360" w:lineRule="auto"/>
        <w:ind w:firstLine="420"/>
        <w:jc w:val="left"/>
        <w:rPr>
          <w:rFonts w:ascii="Dante MT Std" w:hAnsi="Dante MT Std"/>
          <w:sz w:val="26"/>
          <w:szCs w:val="26"/>
          <w:u w:color="000000"/>
        </w:rPr>
      </w:pPr>
      <w:r w:rsidRPr="008A16D8">
        <w:rPr>
          <w:rFonts w:ascii="Dante MT Std" w:hAnsi="Dante MT Std"/>
          <w:sz w:val="26"/>
          <w:szCs w:val="26"/>
          <w:u w:color="000000"/>
        </w:rPr>
        <w:t>By analyzing class-dump headers, we’ve found what we are interested in. In section 5.2.4, we’ve seen the effect by passing two contrary arguments to [SBScreenShotter saveScreenShot:].</w:t>
      </w:r>
    </w:p>
    <w:p w14:paraId="05BC647D" w14:textId="77777777" w:rsidR="000F3AF4" w:rsidRPr="008A16D8" w:rsidRDefault="000F3AF4" w:rsidP="000F3AF4">
      <w:pPr>
        <w:spacing w:line="360" w:lineRule="auto"/>
        <w:ind w:firstLine="420"/>
        <w:jc w:val="left"/>
        <w:rPr>
          <w:rFonts w:ascii="Dante MT Std" w:hAnsi="Dante MT Std"/>
          <w:sz w:val="26"/>
          <w:szCs w:val="26"/>
          <w:u w:color="000000"/>
        </w:rPr>
      </w:pPr>
      <w:r w:rsidRPr="008A16D8">
        <w:rPr>
          <w:rFonts w:ascii="Dante MT Std" w:hAnsi="Dante MT Std"/>
          <w:sz w:val="26"/>
          <w:szCs w:val="26"/>
          <w:u w:color="000000"/>
        </w:rPr>
        <w:t>In section 5.2.5, we’ve analyzed the 1st argument of flashColor:withCompletion: in SBScreenFlash. From the effect of flashColor:withCompletion:, we guess that it should happen inside saveScreenShot:. But if we just take class-dump headers and the private methods’ effects as references, we can only know the execution order of saveScreenShot: and flashColor:withCompletion:. Neither can we know anything about implementation details and their relationship, nor can we verify our guesses.</w:t>
      </w:r>
    </w:p>
    <w:p w14:paraId="2767D1CC" w14:textId="77777777" w:rsidR="000F3AF4" w:rsidRPr="008A16D8" w:rsidRDefault="000F3AF4" w:rsidP="000F3AF4">
      <w:pPr>
        <w:spacing w:line="360" w:lineRule="auto"/>
        <w:ind w:firstLine="420"/>
        <w:jc w:val="left"/>
        <w:rPr>
          <w:rFonts w:ascii="Dante MT Std" w:hAnsi="Dante MT Std"/>
          <w:sz w:val="26"/>
          <w:szCs w:val="26"/>
          <w:u w:color="000000"/>
        </w:rPr>
      </w:pPr>
      <w:r w:rsidRPr="008A16D8">
        <w:rPr>
          <w:rFonts w:ascii="Dante MT Std" w:hAnsi="Dante MT Std"/>
          <w:sz w:val="26"/>
          <w:szCs w:val="26"/>
          <w:u w:color="000000"/>
        </w:rPr>
        <w:t>So far, we should celebrate for a while since we have just finished a tweak. Starting from the idea, to target binaries, to interested methods and eventually to the tweak, all reverse engineering on the level of Objective-C follows this methodology; the only differences lie in implementation details. Even if you haven’t worked on jailbreak development at all, you can still master this methodology, it’s nothing harder than App development. However, lower the threshold is, fiercer the competition is. After you have mastered methodologies of iOS reverse engineering on the level of Objective-C and want to step to a higher level, you will find class-dump is not enough.</w:t>
      </w:r>
    </w:p>
    <w:p w14:paraId="54E85666" w14:textId="77777777" w:rsidR="000F3AF4" w:rsidRPr="008A16D8" w:rsidRDefault="000F3AF4" w:rsidP="000F3AF4">
      <w:pPr>
        <w:spacing w:line="360" w:lineRule="auto"/>
        <w:ind w:firstLine="420"/>
        <w:jc w:val="left"/>
        <w:rPr>
          <w:rFonts w:ascii="Dante MT Std" w:hAnsi="Dante MT Std"/>
          <w:sz w:val="26"/>
          <w:szCs w:val="26"/>
          <w:u w:color="000000"/>
        </w:rPr>
      </w:pPr>
      <w:r w:rsidRPr="008A16D8">
        <w:rPr>
          <w:rFonts w:ascii="Dante MT Std" w:hAnsi="Dante MT Std"/>
          <w:sz w:val="26"/>
          <w:szCs w:val="26"/>
          <w:u w:color="000000"/>
        </w:rPr>
        <w:t>With a finished tweak, we still need to realize that we don't fully understand the knowledge related to this tweak, and class-dump headers is insufficient to satisfy our requirements to master all knowledge. It’s like we are in a forest, class-dump just provide us with a shelter while it is not able to help us go out. To find the exit, we further need a map and a compass, which are IDA and LLDB. But these two tools are two high mountains in front of us. Most rookie reverse engineers failed to climb over them and gave up in the half way. For those who have successfully conquered the mountains of IDA and LLDB, they have finally enjoyed a magnificent vista just like a dream has come true. A dream you dream alone is only a dream. A dream we dream together is reality. Let’s stay together to climb over the mountains!</w:t>
      </w:r>
    </w:p>
    <w:p w14:paraId="70477858" w14:textId="27AB9400" w:rsidR="000F3AF4" w:rsidRPr="008A16D8" w:rsidRDefault="000F3AF4" w:rsidP="00E2248A">
      <w:pPr>
        <w:pStyle w:val="20"/>
        <w:numPr>
          <w:ilvl w:val="1"/>
          <w:numId w:val="67"/>
        </w:numPr>
      </w:pPr>
      <w:r w:rsidRPr="008A16D8">
        <w:t>An example tweak using the methodology</w:t>
      </w:r>
    </w:p>
    <w:p w14:paraId="00E0BA63" w14:textId="77777777" w:rsidR="000F3AF4" w:rsidRPr="008A16D8" w:rsidRDefault="000F3AF4" w:rsidP="000F3AF4">
      <w:pPr>
        <w:spacing w:line="360" w:lineRule="auto"/>
        <w:ind w:firstLine="420"/>
        <w:jc w:val="left"/>
        <w:rPr>
          <w:rFonts w:ascii="Dante MT Std" w:hAnsi="Dante MT Std"/>
          <w:sz w:val="26"/>
          <w:szCs w:val="26"/>
          <w:u w:color="000000"/>
        </w:rPr>
      </w:pPr>
      <w:r w:rsidRPr="008A16D8">
        <w:rPr>
          <w:rFonts w:ascii="Dante MT Std" w:hAnsi="Dante MT Std"/>
          <w:sz w:val="26"/>
          <w:szCs w:val="26"/>
          <w:u w:color="000000"/>
        </w:rPr>
        <w:t xml:space="preserve">Before overcoming mountains, we'd better consolidate the knowledge learned so far. So in this section, we will focus on a practical example, which covers all theories mentioned above, in the hope of offering you a smoother transition to chapter 6. The content of this practice is a real </w:t>
      </w:r>
      <w:r w:rsidRPr="008A16D8">
        <w:rPr>
          <w:rFonts w:ascii="Dante MT Std" w:hAnsi="Dante MT Std"/>
          <w:sz w:val="26"/>
          <w:szCs w:val="26"/>
          <w:u w:color="000000"/>
        </w:rPr>
        <w:lastRenderedPageBreak/>
        <w:t>example that fully covers the development process of my iOS 6 tweak, "Speaker SBSettings Toggle". (As shown in figure 5-14). At that moment, I didn't know how to use IDA and LLDB, so all clues were from class-dump headers and guesses. This is a stage most of you will experience when learning iOS reverse engineering, therefore could be a very valuable reference.</w:t>
      </w:r>
    </w:p>
    <w:p w14:paraId="485B2987" w14:textId="77777777" w:rsidR="000F3AF4" w:rsidRDefault="000F3AF4" w:rsidP="000F3AF4">
      <w:pPr>
        <w:keepNext/>
        <w:widowControl/>
        <w:spacing w:after="240"/>
        <w:jc w:val="center"/>
        <w:rPr>
          <w:sz w:val="21"/>
          <w:szCs w:val="21"/>
        </w:rPr>
      </w:pPr>
      <w:r>
        <w:rPr>
          <w:noProof/>
          <w:sz w:val="21"/>
          <w:szCs w:val="21"/>
          <w:lang w:eastAsia="zh-CN"/>
        </w:rPr>
        <w:drawing>
          <wp:inline distT="0" distB="0" distL="0" distR="0" wp14:anchorId="6A6F627C" wp14:editId="4E2230D2">
            <wp:extent cx="2400001" cy="3600001"/>
            <wp:effectExtent l="0" t="0" r="0" b="0"/>
            <wp:docPr id="1073741927" name="officeArt object"/>
            <wp:cNvGraphicFramePr/>
            <a:graphic xmlns:a="http://schemas.openxmlformats.org/drawingml/2006/main">
              <a:graphicData uri="http://schemas.openxmlformats.org/drawingml/2006/picture">
                <pic:pic xmlns:pic="http://schemas.openxmlformats.org/drawingml/2006/picture">
                  <pic:nvPicPr>
                    <pic:cNvPr id="1073741838" name="image14.png"/>
                    <pic:cNvPicPr/>
                  </pic:nvPicPr>
                  <pic:blipFill>
                    <a:blip r:embed="rId182">
                      <a:extLst/>
                    </a:blip>
                    <a:stretch>
                      <a:fillRect/>
                    </a:stretch>
                  </pic:blipFill>
                  <pic:spPr>
                    <a:xfrm>
                      <a:off x="0" y="0"/>
                      <a:ext cx="2400001" cy="3600001"/>
                    </a:xfrm>
                    <a:prstGeom prst="rect">
                      <a:avLst/>
                    </a:prstGeom>
                    <a:ln w="12700" cap="flat">
                      <a:noFill/>
                      <a:miter lim="400000"/>
                    </a:ln>
                    <a:effectLst/>
                  </pic:spPr>
                </pic:pic>
              </a:graphicData>
            </a:graphic>
          </wp:inline>
        </w:drawing>
      </w:r>
    </w:p>
    <w:p w14:paraId="6C54F768" w14:textId="77777777" w:rsidR="000F3AF4" w:rsidRPr="008A16D8" w:rsidRDefault="000F3AF4" w:rsidP="008A16D8">
      <w:pPr>
        <w:pStyle w:val="aa"/>
        <w:ind w:left="0" w:firstLine="0"/>
        <w:jc w:val="center"/>
        <w:rPr>
          <w:i w:val="0"/>
          <w:sz w:val="24"/>
          <w:szCs w:val="24"/>
        </w:rPr>
      </w:pPr>
      <w:r w:rsidRPr="008A16D8">
        <w:rPr>
          <w:i w:val="0"/>
          <w:sz w:val="24"/>
          <w:szCs w:val="24"/>
        </w:rPr>
        <w:t>Figure 5- 14 Speaker SBSettings Toggle</w:t>
      </w:r>
    </w:p>
    <w:p w14:paraId="12A45482" w14:textId="77777777" w:rsidR="000F3AF4" w:rsidRPr="008A16D8" w:rsidRDefault="000F3AF4" w:rsidP="008A16D8">
      <w:pPr>
        <w:spacing w:line="360" w:lineRule="auto"/>
        <w:ind w:firstLine="420"/>
        <w:jc w:val="left"/>
        <w:rPr>
          <w:rFonts w:ascii="Dante MT Std" w:hAnsi="Dante MT Std"/>
          <w:sz w:val="26"/>
          <w:szCs w:val="26"/>
          <w:u w:color="000000"/>
        </w:rPr>
      </w:pPr>
      <w:r w:rsidRPr="008A16D8">
        <w:rPr>
          <w:rFonts w:ascii="Dante MT Std" w:hAnsi="Dante MT Std"/>
          <w:sz w:val="26"/>
          <w:szCs w:val="26"/>
          <w:u w:color="000000"/>
        </w:rPr>
        <w:t>Notice: The following steps no longer work on iOS 8. However, the thinking pattern is good to know.</w:t>
      </w:r>
    </w:p>
    <w:p w14:paraId="454ABF24" w14:textId="7074FCD2" w:rsidR="000F3AF4" w:rsidRPr="008A16D8" w:rsidRDefault="000F3AF4" w:rsidP="00E2248A">
      <w:pPr>
        <w:pStyle w:val="3"/>
        <w:numPr>
          <w:ilvl w:val="0"/>
          <w:numId w:val="69"/>
        </w:numPr>
        <w:rPr>
          <w:rStyle w:val="afc"/>
        </w:rPr>
      </w:pPr>
      <w:r w:rsidRPr="008A16D8">
        <w:rPr>
          <w:rStyle w:val="afc"/>
        </w:rPr>
        <w:t>Get inspiration</w:t>
      </w:r>
    </w:p>
    <w:p w14:paraId="5F939F98" w14:textId="77777777" w:rsidR="000F3AF4" w:rsidRPr="008A16D8" w:rsidRDefault="000F3AF4" w:rsidP="000F3AF4">
      <w:pPr>
        <w:spacing w:line="360" w:lineRule="auto"/>
        <w:ind w:firstLine="420"/>
        <w:jc w:val="left"/>
        <w:rPr>
          <w:rFonts w:ascii="Dante MT Std" w:hAnsi="Dante MT Std"/>
          <w:sz w:val="26"/>
          <w:szCs w:val="26"/>
          <w:u w:color="000000"/>
        </w:rPr>
      </w:pPr>
      <w:r w:rsidRPr="008A16D8">
        <w:rPr>
          <w:rFonts w:ascii="Dante MT Std" w:hAnsi="Dante MT Std"/>
          <w:sz w:val="26"/>
          <w:szCs w:val="26"/>
          <w:u w:color="000000"/>
        </w:rPr>
        <w:t>At the end of March 2012, I received an email from Shoghian, an Iranian-Canadian. In the mail, he shared an idea that iOS users could switch between microphone and speaker during a phone call while few people knew the speaker could be turned on by default. This feature was very useful for those who were cooking, driving or not convenient to hold the phone during a call. However, such a useful feature was hidden in "Settings" → "General" → "Accessibility" → "Incoming Calls", which was a four-level menu (as shown in figure 5-15) so the set up was very cumbersome. Various toggles in SBSettings are aimed to solve problems like this. So I planned to rewrite it as a toggle to make this good feature handier.</w:t>
      </w:r>
    </w:p>
    <w:p w14:paraId="3D5E6A0D" w14:textId="77777777" w:rsidR="000F3AF4" w:rsidRDefault="000F3AF4" w:rsidP="000F3AF4">
      <w:pPr>
        <w:keepNext/>
        <w:widowControl/>
        <w:spacing w:after="240"/>
        <w:jc w:val="center"/>
        <w:rPr>
          <w:sz w:val="21"/>
          <w:szCs w:val="21"/>
        </w:rPr>
      </w:pPr>
      <w:r>
        <w:rPr>
          <w:noProof/>
          <w:sz w:val="21"/>
          <w:szCs w:val="21"/>
          <w:lang w:eastAsia="zh-CN"/>
        </w:rPr>
        <w:lastRenderedPageBreak/>
        <w:drawing>
          <wp:inline distT="0" distB="0" distL="0" distR="0" wp14:anchorId="10B7D936" wp14:editId="781495D3">
            <wp:extent cx="2400001" cy="3600001"/>
            <wp:effectExtent l="0" t="0" r="0" b="0"/>
            <wp:docPr id="1073741928" name="officeArt object"/>
            <wp:cNvGraphicFramePr/>
            <a:graphic xmlns:a="http://schemas.openxmlformats.org/drawingml/2006/main">
              <a:graphicData uri="http://schemas.openxmlformats.org/drawingml/2006/picture">
                <pic:pic xmlns:pic="http://schemas.openxmlformats.org/drawingml/2006/picture">
                  <pic:nvPicPr>
                    <pic:cNvPr id="1073741839" name="image15.png"/>
                    <pic:cNvPicPr/>
                  </pic:nvPicPr>
                  <pic:blipFill>
                    <a:blip r:embed="rId183">
                      <a:extLst/>
                    </a:blip>
                    <a:stretch>
                      <a:fillRect/>
                    </a:stretch>
                  </pic:blipFill>
                  <pic:spPr>
                    <a:xfrm>
                      <a:off x="0" y="0"/>
                      <a:ext cx="2400001" cy="3600001"/>
                    </a:xfrm>
                    <a:prstGeom prst="rect">
                      <a:avLst/>
                    </a:prstGeom>
                    <a:ln w="12700" cap="flat">
                      <a:noFill/>
                      <a:miter lim="400000"/>
                    </a:ln>
                    <a:effectLst/>
                  </pic:spPr>
                </pic:pic>
              </a:graphicData>
            </a:graphic>
          </wp:inline>
        </w:drawing>
      </w:r>
    </w:p>
    <w:p w14:paraId="6A175AC6" w14:textId="77777777" w:rsidR="000F3AF4" w:rsidRPr="008A16D8" w:rsidRDefault="000F3AF4" w:rsidP="008A16D8">
      <w:pPr>
        <w:pStyle w:val="aa"/>
        <w:ind w:left="0" w:firstLine="0"/>
        <w:jc w:val="center"/>
        <w:rPr>
          <w:i w:val="0"/>
          <w:sz w:val="24"/>
          <w:szCs w:val="24"/>
        </w:rPr>
      </w:pPr>
      <w:r w:rsidRPr="008A16D8">
        <w:rPr>
          <w:i w:val="0"/>
          <w:sz w:val="24"/>
          <w:szCs w:val="24"/>
        </w:rPr>
        <w:t>Figure 5- 15 Incoming Calls</w:t>
      </w:r>
    </w:p>
    <w:p w14:paraId="1D0246E8" w14:textId="5838E627" w:rsidR="000F3AF4" w:rsidRPr="008A16D8" w:rsidRDefault="000F3AF4" w:rsidP="00E2248A">
      <w:pPr>
        <w:pStyle w:val="3"/>
        <w:numPr>
          <w:ilvl w:val="0"/>
          <w:numId w:val="69"/>
        </w:numPr>
        <w:rPr>
          <w:rStyle w:val="afc"/>
        </w:rPr>
      </w:pPr>
      <w:r w:rsidRPr="008A16D8">
        <w:rPr>
          <w:rStyle w:val="afc"/>
        </w:rPr>
        <w:t>Locate files</w:t>
      </w:r>
    </w:p>
    <w:p w14:paraId="7B66F81C" w14:textId="0B2047B7" w:rsidR="000F3AF4" w:rsidRPr="008A16D8" w:rsidRDefault="000F3AF4" w:rsidP="000F3AF4">
      <w:pPr>
        <w:spacing w:line="360" w:lineRule="auto"/>
        <w:ind w:firstLine="420"/>
        <w:jc w:val="left"/>
        <w:rPr>
          <w:rFonts w:ascii="Dante MT Std" w:hAnsi="Dante MT Std"/>
          <w:sz w:val="26"/>
          <w:szCs w:val="26"/>
          <w:u w:color="000000"/>
        </w:rPr>
      </w:pPr>
      <w:r w:rsidRPr="008A16D8">
        <w:rPr>
          <w:rFonts w:ascii="Dante MT Std" w:hAnsi="Dante MT Std"/>
          <w:sz w:val="26"/>
          <w:szCs w:val="26"/>
          <w:u w:color="000000"/>
        </w:rPr>
        <w:t xml:space="preserve">Since this feature was inside Settings App, my first reaction was to look for suspicious files under "/Applications/Preferences.app" and "/System/Library/PreferenceBundles/". What I’ve done </w:t>
      </w:r>
      <w:r w:rsidR="006336BC" w:rsidRPr="008A16D8">
        <w:rPr>
          <w:rFonts w:ascii="Dante MT Std" w:hAnsi="Dante MT Std"/>
          <w:sz w:val="26"/>
          <w:szCs w:val="26"/>
          <w:u w:color="000000"/>
        </w:rPr>
        <w:t>is</w:t>
      </w:r>
      <w:r w:rsidRPr="008A16D8">
        <w:rPr>
          <w:rFonts w:ascii="Dante MT Std" w:hAnsi="Dante MT Std"/>
          <w:sz w:val="26"/>
          <w:szCs w:val="26"/>
          <w:u w:color="000000"/>
        </w:rPr>
        <w:t xml:space="preserve"> roughly described as follows.</w:t>
      </w:r>
    </w:p>
    <w:p w14:paraId="38495577" w14:textId="77777777" w:rsidR="000F3AF4" w:rsidRPr="006336BC" w:rsidRDefault="000F3AF4" w:rsidP="006336BC">
      <w:pPr>
        <w:pStyle w:val="listbulletfirst"/>
        <w:numPr>
          <w:ilvl w:val="0"/>
          <w:numId w:val="5"/>
        </w:numPr>
        <w:jc w:val="left"/>
      </w:pPr>
      <w:r w:rsidRPr="006336BC">
        <w:t>Change the system language to English</w:t>
      </w:r>
    </w:p>
    <w:p w14:paraId="7060837B" w14:textId="77777777" w:rsidR="000F3AF4" w:rsidRPr="006336BC" w:rsidRDefault="000F3AF4" w:rsidP="000F3AF4">
      <w:pPr>
        <w:spacing w:line="360" w:lineRule="auto"/>
        <w:ind w:firstLine="420"/>
        <w:jc w:val="left"/>
        <w:rPr>
          <w:rFonts w:ascii="Dante MT Std" w:hAnsi="Dante MT Std"/>
          <w:sz w:val="26"/>
          <w:szCs w:val="26"/>
          <w:u w:color="000000"/>
        </w:rPr>
      </w:pPr>
      <w:r w:rsidRPr="006336BC">
        <w:rPr>
          <w:rFonts w:ascii="Dante MT Std" w:hAnsi="Dante MT Std"/>
          <w:sz w:val="26"/>
          <w:szCs w:val="26"/>
          <w:u w:color="000000"/>
        </w:rPr>
        <w:t>Because the iOS filesystem was in English, I had set the system language to English before analyzing, so that I was more likely to find correspondence between keywords from filesystem and keywords displayed on UI.</w:t>
      </w:r>
    </w:p>
    <w:p w14:paraId="41A0E9F0" w14:textId="77777777" w:rsidR="000F3AF4" w:rsidRPr="006336BC" w:rsidRDefault="000F3AF4" w:rsidP="006336BC">
      <w:pPr>
        <w:pStyle w:val="listbulletfirst"/>
        <w:numPr>
          <w:ilvl w:val="0"/>
          <w:numId w:val="5"/>
        </w:numPr>
        <w:jc w:val="left"/>
      </w:pPr>
      <w:r w:rsidRPr="006336BC">
        <w:t>Discover keyword "Accessibility"</w:t>
      </w:r>
    </w:p>
    <w:p w14:paraId="553B7760" w14:textId="77777777" w:rsidR="000F3AF4" w:rsidRPr="006336BC" w:rsidRDefault="000F3AF4" w:rsidP="000F3AF4">
      <w:pPr>
        <w:spacing w:line="360" w:lineRule="auto"/>
        <w:ind w:firstLine="420"/>
        <w:jc w:val="left"/>
        <w:rPr>
          <w:rFonts w:ascii="Dante MT Std" w:hAnsi="Dante MT Std"/>
          <w:sz w:val="26"/>
          <w:szCs w:val="26"/>
          <w:u w:color="000000"/>
        </w:rPr>
      </w:pPr>
      <w:r w:rsidRPr="006336BC">
        <w:rPr>
          <w:rFonts w:ascii="Dante MT Std" w:hAnsi="Dante MT Std"/>
          <w:sz w:val="26"/>
          <w:szCs w:val="26"/>
          <w:u w:color="000000"/>
        </w:rPr>
        <w:t>After I had changed the system language, the four-level menu has been translated from Chinese to "Settings" → "General" → "Accessibility" → "Incoming calls". The keyword "Accessibility" caught my attention. The reason was that without combining the context, "Accessibility" was too generic to contain "Incoming Calls". So I sshed to iOS and greped the whole filesystem with keyword “Accessibility”. The result was as follows:</w:t>
      </w:r>
    </w:p>
    <w:p w14:paraId="655F79E3"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FunMaker-4s:~ root# grep -r Accessibility /       </w:t>
      </w:r>
    </w:p>
    <w:p w14:paraId="1AD3D568"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grep: /Applications/Activator.app/Default-568h@2x~iphone.png: No such file or directory</w:t>
      </w:r>
    </w:p>
    <w:p w14:paraId="4BAEA563"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lastRenderedPageBreak/>
        <w:t>grep: /Applications/Activator.app/Default.png: No such file or directory</w:t>
      </w:r>
    </w:p>
    <w:p w14:paraId="060BA00F"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grep: /Applications/Activator.app/Default~iphone.png: No such file or directory</w:t>
      </w:r>
    </w:p>
    <w:p w14:paraId="070811CE"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grep: /Applications/Activator.app/LaunchImage-700-568h@2x.png: No such file or directory</w:t>
      </w:r>
    </w:p>
    <w:p w14:paraId="5B9FC1B5"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Binary file /Applications/Activator.app/en.lproj/Localizable.strings matches</w:t>
      </w:r>
    </w:p>
    <w:p w14:paraId="1AD72D99"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grep: /Applications/Activator.app/iOS7-Default-Landscape@2x.png: No such file or directory</w:t>
      </w:r>
    </w:p>
    <w:p w14:paraId="4BFD0F30"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grep: /Applications/Activator.app/iOS7-Default-Portrait@2x.png: No such file or directory</w:t>
      </w:r>
    </w:p>
    <w:p w14:paraId="463C7EA7"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Binary file /Applications/AdSheet.app/AdSheet matches</w:t>
      </w:r>
    </w:p>
    <w:p w14:paraId="19D39AD2"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Binary file /Applications/Compass.app/Compass matches</w:t>
      </w:r>
    </w:p>
    <w:p w14:paraId="65E72F12"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w:t>
      </w:r>
    </w:p>
    <w:p w14:paraId="7105BBFF" w14:textId="77777777" w:rsidR="000F3AF4" w:rsidRPr="006336BC" w:rsidRDefault="000F3AF4" w:rsidP="000F3AF4">
      <w:pPr>
        <w:spacing w:line="360" w:lineRule="auto"/>
        <w:ind w:firstLine="420"/>
        <w:jc w:val="left"/>
        <w:rPr>
          <w:rFonts w:ascii="Dante MT Std" w:hAnsi="Dante MT Std"/>
          <w:sz w:val="26"/>
          <w:szCs w:val="26"/>
          <w:u w:color="000000"/>
        </w:rPr>
      </w:pPr>
      <w:r w:rsidRPr="006336BC">
        <w:rPr>
          <w:rFonts w:ascii="Dante MT Std" w:hAnsi="Dante MT Std"/>
          <w:sz w:val="26"/>
          <w:szCs w:val="26"/>
          <w:u w:color="000000"/>
        </w:rPr>
        <w:t>Despite so many outputs, files shown below with suffix "strings" were very attractive to me:</w:t>
      </w:r>
    </w:p>
    <w:p w14:paraId="040A2C83"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Binary file /Applications/Preferences.app/English.lproj/General-Simulator.strings matches</w:t>
      </w:r>
    </w:p>
    <w:p w14:paraId="155A4F45"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Binary file /Applications/Preferences.app/English.lproj/General~iphone.strings matches</w:t>
      </w:r>
    </w:p>
    <w:p w14:paraId="449FCDF4"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Binary file /Applications/Preferences.app/General-Simulator.plist matches</w:t>
      </w:r>
    </w:p>
    <w:p w14:paraId="41ACD2D9"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Binary file /Applications/Preferences.app/General.plist matches</w:t>
      </w:r>
    </w:p>
    <w:p w14:paraId="1E219411"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Binary file /Applications/Preferences.app/Preferences matches</w:t>
      </w:r>
    </w:p>
    <w:p w14:paraId="093A23B9"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Binary file /Applications/Preferences.app/en_GB.lproj/General-Simulator.strings matches</w:t>
      </w:r>
    </w:p>
    <w:p w14:paraId="167937FE"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Binary file /Applications/Preferences.app/en_GB.lproj/General~iphone.strings matches</w:t>
      </w:r>
    </w:p>
    <w:p w14:paraId="4365BF33" w14:textId="77777777" w:rsidR="000F3AF4" w:rsidRPr="006336BC" w:rsidRDefault="000F3AF4" w:rsidP="000F3AF4">
      <w:pPr>
        <w:spacing w:line="360" w:lineRule="auto"/>
        <w:ind w:firstLine="420"/>
        <w:jc w:val="left"/>
        <w:rPr>
          <w:rFonts w:ascii="Dante MT Std" w:hAnsi="Dante MT Std"/>
          <w:sz w:val="26"/>
          <w:szCs w:val="26"/>
          <w:u w:color="000000"/>
        </w:rPr>
      </w:pPr>
      <w:r w:rsidRPr="006336BC">
        <w:rPr>
          <w:rFonts w:ascii="Dante MT Std" w:hAnsi="Dante MT Std"/>
          <w:sz w:val="26"/>
          <w:szCs w:val="26"/>
          <w:u w:color="000000"/>
        </w:rPr>
        <w:t xml:space="preserve">If nothing went wrong, they were localization files for Apps, which should contain the code name of “Accessibility”. It was very convenient for us to inspect localization files with plutil. So let's take a look at "/Applications/Preferences.app/English.lproj/General~iphone.strings" first. </w:t>
      </w:r>
    </w:p>
    <w:p w14:paraId="3164DCA6"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snakeninnys-MacBook:~ snakeninny$ plutil -p ~/General\~iphone.strings </w:t>
      </w:r>
    </w:p>
    <w:p w14:paraId="05718CF9"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w:t>
      </w:r>
    </w:p>
    <w:p w14:paraId="7039D690"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"Videos..." =&gt; "</w:t>
      </w:r>
      <w:r w:rsidRPr="006336BC">
        <w:rPr>
          <w:rFonts w:ascii="Monaco"/>
          <w:sz w:val="20"/>
          <w:szCs w:val="20"/>
          <w:shd w:val="clear" w:color="auto" w:fill="D8D8D8"/>
        </w:rPr>
        <w:t>•</w:t>
      </w:r>
      <w:r w:rsidRPr="006336BC">
        <w:rPr>
          <w:rFonts w:ascii="Monaco"/>
          <w:sz w:val="20"/>
          <w:szCs w:val="20"/>
          <w:shd w:val="clear" w:color="auto" w:fill="D8D8D8"/>
        </w:rPr>
        <w:t xml:space="preserve"> Videos..."</w:t>
      </w:r>
    </w:p>
    <w:p w14:paraId="75E955A9"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"Wallpaper" =&gt; "Wallpaper"</w:t>
      </w:r>
    </w:p>
    <w:p w14:paraId="13881E45"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"TV_OUT" =&gt; "TV Out"</w:t>
      </w:r>
    </w:p>
    <w:p w14:paraId="67FE09DE"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"SOUND_EFFECTS" =&gt; "Sound Effects"</w:t>
      </w:r>
    </w:p>
    <w:p w14:paraId="17CD6A75"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"d_MINUTES" =&gt; "%@ Minutes"</w:t>
      </w:r>
    </w:p>
    <w:p w14:paraId="3E79D80E"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w:t>
      </w:r>
    </w:p>
    <w:p w14:paraId="63626AD9"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"ACCESSIBILITY" =&gt; "Accessibility"</w:t>
      </w:r>
    </w:p>
    <w:p w14:paraId="51A9F7E6"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"Multitasking_Gestures" =&gt; "Multitasking Gestures"</w:t>
      </w:r>
    </w:p>
    <w:p w14:paraId="00981012"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w:t>
      </w:r>
    </w:p>
    <w:p w14:paraId="64AD2A06"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w:t>
      </w:r>
    </w:p>
    <w:p w14:paraId="62321DD1" w14:textId="77777777" w:rsidR="000F3AF4" w:rsidRPr="006336BC" w:rsidRDefault="000F3AF4" w:rsidP="000F3AF4">
      <w:pPr>
        <w:spacing w:line="360" w:lineRule="auto"/>
        <w:ind w:firstLine="420"/>
        <w:jc w:val="left"/>
        <w:rPr>
          <w:rFonts w:ascii="Dante MT Std" w:hAnsi="Dante MT Std"/>
          <w:sz w:val="26"/>
          <w:szCs w:val="26"/>
          <w:u w:color="000000"/>
        </w:rPr>
      </w:pPr>
      <w:r w:rsidRPr="006336BC">
        <w:rPr>
          <w:rFonts w:ascii="Dante MT Std" w:hAnsi="Dante MT Std"/>
          <w:sz w:val="26"/>
          <w:szCs w:val="26"/>
          <w:u w:color="000000"/>
        </w:rPr>
        <w:t>From "ACCESSIBILITY" =&gt; "Accessibility " we could confirm that "ACCESSIBILITY" was the code name.</w:t>
      </w:r>
    </w:p>
    <w:p w14:paraId="37AEC6F9" w14:textId="77777777" w:rsidR="000F3AF4" w:rsidRPr="006336BC" w:rsidRDefault="000F3AF4" w:rsidP="006336BC">
      <w:pPr>
        <w:pStyle w:val="listbulletfirst"/>
        <w:numPr>
          <w:ilvl w:val="0"/>
          <w:numId w:val="5"/>
        </w:numPr>
        <w:jc w:val="left"/>
      </w:pPr>
      <w:r w:rsidRPr="006336BC">
        <w:t>Discover General.plist</w:t>
      </w:r>
    </w:p>
    <w:p w14:paraId="47141573" w14:textId="77777777" w:rsidR="000F3AF4" w:rsidRPr="006336BC" w:rsidRDefault="000F3AF4" w:rsidP="000F3AF4">
      <w:pPr>
        <w:spacing w:line="360" w:lineRule="auto"/>
        <w:ind w:firstLine="420"/>
        <w:jc w:val="left"/>
        <w:rPr>
          <w:rFonts w:ascii="Dante MT Std" w:hAnsi="Dante MT Std"/>
          <w:sz w:val="26"/>
          <w:szCs w:val="26"/>
          <w:u w:color="000000"/>
        </w:rPr>
      </w:pPr>
      <w:r w:rsidRPr="006336BC">
        <w:rPr>
          <w:rFonts w:ascii="Dante MT Std" w:hAnsi="Dante MT Std"/>
          <w:sz w:val="26"/>
          <w:szCs w:val="26"/>
          <w:u w:color="000000"/>
        </w:rPr>
        <w:lastRenderedPageBreak/>
        <w:t>With new clues, I re-greped the filesystem with keyword "ACCESSIBILITY":</w:t>
      </w:r>
    </w:p>
    <w:p w14:paraId="6887B232"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FunMaker-4s:~ root# grep -r ACCESSIBILITY /</w:t>
      </w:r>
    </w:p>
    <w:p w14:paraId="38CC04B4"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grep: /Applications/Activator.app/Default-568h@2x~iphone.png: No such file or directory</w:t>
      </w:r>
    </w:p>
    <w:p w14:paraId="05DD2D62"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grep: /Applications/Activator.app/Default.png: No such file or directory</w:t>
      </w:r>
    </w:p>
    <w:p w14:paraId="1122C0BA"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grep: /Applications/Activator.app/Default~iphone.png: No such file or directory</w:t>
      </w:r>
    </w:p>
    <w:p w14:paraId="7D4854EA"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grep: /Applications/Activator.app/LaunchImage-700-568h@2x.png: No such file or directory</w:t>
      </w:r>
    </w:p>
    <w:p w14:paraId="5AEEA1CC"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grep: /Applications/Activator.app/iOS7-Default-Landscape@2x.png: No such file or directory</w:t>
      </w:r>
    </w:p>
    <w:p w14:paraId="0FC1F4A4"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grep: /Applications/Activator.app/iOS7-Default-Portrait@2x.png: No such file or directory</w:t>
      </w:r>
    </w:p>
    <w:p w14:paraId="1ED2EFC7"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Binary file /Applications/Preferences.app/Dutch.lproj/General-Simulator.strings matches</w:t>
      </w:r>
    </w:p>
    <w:p w14:paraId="1D45619D"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Binary file /Applications/Preferences.app/Dutch.lproj/General~iphone.strings matches</w:t>
      </w:r>
    </w:p>
    <w:p w14:paraId="09BE7FFB"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Binary file /Applications/Preferences.app/English.lproj/General-Simulator.strings matches</w:t>
      </w:r>
    </w:p>
    <w:p w14:paraId="6C407FA5"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Binary file /Applications/Preferences.app/English.lproj/General~iphone.strings matches</w:t>
      </w:r>
    </w:p>
    <w:p w14:paraId="016DD761"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Binary file /Applications/Preferences.app/French.lproj/General-Simulator.strings matches</w:t>
      </w:r>
    </w:p>
    <w:p w14:paraId="6DEC5012"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Binary file /Applications/Preferences.app/French.lproj/General~iphone.strings matches</w:t>
      </w:r>
    </w:p>
    <w:p w14:paraId="1DC8A659"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Binary file /Applications/Preferences.app/General-Simulator.plist matches</w:t>
      </w:r>
    </w:p>
    <w:p w14:paraId="35A26140"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Binary file /Applications/Preferences.app/General.plist matches</w:t>
      </w:r>
    </w:p>
    <w:p w14:paraId="3179A194"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Binary file /Applications/Preferences.app/German.lproj/General-Simulator.strings matches</w:t>
      </w:r>
    </w:p>
    <w:p w14:paraId="22386FA0"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Binary file /Applications/Preferences.app/German.lproj/General~iphone.strings matches</w:t>
      </w:r>
    </w:p>
    <w:p w14:paraId="6A1F2430"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w:t>
      </w:r>
    </w:p>
    <w:p w14:paraId="47BC4830" w14:textId="77777777" w:rsidR="000F3AF4" w:rsidRPr="006336BC" w:rsidRDefault="000F3AF4" w:rsidP="000F3AF4">
      <w:pPr>
        <w:spacing w:line="360" w:lineRule="auto"/>
        <w:ind w:firstLine="420"/>
        <w:jc w:val="left"/>
        <w:rPr>
          <w:rFonts w:ascii="Dante MT Std" w:hAnsi="Dante MT Std"/>
          <w:sz w:val="26"/>
          <w:szCs w:val="26"/>
          <w:u w:color="000000"/>
        </w:rPr>
      </w:pPr>
      <w:r w:rsidRPr="006336BC">
        <w:rPr>
          <w:rFonts w:ascii="Dante MT Std" w:hAnsi="Dante MT Std"/>
          <w:sz w:val="26"/>
          <w:szCs w:val="26"/>
          <w:u w:color="000000"/>
        </w:rPr>
        <w:t>The result was almost the same as the previous. And "/Applications/Preferences.app/General.plist", which I didn't pay attention to a moment ago, was the most conspicuous one. In section 5.2.2, we’ve particularly mentioned the concept of PreferenceBundle. Here, General.plist was not only a plist file, but also contained the keyword. So let's see what’s inside.</w:t>
      </w:r>
    </w:p>
    <w:p w14:paraId="1D2A31DB"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snakeninnys-MacBook:~ snakeninny$ plutil -p ~/General.plist </w:t>
      </w:r>
    </w:p>
    <w:p w14:paraId="76C75EEB"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w:t>
      </w:r>
    </w:p>
    <w:p w14:paraId="59915EB2"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"title" =&gt; "General"</w:t>
      </w:r>
    </w:p>
    <w:p w14:paraId="38EAC023"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"items" =&gt; [</w:t>
      </w:r>
    </w:p>
    <w:p w14:paraId="20D9C0A7"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0 =&gt; {</w:t>
      </w:r>
    </w:p>
    <w:p w14:paraId="5CC09A83"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"cell" =&gt; "PSGroupCell"</w:t>
      </w:r>
    </w:p>
    <w:p w14:paraId="63F4773E"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w:t>
      </w:r>
    </w:p>
    <w:p w14:paraId="348F75B1"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lastRenderedPageBreak/>
        <w:t xml:space="preserve">    1 =&gt; {</w:t>
      </w:r>
    </w:p>
    <w:p w14:paraId="7EA2DDEA"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"detail" =&gt; "AboutController"</w:t>
      </w:r>
    </w:p>
    <w:p w14:paraId="49285950"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"cell" =&gt; "PSLinkCell"</w:t>
      </w:r>
    </w:p>
    <w:p w14:paraId="2BF71CEB"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"label" =&gt; "About"</w:t>
      </w:r>
    </w:p>
    <w:p w14:paraId="421D2875"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w:t>
      </w:r>
    </w:p>
    <w:p w14:paraId="73A5D61C"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2 =&gt; {</w:t>
      </w:r>
    </w:p>
    <w:p w14:paraId="3C13E68F"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"cell" =&gt; "PSLinkCell"</w:t>
      </w:r>
    </w:p>
    <w:p w14:paraId="6280D57D"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"id" =&gt; "SOFTWARE_UPDATE_LINK"</w:t>
      </w:r>
    </w:p>
    <w:p w14:paraId="038AF893"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"detail" =&gt; "SoftwareUpdatePrefController"</w:t>
      </w:r>
    </w:p>
    <w:p w14:paraId="056EE2EB"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"label" =&gt; "SOFTWARE_UPDATE"</w:t>
      </w:r>
    </w:p>
    <w:p w14:paraId="0A03F7BD"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"cellClass" =&gt; "PSBadgedTableCell"</w:t>
      </w:r>
    </w:p>
    <w:p w14:paraId="5543C123"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w:t>
      </w:r>
    </w:p>
    <w:p w14:paraId="23552D64"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ab/>
      </w:r>
      <w:r w:rsidRPr="006336BC">
        <w:rPr>
          <w:rFonts w:ascii="Monaco"/>
          <w:sz w:val="20"/>
          <w:szCs w:val="20"/>
          <w:shd w:val="clear" w:color="auto" w:fill="D8D8D8"/>
        </w:rPr>
        <w:t>……</w:t>
      </w:r>
    </w:p>
    <w:p w14:paraId="15BB085B"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24 =&gt; {</w:t>
      </w:r>
    </w:p>
    <w:p w14:paraId="433C5949"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"detail" =&gt; "PSInternationalController"</w:t>
      </w:r>
    </w:p>
    <w:p w14:paraId="7D3A1145"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"cell" =&gt; "PSLinkCell"</w:t>
      </w:r>
    </w:p>
    <w:p w14:paraId="37B57668"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"label" =&gt; "INTERNATIONAL"</w:t>
      </w:r>
    </w:p>
    <w:p w14:paraId="478C54AA"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w:t>
      </w:r>
    </w:p>
    <w:p w14:paraId="6D98D246"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25 =&gt; {</w:t>
      </w:r>
    </w:p>
    <w:p w14:paraId="1AC7C370"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"cell" =&gt; "PSLinkCell"</w:t>
      </w:r>
    </w:p>
    <w:p w14:paraId="7CA16AD6"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"bundle" =&gt; "AccessibilitySettings"</w:t>
      </w:r>
    </w:p>
    <w:p w14:paraId="578C9B10"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"label" =&gt; "ACCESSIBILITY"</w:t>
      </w:r>
    </w:p>
    <w:p w14:paraId="4825904D"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"requiredCapabilities" =&gt; [</w:t>
      </w:r>
    </w:p>
    <w:p w14:paraId="641DAB7E"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0 =&gt; "accessibility"</w:t>
      </w:r>
    </w:p>
    <w:p w14:paraId="6148F296"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w:t>
      </w:r>
    </w:p>
    <w:p w14:paraId="468F6153"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"isController" =&gt; 1</w:t>
      </w:r>
    </w:p>
    <w:p w14:paraId="05957829"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w:t>
      </w:r>
    </w:p>
    <w:p w14:paraId="522F698D"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26 =&gt; {</w:t>
      </w:r>
    </w:p>
    <w:p w14:paraId="7FF129F3"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"cell" =&gt; "PSGroupCell"</w:t>
      </w:r>
    </w:p>
    <w:p w14:paraId="61E34669"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w:t>
      </w:r>
    </w:p>
    <w:p w14:paraId="67112300"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ab/>
      </w:r>
      <w:r w:rsidRPr="006336BC">
        <w:rPr>
          <w:rFonts w:ascii="Monaco"/>
          <w:sz w:val="20"/>
          <w:szCs w:val="20"/>
          <w:shd w:val="clear" w:color="auto" w:fill="D8D8D8"/>
        </w:rPr>
        <w:t>……</w:t>
      </w:r>
    </w:p>
    <w:p w14:paraId="1778B6AE"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w:t>
      </w:r>
    </w:p>
    <w:p w14:paraId="0D04F879"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w:t>
      </w:r>
    </w:p>
    <w:p w14:paraId="12BCE378" w14:textId="77777777" w:rsidR="000F3AF4" w:rsidRPr="006336BC" w:rsidRDefault="000F3AF4" w:rsidP="006336BC">
      <w:pPr>
        <w:pStyle w:val="listbulletfirst"/>
        <w:numPr>
          <w:ilvl w:val="0"/>
          <w:numId w:val="5"/>
        </w:numPr>
        <w:jc w:val="left"/>
      </w:pPr>
      <w:r w:rsidRPr="006336BC">
        <w:t>Discover AccessibilitySetting.bundle</w:t>
      </w:r>
    </w:p>
    <w:p w14:paraId="736F3E32" w14:textId="77777777" w:rsidR="000F3AF4" w:rsidRPr="006336BC" w:rsidRDefault="000F3AF4" w:rsidP="000F3AF4">
      <w:pPr>
        <w:spacing w:line="360" w:lineRule="auto"/>
        <w:ind w:firstLine="420"/>
        <w:jc w:val="left"/>
        <w:rPr>
          <w:rFonts w:ascii="Dante MT Std" w:hAnsi="Dante MT Std"/>
          <w:sz w:val="26"/>
          <w:szCs w:val="26"/>
          <w:u w:color="000000"/>
        </w:rPr>
      </w:pPr>
      <w:r w:rsidRPr="006336BC">
        <w:rPr>
          <w:rFonts w:ascii="Dante MT Std" w:hAnsi="Dante MT Std"/>
          <w:sz w:val="26"/>
          <w:szCs w:val="26"/>
          <w:u w:color="000000"/>
        </w:rPr>
        <w:t>As expected, this file was a standard preferences specifier plist and the capitalized "ACCESSIBILITY" was in the 25th item. Compared with preferences specifier plist, I had locked my target in the bundle of AccessibilitySettings. From the name of AccessibilitySettings, I guessed that this bundle assumed the responsibility for all features in Accessibility. According to the fixed file location theory in section 5.2.2, AccessibilitySettings must be under "/System/Library/PreferenceBundles/" and we could locate it easily.</w:t>
      </w:r>
    </w:p>
    <w:p w14:paraId="0DB1E892" w14:textId="77777777" w:rsidR="000F3AF4" w:rsidRPr="006336BC" w:rsidRDefault="000F3AF4" w:rsidP="000F3AF4">
      <w:pPr>
        <w:spacing w:line="360" w:lineRule="auto"/>
        <w:ind w:firstLine="420"/>
        <w:jc w:val="left"/>
        <w:rPr>
          <w:rFonts w:ascii="Dante MT Std" w:hAnsi="Dante MT Std"/>
          <w:sz w:val="26"/>
          <w:szCs w:val="26"/>
          <w:u w:color="000000"/>
        </w:rPr>
      </w:pPr>
      <w:r w:rsidRPr="006336BC">
        <w:rPr>
          <w:rFonts w:ascii="Dante MT Std" w:hAnsi="Dante MT Std"/>
          <w:sz w:val="26"/>
          <w:szCs w:val="26"/>
          <w:u w:color="000000"/>
        </w:rPr>
        <w:t>Took a look inside "/System/Library/PreferenceBundles/AccessibilitySetting.bundle":</w:t>
      </w:r>
    </w:p>
    <w:p w14:paraId="7D33EBCC"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lastRenderedPageBreak/>
        <w:t xml:space="preserve">FunMaker-4s:~ root# ls -la /System/Library/PreferenceBundles/AccessibilitySettings.bundle </w:t>
      </w:r>
    </w:p>
    <w:p w14:paraId="4BE9EB3E"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total 240</w:t>
      </w:r>
    </w:p>
    <w:p w14:paraId="67F28635"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37 root wheel   2414 Mar 10  2013 .</w:t>
      </w:r>
    </w:p>
    <w:p w14:paraId="5E13938B"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40 root wheel   1360 Jan 14  2014 ..</w:t>
      </w:r>
    </w:p>
    <w:p w14:paraId="301011BD"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2146 Mar 10  2013 Accessibility.plist</w:t>
      </w:r>
    </w:p>
    <w:p w14:paraId="73855C1E"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-rwxr-xr-x  1 root wheel 438800 Mar 10  2013 AccessibilitySettings</w:t>
      </w:r>
    </w:p>
    <w:p w14:paraId="5E2BF0A5"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238 Dec 22  2012 BluetoothDeviceConfig.plist</w:t>
      </w:r>
    </w:p>
    <w:p w14:paraId="56BBCC9F"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252 Mar 10  2013 BrailleStatusCellSettings.plist</w:t>
      </w:r>
    </w:p>
    <w:p w14:paraId="7DA5D210"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4484 Dec 22  2012 ColorWellRound@2x.png</w:t>
      </w:r>
    </w:p>
    <w:p w14:paraId="5D78BC00"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916 Dec 22  2012 ColorWellSquare@2x.png</w:t>
      </w:r>
    </w:p>
    <w:p w14:paraId="7BD14681"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Dutch.lproj</w:t>
      </w:r>
    </w:p>
    <w:p w14:paraId="268AC265"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Dec 22  2012 English.lproj</w:t>
      </w:r>
    </w:p>
    <w:p w14:paraId="34505603"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French.lproj</w:t>
      </w:r>
    </w:p>
    <w:p w14:paraId="09008936"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Dec 22  2012 German.lproj</w:t>
      </w:r>
    </w:p>
    <w:p w14:paraId="749C811B"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703 Mar 10  2013 GuidedAccessSettings.plist</w:t>
      </w:r>
    </w:p>
    <w:p w14:paraId="3311D442"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807 Mar 10  2013 HandSettings.plist</w:t>
      </w:r>
    </w:p>
    <w:p w14:paraId="4E08AD96"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652 Mar 10  2013 HearingAidDetailSettings.plist</w:t>
      </w:r>
    </w:p>
    <w:p w14:paraId="3DF82384"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507 Mar 10  2013 HearingAidSettings.plist</w:t>
      </w:r>
    </w:p>
    <w:p w14:paraId="7377587D"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383 Dec 22  2012 HomeClickSettings.plist</w:t>
      </w:r>
    </w:p>
    <w:p w14:paraId="448AB5EF"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447 Dec 22  2012 IconPlay@2x.png</w:t>
      </w:r>
    </w:p>
    <w:p w14:paraId="18727BB3"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1113 Dec 22  2012 IconRecord@2x.png</w:t>
      </w:r>
    </w:p>
    <w:p w14:paraId="7B004EC0"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170 Dec 22  2012 IconStop@2x.png</w:t>
      </w:r>
    </w:p>
    <w:p w14:paraId="55DA1BF4"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907 Mar 10  2013 Info.plist</w:t>
      </w:r>
    </w:p>
    <w:p w14:paraId="2B6F3164"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Italian.lproj</w:t>
      </w:r>
    </w:p>
    <w:p w14:paraId="63C68352"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Japanese.lproj</w:t>
      </w:r>
    </w:p>
    <w:p w14:paraId="51A8D141"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364 Dec 22  2012 LargeFontsSettings.plist</w:t>
      </w:r>
    </w:p>
    <w:p w14:paraId="54709D1A"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217 Mar 10  2013 NavigateImagesSettings.plist</w:t>
      </w:r>
    </w:p>
    <w:p w14:paraId="7F47DD43"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1030 Dec 22  2012 QuickSpeakSettings.plist</w:t>
      </w:r>
    </w:p>
    <w:p w14:paraId="030045FC"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346 Dec 22  2012 RegionNamesNonLocalized.strings</w:t>
      </w:r>
    </w:p>
    <w:p w14:paraId="3C898494"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Spanish.lproj</w:t>
      </w:r>
    </w:p>
    <w:p w14:paraId="02AFE5CF"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394 Dec 22  2012 SpeakerLoad1@2x.png</w:t>
      </w:r>
    </w:p>
    <w:p w14:paraId="310FD79E"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622 Mar 10  2013 TripleClickSettings.plist</w:t>
      </w:r>
    </w:p>
    <w:p w14:paraId="47CFA2B0"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467 Dec 22  2012 VoiceOverBrailleOptions.plist</w:t>
      </w:r>
    </w:p>
    <w:p w14:paraId="03A12610"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2477 Mar 10  2013 VoiceOverSettings.plist</w:t>
      </w:r>
    </w:p>
    <w:p w14:paraId="583DEB68"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540 Mar 10  2013 VoiceOverTypingFeedback.plist</w:t>
      </w:r>
    </w:p>
    <w:p w14:paraId="5A7CEC71"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480 Dec 22  2012 ZoomSettings.plist</w:t>
      </w:r>
    </w:p>
    <w:p w14:paraId="058787F7"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102 Dec 22  2012 _CodeSignature</w:t>
      </w:r>
    </w:p>
    <w:p w14:paraId="3B77CB33"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ar.lproj</w:t>
      </w:r>
    </w:p>
    <w:p w14:paraId="7DBB2D67"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8371 Dec 22  2012 bottombar@2x~iphone.png</w:t>
      </w:r>
    </w:p>
    <w:p w14:paraId="10C9CC5F"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2701 Dec 22  2012 bottombarblue@2x~iphone.png</w:t>
      </w:r>
    </w:p>
    <w:p w14:paraId="28B2070B"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2487 Dec 22  2012 bottombarblue_pressed@2x~iphone.png</w:t>
      </w:r>
    </w:p>
    <w:p w14:paraId="50C5031E"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2618 Dec 22  2012 bottombarred@2x~iphone.png</w:t>
      </w:r>
    </w:p>
    <w:p w14:paraId="311572BC"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2426 Dec 22  2012 bottombarred_pressed@2x~iphone.png</w:t>
      </w:r>
    </w:p>
    <w:p w14:paraId="1EDF7229"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2191 Dec 22  2012 bottombarwhite@2x~iphone.png</w:t>
      </w:r>
    </w:p>
    <w:p w14:paraId="7D2B5CE4"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2357 Dec 22  2012 bottombarwhite_pressed@2x~iphone.png</w:t>
      </w:r>
    </w:p>
    <w:p w14:paraId="03979A68"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lastRenderedPageBreak/>
        <w:t>drwxr-xr-x  2 root wheel    646 Feb  7  2013 ca.lproj</w:t>
      </w:r>
    </w:p>
    <w:p w14:paraId="6A0B39C2"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cs.lproj</w:t>
      </w:r>
    </w:p>
    <w:p w14:paraId="4BB3A73C"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da.lproj</w:t>
      </w:r>
    </w:p>
    <w:p w14:paraId="462387E1"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el.lproj</w:t>
      </w:r>
    </w:p>
    <w:p w14:paraId="5C20AFD5"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en_GB.lproj</w:t>
      </w:r>
    </w:p>
    <w:p w14:paraId="6D066A33"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fi.lproj</w:t>
      </w:r>
    </w:p>
    <w:p w14:paraId="2A250EFB"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955 Dec 22  2012 hare@2x.png</w:t>
      </w:r>
    </w:p>
    <w:p w14:paraId="6ABC6E99"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he.lproj</w:t>
      </w:r>
    </w:p>
    <w:p w14:paraId="59EBE55B"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hr.lproj</w:t>
      </w:r>
    </w:p>
    <w:p w14:paraId="49CAC4FA"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hu.lproj</w:t>
      </w:r>
    </w:p>
    <w:p w14:paraId="02F37A66"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id.lproj</w:t>
      </w:r>
    </w:p>
    <w:p w14:paraId="51AB4AC9"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ko.lproj</w:t>
      </w:r>
    </w:p>
    <w:p w14:paraId="3360CF8C"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ms.lproj</w:t>
      </w:r>
    </w:p>
    <w:p w14:paraId="24070620"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no.lproj</w:t>
      </w:r>
    </w:p>
    <w:p w14:paraId="3C82D26A"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pl.lproj</w:t>
      </w:r>
    </w:p>
    <w:p w14:paraId="01CF0FB8"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pt.lproj</w:t>
      </w:r>
    </w:p>
    <w:p w14:paraId="7F9AA5D6"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pt_PT.lproj</w:t>
      </w:r>
    </w:p>
    <w:p w14:paraId="6AD8F216"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ro.lproj</w:t>
      </w:r>
    </w:p>
    <w:p w14:paraId="1FCC239D"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ru.lproj</w:t>
      </w:r>
    </w:p>
    <w:p w14:paraId="757F0DFB"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sk.lproj</w:t>
      </w:r>
    </w:p>
    <w:p w14:paraId="26484F1F"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sv.lproj</w:t>
      </w:r>
    </w:p>
    <w:p w14:paraId="3F10122F"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th.lproj</w:t>
      </w:r>
    </w:p>
    <w:p w14:paraId="66965835"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tr.lproj</w:t>
      </w:r>
    </w:p>
    <w:p w14:paraId="30C2DFDE"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998 Dec 22  2012 turtle@2x.png</w:t>
      </w:r>
    </w:p>
    <w:p w14:paraId="3F130FBB"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uk.lproj</w:t>
      </w:r>
    </w:p>
    <w:p w14:paraId="594F48BB"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vi.lproj</w:t>
      </w:r>
    </w:p>
    <w:p w14:paraId="51A618EE"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zh_CN.lproj</w:t>
      </w:r>
    </w:p>
    <w:p w14:paraId="6C174AFC"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zh_TW.lproj</w:t>
      </w:r>
    </w:p>
    <w:p w14:paraId="54A48E4C" w14:textId="77777777" w:rsidR="000F3AF4" w:rsidRPr="006336BC" w:rsidRDefault="000F3AF4" w:rsidP="000F3AF4">
      <w:pPr>
        <w:spacing w:line="360" w:lineRule="auto"/>
        <w:ind w:firstLine="420"/>
        <w:jc w:val="left"/>
        <w:rPr>
          <w:rFonts w:ascii="Dante MT Std" w:hAnsi="Dante MT Std"/>
          <w:sz w:val="26"/>
          <w:szCs w:val="26"/>
          <w:u w:color="000000"/>
        </w:rPr>
      </w:pPr>
      <w:r w:rsidRPr="006336BC">
        <w:rPr>
          <w:rFonts w:ascii="Dante MT Std" w:hAnsi="Dante MT Std"/>
          <w:sz w:val="26"/>
          <w:szCs w:val="26"/>
          <w:u w:color="000000"/>
        </w:rPr>
        <w:t>Here, words like GuidedAccess, HomeClick and HearingAid corresponded with contents we saw in "Accessibility" (as shown in figure 5-16), which confirmed my speculation.</w:t>
      </w:r>
    </w:p>
    <w:p w14:paraId="47F3D0E7" w14:textId="77777777" w:rsidR="000F3AF4" w:rsidRDefault="000F3AF4" w:rsidP="000F3AF4">
      <w:pPr>
        <w:keepNext/>
        <w:widowControl/>
        <w:spacing w:after="240"/>
        <w:jc w:val="center"/>
        <w:rPr>
          <w:sz w:val="21"/>
          <w:szCs w:val="21"/>
        </w:rPr>
      </w:pPr>
      <w:r>
        <w:rPr>
          <w:noProof/>
          <w:sz w:val="21"/>
          <w:szCs w:val="21"/>
          <w:lang w:eastAsia="zh-CN"/>
        </w:rPr>
        <w:lastRenderedPageBreak/>
        <w:drawing>
          <wp:inline distT="0" distB="0" distL="0" distR="0" wp14:anchorId="48C4BC1C" wp14:editId="3E714CC6">
            <wp:extent cx="2400001" cy="3600001"/>
            <wp:effectExtent l="0" t="0" r="0" b="0"/>
            <wp:docPr id="1073741929"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pic:nvPicPr>
                  <pic:blipFill>
                    <a:blip r:embed="rId184">
                      <a:extLst/>
                    </a:blip>
                    <a:stretch>
                      <a:fillRect/>
                    </a:stretch>
                  </pic:blipFill>
                  <pic:spPr>
                    <a:xfrm>
                      <a:off x="0" y="0"/>
                      <a:ext cx="2400001" cy="3600001"/>
                    </a:xfrm>
                    <a:prstGeom prst="rect">
                      <a:avLst/>
                    </a:prstGeom>
                    <a:ln w="12700" cap="flat">
                      <a:noFill/>
                      <a:miter lim="400000"/>
                    </a:ln>
                    <a:effectLst/>
                  </pic:spPr>
                </pic:pic>
              </a:graphicData>
            </a:graphic>
          </wp:inline>
        </w:drawing>
      </w:r>
    </w:p>
    <w:p w14:paraId="6FA1F8D8" w14:textId="77777777" w:rsidR="000F3AF4" w:rsidRPr="00DF05C6" w:rsidRDefault="000F3AF4" w:rsidP="00DF05C6">
      <w:pPr>
        <w:pStyle w:val="aa"/>
        <w:ind w:left="0" w:firstLine="0"/>
        <w:jc w:val="center"/>
        <w:rPr>
          <w:i w:val="0"/>
          <w:sz w:val="24"/>
          <w:szCs w:val="24"/>
        </w:rPr>
      </w:pPr>
      <w:r w:rsidRPr="00DF05C6">
        <w:rPr>
          <w:i w:val="0"/>
          <w:sz w:val="24"/>
          <w:szCs w:val="24"/>
        </w:rPr>
        <w:t>Figure 5- 16 Matching keywords</w:t>
      </w:r>
    </w:p>
    <w:p w14:paraId="33D468E3" w14:textId="77777777" w:rsidR="000F3AF4" w:rsidRPr="00DF05C6" w:rsidRDefault="000F3AF4" w:rsidP="00DF05C6">
      <w:pPr>
        <w:pStyle w:val="listbulletfirst"/>
        <w:numPr>
          <w:ilvl w:val="0"/>
          <w:numId w:val="5"/>
        </w:numPr>
        <w:jc w:val="left"/>
      </w:pPr>
      <w:r w:rsidRPr="00DF05C6">
        <w:t>Discover keyword "ACCESSIBILITY_DEFAULT_HEADSET"</w:t>
      </w:r>
    </w:p>
    <w:p w14:paraId="76C88E06" w14:textId="3E55266A" w:rsidR="000F3AF4" w:rsidRPr="00DF05C6" w:rsidRDefault="000F3AF4" w:rsidP="000F3AF4">
      <w:pPr>
        <w:spacing w:line="360" w:lineRule="auto"/>
        <w:ind w:firstLine="420"/>
        <w:jc w:val="left"/>
        <w:rPr>
          <w:rFonts w:ascii="Dante MT Std" w:hAnsi="Dante MT Std"/>
          <w:sz w:val="26"/>
          <w:szCs w:val="26"/>
          <w:u w:color="000000"/>
        </w:rPr>
      </w:pPr>
      <w:r w:rsidRPr="00DF05C6">
        <w:rPr>
          <w:rFonts w:ascii="Dante MT Std" w:hAnsi="Dante MT Std"/>
          <w:sz w:val="26"/>
          <w:szCs w:val="26"/>
          <w:u w:color="000000"/>
        </w:rPr>
        <w:t xml:space="preserve">In virtue of the powerful tool, grep, I searched </w:t>
      </w:r>
      <w:r w:rsidR="00DF05C6">
        <w:rPr>
          <w:rFonts w:ascii="Dante MT Std" w:hAnsi="Dante MT Std"/>
          <w:sz w:val="26"/>
          <w:szCs w:val="26"/>
          <w:u w:color="000000"/>
          <w:lang w:eastAsia="zh-CN"/>
        </w:rPr>
        <w:t>“</w:t>
      </w:r>
      <w:r w:rsidRPr="00DF05C6">
        <w:rPr>
          <w:rFonts w:ascii="Dante MT Std" w:hAnsi="Dante MT Std"/>
          <w:sz w:val="26"/>
          <w:szCs w:val="26"/>
          <w:u w:color="000000"/>
        </w:rPr>
        <w:t>Incoming” in this bundle:</w:t>
      </w:r>
    </w:p>
    <w:p w14:paraId="06FD79EA"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FunMaker-4s:~ root# grep -r Incoming /System/Library/PreferenceBundles/AccessibilitySettings.bundle </w:t>
      </w:r>
    </w:p>
    <w:p w14:paraId="453AB18B"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Binary file /System/Library/PreferenceBundles/AccessibilitySettings.bundle/English.lproj/Accessibility~iphone.strings matches</w:t>
      </w:r>
    </w:p>
    <w:p w14:paraId="77B9E96D"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Binary file /System/Library/PreferenceBundles/AccessibilitySettings.bundle/en_GB.lproj/Accessibility~iphone.strings matches</w:t>
      </w:r>
    </w:p>
    <w:p w14:paraId="323CE2D3" w14:textId="77777777" w:rsidR="000F3AF4" w:rsidRPr="00DF05C6" w:rsidRDefault="000F3AF4" w:rsidP="000F3AF4">
      <w:pPr>
        <w:spacing w:line="360" w:lineRule="auto"/>
        <w:ind w:firstLine="420"/>
        <w:jc w:val="left"/>
        <w:rPr>
          <w:rFonts w:ascii="Dante MT Std" w:hAnsi="Dante MT Std"/>
          <w:sz w:val="26"/>
          <w:szCs w:val="26"/>
          <w:u w:color="000000"/>
        </w:rPr>
      </w:pPr>
      <w:r w:rsidRPr="00DF05C6">
        <w:rPr>
          <w:rFonts w:ascii="Dante MT Std" w:hAnsi="Dante MT Std"/>
          <w:sz w:val="26"/>
          <w:szCs w:val="26"/>
          <w:u w:color="000000"/>
        </w:rPr>
        <w:t>The search result was very similar to the one at the beginning of this section. Open "/System/Library/PreferenceBundles/ AccessibilitySettings.bundle/English.lproj/Accessibility~iphone.strings" and see what’s inside.</w:t>
      </w:r>
    </w:p>
    <w:p w14:paraId="64D6859A"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snakeninnys-MacBook:~ snakeninny$ plutil -p ~/Accessibility\~iphone.strings </w:t>
      </w:r>
    </w:p>
    <w:p w14:paraId="14D053B1"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w:t>
      </w:r>
    </w:p>
    <w:p w14:paraId="1727729D"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"HAC_MODE_POWER_REDUCTION_N90" =&gt; "Hearing Aid Mode improves performance with some hearing aids, but may reduce cellular reception."</w:t>
      </w:r>
    </w:p>
    <w:p w14:paraId="5F64A52F"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"LEFT_RIGHT_BALANCE_SPOKEN" =&gt; "Left-Right Stereo Balance"</w:t>
      </w:r>
    </w:p>
    <w:p w14:paraId="3321E619"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"QUICKSPEAK_TITLE" =&gt; "Speak Selection"</w:t>
      </w:r>
    </w:p>
    <w:p w14:paraId="368527BF"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"LeftStereoBalanceIdentifier" =&gt; "L"</w:t>
      </w:r>
    </w:p>
    <w:p w14:paraId="2D529BFC"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"ACCESSIBILITY_DEFAULT_HEADSET" =&gt; "Incoming Calls"</w:t>
      </w:r>
    </w:p>
    <w:p w14:paraId="5536E4F8"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"HEADSET" =&gt; "Headset"</w:t>
      </w:r>
    </w:p>
    <w:p w14:paraId="35FAD071"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"CANCEL" =&gt; "Cancel"</w:t>
      </w:r>
    </w:p>
    <w:p w14:paraId="721B4A6D"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lastRenderedPageBreak/>
        <w:t xml:space="preserve">  "ON" =&gt; "On"</w:t>
      </w:r>
    </w:p>
    <w:p w14:paraId="1C032D76"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"CUSTOM_VIBRATIONS" =&gt; "Custom Vibrations"</w:t>
      </w:r>
    </w:p>
    <w:p w14:paraId="40F3D711"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"CONFIRM_INVERT_COLORS_REMOVAL" =&gt; "Are you sure you want to disable inverted colors?"</w:t>
      </w:r>
    </w:p>
    <w:p w14:paraId="658E80CA"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"SPEAK_AUTOCORRECTIONS" =&gt; "Speak Auto-text"</w:t>
      </w:r>
    </w:p>
    <w:p w14:paraId="26EFA884"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"DEFAULT_HEADSET_FOOTER" =&gt; "Choose route for incoming calls."</w:t>
      </w:r>
    </w:p>
    <w:p w14:paraId="53208F57"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"HEARING_AID_COMPLIANCE_INSTRUCTIONS" =&gt; "Improves compatibility with hearing aids in some circumstances. May reduce 2G cellular coverage."</w:t>
      </w:r>
    </w:p>
    <w:p w14:paraId="2327F012"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"DEFAULT_HEADSET" =&gt; "Default to headset"</w:t>
      </w:r>
    </w:p>
    <w:p w14:paraId="4E31B8DB"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"ROOT_LEVEL_TITLE" =&gt; "Accessibility"</w:t>
      </w:r>
    </w:p>
    <w:p w14:paraId="648D8CFD"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"HEARING_AID_COMPLIANCE" =&gt; "Hearing Aid Mode"</w:t>
      </w:r>
    </w:p>
    <w:p w14:paraId="2566A12D"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"CUSTOM_VIBES_INSTRUCTIONS" =&gt; "Assign unique vibration patterns to people in Contacts. Change the default pattern for everyone in Sounds settings."</w:t>
      </w:r>
    </w:p>
    <w:p w14:paraId="6D41F7F6"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"VOICEOVERTOUCH_TEXT" =&gt; "VoiceOver is for users with</w:t>
      </w:r>
    </w:p>
    <w:p w14:paraId="16D2968D"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blindness or vision disabilities."</w:t>
      </w:r>
    </w:p>
    <w:p w14:paraId="27E64E34"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"IMPORTANT" =&gt; "Important"</w:t>
      </w:r>
    </w:p>
    <w:p w14:paraId="4952F675"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"COGNITIVE_HEADING" =&gt; "Learning"</w:t>
      </w:r>
    </w:p>
    <w:p w14:paraId="0EC5D0FB"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"HAC_MODE_EQUALIZATION_N94" =&gt; "Hearing Aid Mode improves audio quality with some hearing aids."</w:t>
      </w:r>
    </w:p>
    <w:p w14:paraId="55EEE4EE"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"SAVE" =&gt; "Save"</w:t>
      </w:r>
    </w:p>
    <w:p w14:paraId="48D15DB2"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"HOME_CLICK_TITLE" =&gt; "Home-click Speed"</w:t>
      </w:r>
    </w:p>
    <w:p w14:paraId="23044A56"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"AIR_TOUCH_TITLE" =&gt; "AssistiveTouch"</w:t>
      </w:r>
    </w:p>
    <w:p w14:paraId="76A48275"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"CONFIRM_ZOT_REMOVAL" =&gt; "Are you sure you want to disable Zoom?"</w:t>
      </w:r>
    </w:p>
    <w:p w14:paraId="202DABB5"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"VOICEOVER_TITLE" =&gt; "VoiceOver"</w:t>
      </w:r>
    </w:p>
    <w:p w14:paraId="1320F322"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"OFF" =&gt; "Off"</w:t>
      </w:r>
    </w:p>
    <w:p w14:paraId="721C118D"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"GUIDED_ACCESS_TITLE" =&gt; "Guided Access"</w:t>
      </w:r>
    </w:p>
    <w:p w14:paraId="39DA42E3"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"ZOOMTOUCH_TEXT" =&gt; "Zoom is for users with low-vision acuity."</w:t>
      </w:r>
    </w:p>
    <w:p w14:paraId="0544D144"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"INVERT_COLORS" =&gt; "Invert Colors"</w:t>
      </w:r>
    </w:p>
    <w:p w14:paraId="3C1CC62A"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"ACCESSIBILITY_SPEAK_AUTOCORRECTIONS" =&gt; "Speak Auto-text"</w:t>
      </w:r>
    </w:p>
    <w:p w14:paraId="36EB1665"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"LEFT_RIGHT_BALANCE_DETAILS" =&gt; "Adjust the audio volume balance between left and right channels."</w:t>
      </w:r>
    </w:p>
    <w:p w14:paraId="73C6F210"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"MONO_AUDIO" =&gt; "Mono Audio"</w:t>
      </w:r>
    </w:p>
    <w:p w14:paraId="324133B1"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"CONTRAST" =&gt; "Contrast"</w:t>
      </w:r>
    </w:p>
    <w:p w14:paraId="0A68EC17"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"ZOOM_TITLE" =&gt; "Zoom"</w:t>
      </w:r>
    </w:p>
    <w:p w14:paraId="7635D936"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"TRIPLE_CLICK_HEADING" =&gt; "Triple-click"</w:t>
      </w:r>
    </w:p>
    <w:p w14:paraId="0ADAE8ED"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"OK" =&gt; "OK"</w:t>
      </w:r>
    </w:p>
    <w:p w14:paraId="0B268CC4"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"SPEAKER" =&gt; "Speaker"</w:t>
      </w:r>
    </w:p>
    <w:p w14:paraId="60F2E550"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"AUTO_CORRECT_TEXT" =&gt; "Automatically speak auto-corrections</w:t>
      </w:r>
    </w:p>
    <w:p w14:paraId="61540B0C"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and auto-capitalizations."</w:t>
      </w:r>
    </w:p>
    <w:p w14:paraId="7038B528"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"HEARING" =&gt; "Hearing"</w:t>
      </w:r>
    </w:p>
    <w:p w14:paraId="4A8AABA7"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"LARGE_FONT" =&gt; "Large Text"</w:t>
      </w:r>
    </w:p>
    <w:p w14:paraId="44E803B4"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"CONFIRM_VOT_USAGE" =&gt; "VoiceOver"</w:t>
      </w:r>
    </w:p>
    <w:p w14:paraId="13E2E8A9"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"CONFIRM_VOT_REMOVAL" =&gt; "Are you sure you want to disable VoiceOver?"</w:t>
      </w:r>
    </w:p>
    <w:p w14:paraId="03044DD3"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"HEARING_AID_TITLE" =&gt; "Hearing Aids"</w:t>
      </w:r>
    </w:p>
    <w:p w14:paraId="572A547E"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"FLASH_LED" =&gt; "LED Flash for Alerts"</w:t>
      </w:r>
    </w:p>
    <w:p w14:paraId="0DF85280"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"VISION" =&gt; "Vision"</w:t>
      </w:r>
    </w:p>
    <w:p w14:paraId="0A81B220"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lastRenderedPageBreak/>
        <w:t xml:space="preserve">  "CONFIRM_ZOOM_USAGE" =&gt; "Zoom"</w:t>
      </w:r>
    </w:p>
    <w:p w14:paraId="2C9B1CE4"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"DEFAULT" =&gt; "Default"</w:t>
      </w:r>
    </w:p>
    <w:p w14:paraId="55B01132"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"MOBILITY_HEADING" =&gt; "Physical &amp; Motor"</w:t>
      </w:r>
    </w:p>
    <w:p w14:paraId="5E90981C"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"TRIPLE_CLICK_TITLE" =&gt; "Triple-click Home"</w:t>
      </w:r>
    </w:p>
    <w:p w14:paraId="6C28480E"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"RightStereoBalanceIdentifier" =&gt; "R"</w:t>
      </w:r>
    </w:p>
    <w:p w14:paraId="606131C7"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w:t>
      </w:r>
    </w:p>
    <w:p w14:paraId="0BBF8054" w14:textId="77777777" w:rsidR="000F3AF4" w:rsidRPr="00DF05C6" w:rsidRDefault="000F3AF4" w:rsidP="000F3AF4">
      <w:pPr>
        <w:spacing w:line="360" w:lineRule="auto"/>
        <w:ind w:firstLine="420"/>
        <w:jc w:val="left"/>
        <w:rPr>
          <w:rFonts w:ascii="Dante MT Std" w:hAnsi="Dante MT Std"/>
          <w:sz w:val="26"/>
          <w:szCs w:val="26"/>
          <w:u w:color="000000"/>
        </w:rPr>
      </w:pPr>
      <w:r w:rsidRPr="00DF05C6">
        <w:rPr>
          <w:rFonts w:ascii="Dante MT Std" w:hAnsi="Dante MT Std"/>
          <w:sz w:val="26"/>
          <w:szCs w:val="26"/>
          <w:u w:color="000000"/>
        </w:rPr>
        <w:t>"ACCESSIBILITY_DEFAULT_HEADSET" =&gt; "Incoming Calls" gave me a very clear hint to continue the search.</w:t>
      </w:r>
    </w:p>
    <w:p w14:paraId="4CAAD29C" w14:textId="77777777" w:rsidR="000F3AF4" w:rsidRPr="00DF05C6" w:rsidRDefault="000F3AF4" w:rsidP="00DF05C6">
      <w:pPr>
        <w:pStyle w:val="listbulletfirst"/>
        <w:numPr>
          <w:ilvl w:val="0"/>
          <w:numId w:val="5"/>
        </w:numPr>
        <w:jc w:val="left"/>
      </w:pPr>
      <w:r w:rsidRPr="00DF05C6">
        <w:t>Locate Accessibility.plist</w:t>
      </w:r>
    </w:p>
    <w:p w14:paraId="505E7812" w14:textId="77777777" w:rsidR="000F3AF4" w:rsidRPr="00DF05C6" w:rsidRDefault="000F3AF4" w:rsidP="000F3AF4">
      <w:pPr>
        <w:spacing w:line="360" w:lineRule="auto"/>
        <w:ind w:firstLine="420"/>
        <w:jc w:val="left"/>
        <w:rPr>
          <w:rFonts w:ascii="Dante MT Std" w:hAnsi="Dante MT Std"/>
          <w:sz w:val="26"/>
          <w:szCs w:val="26"/>
          <w:u w:color="000000"/>
        </w:rPr>
      </w:pPr>
      <w:r w:rsidRPr="00DF05C6">
        <w:rPr>
          <w:rFonts w:ascii="Dante MT Std" w:hAnsi="Dante MT Std"/>
          <w:sz w:val="26"/>
          <w:szCs w:val="26"/>
          <w:u w:color="000000"/>
        </w:rPr>
        <w:t>As you think, I’ve searched “ACCESSIBILITY_DEFAULT_HEADSET”:</w:t>
      </w:r>
    </w:p>
    <w:p w14:paraId="53313CBB"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FunMaker-4s:~ root# grep -r ACCESSIBILITY_DEFAULT_HEADSET /System/Library/PreferenceBundles/AccessibilitySettings.bundle </w:t>
      </w:r>
    </w:p>
    <w:p w14:paraId="22F3A4E2"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Binary file /System/Library/PreferenceBundles/AccessibilitySettings.bundle/Accessibility.plist matches</w:t>
      </w:r>
    </w:p>
    <w:p w14:paraId="7809287F"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Binary file /System/Library/PreferenceBundles/AccessibilitySettings.bundle/Dutch.lproj/Accessibility~iphone.strings matches</w:t>
      </w:r>
    </w:p>
    <w:p w14:paraId="12638B66"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w:t>
      </w:r>
    </w:p>
    <w:p w14:paraId="0FE773E4" w14:textId="3836B8DC" w:rsidR="000F3AF4" w:rsidRPr="00DF05C6" w:rsidRDefault="000F3AF4" w:rsidP="000F3AF4">
      <w:pPr>
        <w:spacing w:line="360" w:lineRule="auto"/>
        <w:ind w:firstLine="420"/>
        <w:jc w:val="left"/>
        <w:rPr>
          <w:rFonts w:ascii="Dante MT Std" w:hAnsi="Dante MT Std"/>
          <w:sz w:val="26"/>
          <w:szCs w:val="26"/>
          <w:u w:color="000000"/>
        </w:rPr>
      </w:pPr>
      <w:r w:rsidRPr="00DF05C6">
        <w:rPr>
          <w:rFonts w:ascii="Dante MT Std" w:hAnsi="Dante MT Std"/>
          <w:sz w:val="26"/>
          <w:szCs w:val="26"/>
          <w:u w:color="000000"/>
        </w:rPr>
        <w:t xml:space="preserve">All were localization files except one plist file. So that should be what I was look for. Its contents </w:t>
      </w:r>
      <w:r w:rsidR="00DF05C6">
        <w:rPr>
          <w:rFonts w:ascii="Dante MT Std" w:hAnsi="Dante MT Std" w:hint="eastAsia"/>
          <w:sz w:val="26"/>
          <w:szCs w:val="26"/>
          <w:u w:color="000000"/>
          <w:lang w:eastAsia="zh-CN"/>
        </w:rPr>
        <w:t>are</w:t>
      </w:r>
      <w:r w:rsidRPr="00DF05C6">
        <w:rPr>
          <w:rFonts w:ascii="Dante MT Std" w:hAnsi="Dante MT Std"/>
          <w:sz w:val="26"/>
          <w:szCs w:val="26"/>
          <w:u w:color="000000"/>
        </w:rPr>
        <w:t xml:space="preserve"> as follows:</w:t>
      </w:r>
    </w:p>
    <w:p w14:paraId="3D55AF45"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snakeninnys-MacBook:~ snakeninny$ plutil -p ~/Accessibility.plist </w:t>
      </w:r>
    </w:p>
    <w:p w14:paraId="1B31C1CF"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w:t>
      </w:r>
    </w:p>
    <w:p w14:paraId="5EE4F093"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"title" =&gt; "ROOT_LEVEL_TITLE"</w:t>
      </w:r>
    </w:p>
    <w:p w14:paraId="0FEE1118"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"items" =&gt; [</w:t>
      </w:r>
    </w:p>
    <w:p w14:paraId="3B128974"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0 =&gt; {</w:t>
      </w:r>
    </w:p>
    <w:p w14:paraId="513008C5"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"label" =&gt; "VISION"</w:t>
      </w:r>
    </w:p>
    <w:p w14:paraId="3ACD6168"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"cell" =&gt; "PSGroupCell"</w:t>
      </w:r>
    </w:p>
    <w:p w14:paraId="741EA593"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"footerText" =&gt; "AUTO_CORRECT_TEXT"</w:t>
      </w:r>
    </w:p>
    <w:p w14:paraId="56C2ED97"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w:t>
      </w:r>
    </w:p>
    <w:p w14:paraId="0F2196FF"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1 =&gt; {</w:t>
      </w:r>
    </w:p>
    <w:p w14:paraId="16AA5FA6"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"cell" =&gt; "PSLinkListCell"</w:t>
      </w:r>
    </w:p>
    <w:p w14:paraId="212420D3"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"label" =&gt; "VOICEOVER_TITLE"</w:t>
      </w:r>
    </w:p>
    <w:p w14:paraId="020BF701"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"detail" =&gt; "VoiceOverController"</w:t>
      </w:r>
    </w:p>
    <w:p w14:paraId="200F8542"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"get" =&gt; "voiceOverTouchEnabled:"</w:t>
      </w:r>
    </w:p>
    <w:p w14:paraId="0E77E8AF"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w:t>
      </w:r>
    </w:p>
    <w:p w14:paraId="2926326E"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2 =&gt; {</w:t>
      </w:r>
    </w:p>
    <w:p w14:paraId="396969EC"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"cell" =&gt; "PSLinkListCell"</w:t>
      </w:r>
    </w:p>
    <w:p w14:paraId="1C1152E9"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"label" =&gt; "ZOOM_TITLE"</w:t>
      </w:r>
    </w:p>
    <w:p w14:paraId="5FA675C1"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"detail" =&gt; "ZoomController"</w:t>
      </w:r>
    </w:p>
    <w:p w14:paraId="10006766"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"get" =&gt; "zoomTouchEnabled:"</w:t>
      </w:r>
    </w:p>
    <w:p w14:paraId="7A8B7850" w14:textId="77777777" w:rsidR="000F3AF4" w:rsidRPr="00DF05C6" w:rsidRDefault="000F3AF4" w:rsidP="00DF05C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w:t>
      </w:r>
    </w:p>
    <w:p w14:paraId="5393811C" w14:textId="77777777" w:rsidR="000F3AF4" w:rsidRPr="00DF05C6" w:rsidRDefault="000F3AF4" w:rsidP="00DF05C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w:t>
      </w:r>
    </w:p>
    <w:p w14:paraId="5CCCE62A"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lastRenderedPageBreak/>
        <w:t xml:space="preserve">    18 =&gt; {</w:t>
      </w:r>
    </w:p>
    <w:p w14:paraId="3BA6AEAD"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"cell" =&gt; "PSLinkListCell"</w:t>
      </w:r>
    </w:p>
    <w:p w14:paraId="0487FF63"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"label" =&gt; "HOME_CLICK_TITLE"</w:t>
      </w:r>
    </w:p>
    <w:p w14:paraId="705D38F3"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"detail" =&gt; "HomeClickController"</w:t>
      </w:r>
    </w:p>
    <w:p w14:paraId="435EC720"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"get" =&gt; "homeClickSpeed:"</w:t>
      </w:r>
    </w:p>
    <w:p w14:paraId="2609F26A"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w:t>
      </w:r>
    </w:p>
    <w:p w14:paraId="66A5938A"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19 =&gt; {</w:t>
      </w:r>
    </w:p>
    <w:p w14:paraId="7919F676"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"detail" =&gt; "PSListItemsController"</w:t>
      </w:r>
    </w:p>
    <w:p w14:paraId="74110B32"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"set" =&gt; "accessibilitySetPreference:specifier:"</w:t>
      </w:r>
    </w:p>
    <w:p w14:paraId="4CE76072"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"validValues" =&gt; [</w:t>
      </w:r>
    </w:p>
    <w:p w14:paraId="636BC2D0"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0 =&gt; 0</w:t>
      </w:r>
    </w:p>
    <w:p w14:paraId="381D97C1"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1 =&gt; 1</w:t>
      </w:r>
    </w:p>
    <w:p w14:paraId="62539A0F"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2 =&gt; 2</w:t>
      </w:r>
    </w:p>
    <w:p w14:paraId="3C4A0E36"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w:t>
      </w:r>
    </w:p>
    <w:p w14:paraId="00100284"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"get" =&gt; "accessibilityPreferenceForSpecifier:"</w:t>
      </w:r>
    </w:p>
    <w:p w14:paraId="013D2DB7"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"validTitles" =&gt; [</w:t>
      </w:r>
    </w:p>
    <w:p w14:paraId="230F7BF5"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0 =&gt; "DEFAULT"</w:t>
      </w:r>
    </w:p>
    <w:p w14:paraId="24132929"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1 =&gt; "HEADSET"</w:t>
      </w:r>
    </w:p>
    <w:p w14:paraId="0E1ED251"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2 =&gt; "SPEAKER"</w:t>
      </w:r>
    </w:p>
    <w:p w14:paraId="4F772309"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w:t>
      </w:r>
    </w:p>
    <w:p w14:paraId="2887FBE8"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"requiredCapabilities" =&gt; [</w:t>
      </w:r>
    </w:p>
    <w:p w14:paraId="03D7B72C"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0 =&gt; "telephony"</w:t>
      </w:r>
    </w:p>
    <w:p w14:paraId="059AB5D4"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w:t>
      </w:r>
    </w:p>
    <w:p w14:paraId="1B3E4B40"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"cell" =&gt; "PSLinkListCell"</w:t>
      </w:r>
    </w:p>
    <w:p w14:paraId="3FD9A9CC"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"label" =&gt; "ACCESSIBILITY_DEFAULT_HEADSET"</w:t>
      </w:r>
    </w:p>
    <w:p w14:paraId="1C53BEE5"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"key" =&gt; "DefaultRouteForCall"</w:t>
      </w:r>
    </w:p>
    <w:p w14:paraId="53CF0B1E"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w:t>
      </w:r>
    </w:p>
    <w:p w14:paraId="48EA5304"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w:t>
      </w:r>
    </w:p>
    <w:p w14:paraId="607FA77A" w14:textId="77777777" w:rsidR="000F3AF4" w:rsidRPr="00DF05C6" w:rsidRDefault="000F3AF4" w:rsidP="00DF05C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w:t>
      </w:r>
    </w:p>
    <w:p w14:paraId="1C48EA29" w14:textId="77777777" w:rsidR="000F3AF4" w:rsidRPr="00DF05C6" w:rsidRDefault="000F3AF4" w:rsidP="000F3AF4">
      <w:pPr>
        <w:spacing w:line="360" w:lineRule="auto"/>
        <w:ind w:firstLine="420"/>
        <w:jc w:val="left"/>
        <w:rPr>
          <w:rFonts w:ascii="Dante MT Std" w:hAnsi="Dante MT Std"/>
          <w:sz w:val="26"/>
          <w:szCs w:val="26"/>
          <w:u w:color="000000"/>
        </w:rPr>
      </w:pPr>
      <w:r w:rsidRPr="00DF05C6">
        <w:rPr>
          <w:rFonts w:ascii="Dante MT Std" w:hAnsi="Dante MT Std"/>
          <w:sz w:val="26"/>
          <w:szCs w:val="26"/>
          <w:u w:color="000000"/>
        </w:rPr>
        <w:t>It was another standard preferences specifier plist and I knew that the getter and setter for “Incoming Calls” were accessibilitySetPreference:specifier: and accessibilityPreferenceForSpecifier:. So it was time to move on to the next step.</w:t>
      </w:r>
    </w:p>
    <w:p w14:paraId="344BDD85" w14:textId="5065679E" w:rsidR="000F3AF4" w:rsidRPr="00DF05C6" w:rsidRDefault="000F3AF4" w:rsidP="00DF05C6">
      <w:pPr>
        <w:pStyle w:val="3"/>
        <w:numPr>
          <w:ilvl w:val="0"/>
          <w:numId w:val="69"/>
        </w:numPr>
        <w:rPr>
          <w:rStyle w:val="afc"/>
        </w:rPr>
      </w:pPr>
      <w:r w:rsidRPr="00DF05C6">
        <w:rPr>
          <w:rStyle w:val="afc"/>
        </w:rPr>
        <w:t>Locate methods and functions</w:t>
      </w:r>
    </w:p>
    <w:p w14:paraId="5D7DFAC0" w14:textId="77777777" w:rsidR="000F3AF4" w:rsidRPr="00DF05C6" w:rsidRDefault="000F3AF4" w:rsidP="000F3AF4">
      <w:pPr>
        <w:spacing w:line="360" w:lineRule="auto"/>
        <w:ind w:firstLine="420"/>
        <w:jc w:val="left"/>
        <w:rPr>
          <w:rFonts w:ascii="Dante MT Std" w:hAnsi="Dante MT Std"/>
          <w:sz w:val="26"/>
          <w:szCs w:val="26"/>
          <w:u w:color="000000"/>
        </w:rPr>
      </w:pPr>
      <w:r w:rsidRPr="00DF05C6">
        <w:rPr>
          <w:rFonts w:ascii="Dante MT Std" w:hAnsi="Dante MT Std"/>
          <w:sz w:val="26"/>
          <w:szCs w:val="26"/>
          <w:u w:color="000000"/>
        </w:rPr>
        <w:t>According to preferences specifier plist, when selecting a row in "Incoming calls", its setter, i.e. accessibilitySetPreference:specifier: would get called. However, a problem came up that this method was in AccessibilitySettings.bundle, I didn't know how to load this bundle into memory at that time and as a result, I wasn’t able to call the method. What's even worse, I didn't know how to use IDA and LLDB while there was nothing helpful in class-dump headers. I felt this problem was far beyond my ability and couldn't get solved in a short time. So I’ve sent a complaint email to Shoghian frustratingly, as shown in figure 5-17.</w:t>
      </w:r>
    </w:p>
    <w:p w14:paraId="450983DF" w14:textId="77777777" w:rsidR="000F3AF4" w:rsidRDefault="000F3AF4" w:rsidP="000F3AF4">
      <w:pPr>
        <w:keepNext/>
        <w:widowControl/>
        <w:spacing w:after="240"/>
        <w:jc w:val="center"/>
        <w:rPr>
          <w:sz w:val="21"/>
          <w:szCs w:val="21"/>
        </w:rPr>
      </w:pPr>
      <w:r>
        <w:rPr>
          <w:noProof/>
          <w:sz w:val="21"/>
          <w:szCs w:val="21"/>
          <w:lang w:eastAsia="zh-CN"/>
        </w:rPr>
        <w:lastRenderedPageBreak/>
        <w:drawing>
          <wp:inline distT="0" distB="0" distL="0" distR="0" wp14:anchorId="1B9B102A" wp14:editId="26C7D2A2">
            <wp:extent cx="3600001" cy="3095765"/>
            <wp:effectExtent l="0" t="0" r="0" b="0"/>
            <wp:docPr id="1073741930" name="officeArt object"/>
            <wp:cNvGraphicFramePr/>
            <a:graphic xmlns:a="http://schemas.openxmlformats.org/drawingml/2006/main">
              <a:graphicData uri="http://schemas.openxmlformats.org/drawingml/2006/picture">
                <pic:pic xmlns:pic="http://schemas.openxmlformats.org/drawingml/2006/picture">
                  <pic:nvPicPr>
                    <pic:cNvPr id="1073741841" name="image17.png"/>
                    <pic:cNvPicPr/>
                  </pic:nvPicPr>
                  <pic:blipFill>
                    <a:blip r:embed="rId185">
                      <a:extLst/>
                    </a:blip>
                    <a:stretch>
                      <a:fillRect/>
                    </a:stretch>
                  </pic:blipFill>
                  <pic:spPr>
                    <a:xfrm>
                      <a:off x="0" y="0"/>
                      <a:ext cx="3600001" cy="3095765"/>
                    </a:xfrm>
                    <a:prstGeom prst="rect">
                      <a:avLst/>
                    </a:prstGeom>
                    <a:ln w="12700" cap="flat">
                      <a:noFill/>
                      <a:miter lim="400000"/>
                    </a:ln>
                    <a:effectLst/>
                  </pic:spPr>
                </pic:pic>
              </a:graphicData>
            </a:graphic>
          </wp:inline>
        </w:drawing>
      </w:r>
    </w:p>
    <w:p w14:paraId="1914DFF9" w14:textId="77777777" w:rsidR="000F3AF4" w:rsidRPr="00DF05C6" w:rsidRDefault="000F3AF4" w:rsidP="00DF05C6">
      <w:pPr>
        <w:pStyle w:val="aa"/>
        <w:ind w:left="0" w:firstLine="0"/>
        <w:jc w:val="center"/>
        <w:rPr>
          <w:i w:val="0"/>
          <w:sz w:val="24"/>
          <w:szCs w:val="24"/>
        </w:rPr>
      </w:pPr>
      <w:r w:rsidRPr="00DF05C6">
        <w:rPr>
          <w:i w:val="0"/>
          <w:sz w:val="24"/>
          <w:szCs w:val="24"/>
        </w:rPr>
        <w:t>Figure 5- 17 A complaint email to Shoghian</w:t>
      </w:r>
    </w:p>
    <w:p w14:paraId="50E124C1" w14:textId="77777777" w:rsidR="000F3AF4" w:rsidRPr="00DF05C6" w:rsidRDefault="000F3AF4" w:rsidP="000F3AF4">
      <w:pPr>
        <w:spacing w:line="360" w:lineRule="auto"/>
        <w:ind w:firstLine="420"/>
        <w:jc w:val="left"/>
        <w:rPr>
          <w:rFonts w:ascii="Dante MT Std" w:hAnsi="Dante MT Std"/>
          <w:sz w:val="26"/>
          <w:szCs w:val="26"/>
          <w:u w:color="000000"/>
        </w:rPr>
      </w:pPr>
      <w:r w:rsidRPr="00DF05C6">
        <w:rPr>
          <w:rFonts w:ascii="Dante MT Std" w:hAnsi="Dante MT Std"/>
          <w:sz w:val="26"/>
          <w:szCs w:val="26"/>
          <w:u w:color="000000"/>
        </w:rPr>
        <w:t>I was stuck on this problem for nearly half a month. During that period, I was always thinking, what could iOS do inside the setter? Since preferences specifier plist used PostNotification to notify changes of configuration files to other processes, and the configuration of AccessibilitySettings was associated with MobilePhone, which happened to be the mode of inter-process communication. Would accessibilitySetPreference:specifier: change the configuration file and post a notification? To verify my guesses, I made use of LibNotifyWatch by limneos to observe if there were any related notifications through manually changing the configuration of "Incoming Calls". Unexpectedly, it really made me a lucky hit.</w:t>
      </w:r>
    </w:p>
    <w:p w14:paraId="684BDD06"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FunMaker-4s:~ root# grep LibNotifyWatch: /var/log/syslog</w:t>
      </w:r>
    </w:p>
    <w:p w14:paraId="416B1203"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Nov 26 00:09:20 FunMaker-4s Preferences[6488]: LibNotifyWatch: &lt;CFNotificationCenter 0x1e875600 [0x39b4b100]&gt; postNotificationName:UIViewAnimationDidCommitNotification object:UIViewAnimationState userInfo:{</w:t>
      </w:r>
    </w:p>
    <w:p w14:paraId="439EC6F8"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Nov 26 00:09:20 FunMaker-4s Preferences[6488]: LibNotifyWatch: &lt;CFNotificationCenter 0x1e875600 [0x39b4b100]&gt; postNotificationName:UIViewAnimationDidStopNotification object:&lt;UIViewAnimationState: 0x1ea74f20&gt; userInfo:{</w:t>
      </w:r>
    </w:p>
    <w:p w14:paraId="3D43F5AE"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w:t>
      </w:r>
    </w:p>
    <w:p w14:paraId="7334E907"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Nov 26 00:09:21 FunMaker-4s Preferences[6488]: LibNotifyWatch: CFNotificationCenterPostNotification center=&lt;CFNotificationCenter 0x1dd86bd0 [0x39b4b100]&gt; name=com.apple.accessibility.defaultrouteforcall userInfo=(null) deliverImmediately=1</w:t>
      </w:r>
    </w:p>
    <w:p w14:paraId="4FDCA30F"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Nov 26 00:09:21 FunMaker-4s Preferences[6488]: LibNotifyWatch: notify_post com.apple.accessibility.defaultrouteforcall </w:t>
      </w:r>
    </w:p>
    <w:p w14:paraId="5E68577B"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lastRenderedPageBreak/>
        <w:t>……</w:t>
      </w:r>
    </w:p>
    <w:p w14:paraId="63F0EC23" w14:textId="77777777" w:rsidR="000F3AF4" w:rsidRPr="00DF05C6" w:rsidRDefault="000F3AF4" w:rsidP="000F3AF4">
      <w:pPr>
        <w:spacing w:line="360" w:lineRule="auto"/>
        <w:ind w:firstLine="420"/>
        <w:jc w:val="left"/>
        <w:rPr>
          <w:rFonts w:ascii="Dante MT Std" w:hAnsi="Dante MT Std"/>
          <w:sz w:val="26"/>
          <w:szCs w:val="26"/>
          <w:u w:color="000000"/>
        </w:rPr>
      </w:pPr>
      <w:r w:rsidRPr="00DF05C6">
        <w:rPr>
          <w:rFonts w:ascii="Dante MT Std" w:hAnsi="Dante MT Std"/>
          <w:sz w:val="26"/>
          <w:szCs w:val="26"/>
          <w:u w:color="000000"/>
        </w:rPr>
        <w:t>I’ve found two notifications named "com.apple.accessibility.defaultrouteforcall". Combining them with previous mentioned deductions, there was no need to further explain. After finding the most suspicious notification, I still had one more question: Where was the configuration file?</w:t>
      </w:r>
    </w:p>
    <w:p w14:paraId="2C9FEE7B" w14:textId="77777777" w:rsidR="000F3AF4" w:rsidRPr="00DF05C6" w:rsidRDefault="000F3AF4" w:rsidP="000F3AF4">
      <w:pPr>
        <w:spacing w:line="360" w:lineRule="auto"/>
        <w:ind w:firstLine="420"/>
        <w:jc w:val="left"/>
        <w:rPr>
          <w:rFonts w:ascii="Dante MT Std" w:hAnsi="Dante MT Std"/>
          <w:sz w:val="26"/>
          <w:szCs w:val="26"/>
          <w:u w:color="000000"/>
        </w:rPr>
      </w:pPr>
      <w:r w:rsidRPr="00DF05C6">
        <w:rPr>
          <w:rFonts w:ascii="Dante MT Std" w:hAnsi="Dante MT Std"/>
          <w:sz w:val="26"/>
          <w:szCs w:val="26"/>
          <w:u w:color="000000"/>
        </w:rPr>
        <w:t>In chapter 2, I have mentioned that there were plenty of user data in "/var/mobile/". All App related data were in "/var/mobile/Containers"; all media files were in "/var/mobile/Media/"; and in "/var/mobile/Library/", we can easily find the directory "/var/mobile/library/Preferences/" then further locate "com.apple.Accessibility.plist", whose contents are as follows:</w:t>
      </w:r>
    </w:p>
    <w:p w14:paraId="0E8CB084"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snakeninnys-MacBook:~ snakeninny$ plutil -p ~/com.apple.Accessibility.plist </w:t>
      </w:r>
    </w:p>
    <w:p w14:paraId="465C6489"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w:t>
      </w:r>
    </w:p>
    <w:p w14:paraId="6189B887"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ab/>
      </w:r>
      <w:r w:rsidRPr="00DF05C6">
        <w:rPr>
          <w:rFonts w:ascii="Monaco"/>
          <w:sz w:val="20"/>
          <w:szCs w:val="20"/>
          <w:shd w:val="clear" w:color="auto" w:fill="D8D8D8"/>
        </w:rPr>
        <w:t>……</w:t>
      </w:r>
    </w:p>
    <w:p w14:paraId="7B790E4C"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"DefaultRouteForCallPreference" =&gt; 2</w:t>
      </w:r>
    </w:p>
    <w:p w14:paraId="6E267217"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"VOTQuickNavEnabled" =&gt; 1</w:t>
      </w:r>
    </w:p>
    <w:p w14:paraId="53F3DF8E"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"CurrentRotorTypeWeb" =&gt; 3</w:t>
      </w:r>
    </w:p>
    <w:p w14:paraId="4DD42686"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"PunctuationKey" =&gt; 2</w:t>
      </w:r>
    </w:p>
    <w:p w14:paraId="5ED6B7A6"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ab/>
      </w:r>
      <w:r w:rsidRPr="00DF05C6">
        <w:rPr>
          <w:rFonts w:ascii="Monaco"/>
          <w:sz w:val="20"/>
          <w:szCs w:val="20"/>
          <w:shd w:val="clear" w:color="auto" w:fill="D8D8D8"/>
        </w:rPr>
        <w:t>……</w:t>
      </w:r>
    </w:p>
    <w:p w14:paraId="6E503464"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"ScreenCurtain" =&gt; 0</w:t>
      </w:r>
    </w:p>
    <w:p w14:paraId="15F6DF69"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"VoiceOverTouchEnabled" =&gt; 0</w:t>
      </w:r>
    </w:p>
    <w:p w14:paraId="3AE57505"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"AssistiveTouchEnabled" =&gt; 0</w:t>
      </w:r>
    </w:p>
    <w:p w14:paraId="0FC70B4C" w14:textId="77777777" w:rsidR="000F3AF4" w:rsidRPr="00DF05C6" w:rsidRDefault="000F3AF4" w:rsidP="00DF05C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w:t>
      </w:r>
    </w:p>
    <w:p w14:paraId="62092B37" w14:textId="77777777" w:rsidR="000F3AF4" w:rsidRPr="00DF05C6" w:rsidRDefault="000F3AF4" w:rsidP="000F3AF4">
      <w:pPr>
        <w:spacing w:line="360" w:lineRule="auto"/>
        <w:ind w:firstLine="420"/>
        <w:jc w:val="left"/>
        <w:rPr>
          <w:rFonts w:ascii="Dante MT Std" w:hAnsi="Dante MT Std"/>
          <w:sz w:val="26"/>
          <w:szCs w:val="26"/>
          <w:u w:color="000000"/>
        </w:rPr>
      </w:pPr>
      <w:r w:rsidRPr="00DF05C6">
        <w:rPr>
          <w:rFonts w:ascii="Dante MT Std" w:hAnsi="Dante MT Std"/>
          <w:sz w:val="26"/>
          <w:szCs w:val="26"/>
          <w:u w:color="000000"/>
        </w:rPr>
        <w:t>Change the configuration of "Incoming Calls" then observe the variation of DefaultRouteForCallPreference, we can easily conclude that 0 corresponds to default, 1 corresponds to headset, 2 corresponds to speaker, which totally matches the contents of Accessibility.plist.</w:t>
      </w:r>
    </w:p>
    <w:p w14:paraId="14CBB732" w14:textId="0B08226B" w:rsidR="000F3AF4" w:rsidRPr="00DF05C6" w:rsidRDefault="000F3AF4" w:rsidP="00DF05C6">
      <w:pPr>
        <w:pStyle w:val="3"/>
        <w:numPr>
          <w:ilvl w:val="0"/>
          <w:numId w:val="69"/>
        </w:numPr>
        <w:rPr>
          <w:rStyle w:val="afc"/>
        </w:rPr>
      </w:pPr>
      <w:r w:rsidRPr="00DF05C6">
        <w:rPr>
          <w:rStyle w:val="afc"/>
        </w:rPr>
        <w:t>Test methods and functions</w:t>
      </w:r>
    </w:p>
    <w:p w14:paraId="663FC750" w14:textId="77777777" w:rsidR="000F3AF4" w:rsidRPr="00DF05C6" w:rsidRDefault="000F3AF4" w:rsidP="000F3AF4">
      <w:pPr>
        <w:spacing w:line="360" w:lineRule="auto"/>
        <w:ind w:firstLine="420"/>
        <w:jc w:val="left"/>
        <w:rPr>
          <w:rFonts w:ascii="Dante MT Std" w:hAnsi="Dante MT Std"/>
          <w:sz w:val="26"/>
          <w:szCs w:val="26"/>
          <w:u w:color="000000"/>
        </w:rPr>
      </w:pPr>
      <w:r w:rsidRPr="00DF05C6">
        <w:rPr>
          <w:rFonts w:ascii="Dante MT Std" w:hAnsi="Dante MT Std"/>
          <w:sz w:val="26"/>
          <w:szCs w:val="26"/>
          <w:u w:color="000000"/>
        </w:rPr>
        <w:t>After a long period of deduction, I have eventually got a feasible solution. With only a few lines of code, I can modify the configuration file and post a notification, and it’s done. Does it really work? When I was writing the following code, I felt both nervous while exciting. (At that time I didn't know how to use Cycript, so I wrote a test tweak instead).</w:t>
      </w:r>
    </w:p>
    <w:p w14:paraId="37CE3336"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DF05C6">
        <w:rPr>
          <w:rFonts w:ascii="Monaco"/>
          <w:sz w:val="20"/>
          <w:szCs w:val="20"/>
          <w:shd w:val="clear" w:color="auto" w:fill="D8D8D8"/>
        </w:rPr>
        <w:t xml:space="preserve">%hook SpringBoard </w:t>
      </w:r>
    </w:p>
    <w:p w14:paraId="7C8F6EB6"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DF05C6">
        <w:rPr>
          <w:rFonts w:ascii="Monaco"/>
          <w:sz w:val="20"/>
          <w:szCs w:val="20"/>
          <w:shd w:val="clear" w:color="auto" w:fill="D8D8D8"/>
        </w:rPr>
        <w:t>- (void)menuButtonDown:(id)down</w:t>
      </w:r>
    </w:p>
    <w:p w14:paraId="259742FD"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DF05C6">
        <w:rPr>
          <w:rFonts w:ascii="Monaco"/>
          <w:sz w:val="20"/>
          <w:szCs w:val="20"/>
          <w:shd w:val="clear" w:color="auto" w:fill="D8D8D8"/>
        </w:rPr>
        <w:t>{</w:t>
      </w:r>
    </w:p>
    <w:p w14:paraId="36F1BBF4"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 xml:space="preserve">%orig; </w:t>
      </w:r>
    </w:p>
    <w:p w14:paraId="72C44386"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lastRenderedPageBreak/>
        <w:tab/>
        <w:t xml:space="preserve">NSMutableDictionary *dictionary = [NSMutableDictionary dictionaryWithContentsOfFile:@"/var/mobile/Library/Preferences/com.apple. Accessibility.plist"]; </w:t>
      </w:r>
    </w:p>
    <w:p w14:paraId="6E5F5B3F"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DF05C6">
        <w:rPr>
          <w:rFonts w:ascii="Monaco"/>
          <w:sz w:val="20"/>
          <w:szCs w:val="20"/>
          <w:shd w:val="clear" w:color="auto" w:fill="D8D8D8"/>
        </w:rPr>
        <w:tab/>
        <w:t xml:space="preserve">[dictionary setObject:[NSNumber numberWithInt:2] forKey:@"DefaultRouteForCallPreference"]; </w:t>
      </w:r>
    </w:p>
    <w:p w14:paraId="5B3C6B8F"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 xml:space="preserve">[dictionary writeToFile:@"/var/mobile/Library/Preferences/com.apple. Accessibility.plist" atomically:YES]; </w:t>
      </w:r>
    </w:p>
    <w:p w14:paraId="37F7278A"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notify_post("com.apple.accessibility.defaultrouteforcall");</w:t>
      </w:r>
    </w:p>
    <w:p w14:paraId="1FB4A3C4" w14:textId="77777777" w:rsidR="000F3AF4" w:rsidRPr="00DF05C6" w:rsidRDefault="000F3AF4" w:rsidP="000F3AF4">
      <w:pPr>
        <w:widowControl/>
        <w:tabs>
          <w:tab w:val="left" w:pos="420"/>
          <w:tab w:val="left" w:pos="840"/>
          <w:tab w:val="left" w:pos="1260"/>
          <w:tab w:val="left" w:pos="2100"/>
          <w:tab w:val="left" w:pos="2520"/>
          <w:tab w:val="left" w:pos="2940"/>
          <w:tab w:val="center" w:pos="4320"/>
        </w:tabs>
        <w:jc w:val="left"/>
        <w:rPr>
          <w:rFonts w:ascii="Monaco" w:eastAsia="Monaco" w:hAnsi="Monaco" w:cs="Monaco"/>
          <w:sz w:val="20"/>
          <w:szCs w:val="20"/>
          <w:shd w:val="clear" w:color="auto" w:fill="D8D8D8"/>
        </w:rPr>
      </w:pPr>
      <w:r w:rsidRPr="00DF05C6">
        <w:rPr>
          <w:rFonts w:ascii="Monaco"/>
          <w:sz w:val="20"/>
          <w:szCs w:val="20"/>
          <w:shd w:val="clear" w:color="auto" w:fill="D8D8D8"/>
        </w:rPr>
        <w:t xml:space="preserve">} </w:t>
      </w:r>
      <w:r w:rsidRPr="00DF05C6">
        <w:rPr>
          <w:rFonts w:ascii="Monaco"/>
          <w:sz w:val="20"/>
          <w:szCs w:val="20"/>
          <w:shd w:val="clear" w:color="auto" w:fill="D8D8D8"/>
        </w:rPr>
        <w:tab/>
      </w:r>
      <w:r w:rsidRPr="00DF05C6">
        <w:rPr>
          <w:rFonts w:ascii="Monaco"/>
          <w:sz w:val="20"/>
          <w:szCs w:val="20"/>
          <w:shd w:val="clear" w:color="auto" w:fill="D8D8D8"/>
        </w:rPr>
        <w:tab/>
      </w:r>
      <w:r w:rsidRPr="00DF05C6">
        <w:rPr>
          <w:rFonts w:ascii="Monaco"/>
          <w:sz w:val="20"/>
          <w:szCs w:val="20"/>
          <w:shd w:val="clear" w:color="auto" w:fill="D8D8D8"/>
        </w:rPr>
        <w:tab/>
      </w:r>
      <w:r w:rsidRPr="00DF05C6">
        <w:rPr>
          <w:rFonts w:ascii="Monaco"/>
          <w:sz w:val="20"/>
          <w:szCs w:val="20"/>
          <w:shd w:val="clear" w:color="auto" w:fill="D8D8D8"/>
        </w:rPr>
        <w:tab/>
      </w:r>
      <w:r w:rsidRPr="00DF05C6">
        <w:rPr>
          <w:rFonts w:ascii="Monaco"/>
          <w:sz w:val="20"/>
          <w:szCs w:val="20"/>
          <w:shd w:val="clear" w:color="auto" w:fill="D8D8D8"/>
        </w:rPr>
        <w:tab/>
      </w:r>
      <w:r w:rsidRPr="00DF05C6">
        <w:rPr>
          <w:rFonts w:ascii="Monaco"/>
          <w:sz w:val="20"/>
          <w:szCs w:val="20"/>
          <w:shd w:val="clear" w:color="auto" w:fill="D8D8D8"/>
        </w:rPr>
        <w:tab/>
      </w:r>
      <w:r w:rsidRPr="00DF05C6">
        <w:rPr>
          <w:rFonts w:ascii="Monaco"/>
          <w:sz w:val="20"/>
          <w:szCs w:val="20"/>
          <w:shd w:val="clear" w:color="auto" w:fill="D8D8D8"/>
        </w:rPr>
        <w:tab/>
      </w:r>
    </w:p>
    <w:p w14:paraId="6FFB4661"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DF05C6">
        <w:rPr>
          <w:rFonts w:ascii="Monaco"/>
          <w:sz w:val="20"/>
          <w:szCs w:val="20"/>
          <w:shd w:val="clear" w:color="auto" w:fill="D8D8D8"/>
        </w:rPr>
        <w:t xml:space="preserve">%end </w:t>
      </w:r>
    </w:p>
    <w:p w14:paraId="15C7EF93" w14:textId="77777777" w:rsidR="000F3AF4" w:rsidRPr="00DF05C6" w:rsidRDefault="000F3AF4" w:rsidP="000F3AF4">
      <w:pPr>
        <w:spacing w:line="360" w:lineRule="auto"/>
        <w:ind w:firstLine="420"/>
        <w:jc w:val="left"/>
        <w:rPr>
          <w:rFonts w:ascii="Dante MT Std" w:hAnsi="Dante MT Std"/>
          <w:sz w:val="26"/>
          <w:szCs w:val="26"/>
          <w:u w:color="000000"/>
        </w:rPr>
      </w:pPr>
      <w:r w:rsidRPr="00DF05C6">
        <w:rPr>
          <w:rFonts w:ascii="Dante MT Std" w:hAnsi="Dante MT Std"/>
          <w:sz w:val="26"/>
          <w:szCs w:val="26"/>
          <w:u w:color="000000"/>
        </w:rPr>
        <w:t>After compiling, installing and respring, I pressed home button with my eyes closed, and then checked "Settings" → "General" → "Accessibility" → "Incoming Calls" with excitement. Aha, "Speaker" was chosen. I’ve made it!</w:t>
      </w:r>
    </w:p>
    <w:p w14:paraId="323EA94E" w14:textId="513680CE" w:rsidR="000F3AF4" w:rsidRPr="00DF05C6" w:rsidRDefault="000F3AF4" w:rsidP="00DF05C6">
      <w:pPr>
        <w:pStyle w:val="3"/>
        <w:numPr>
          <w:ilvl w:val="0"/>
          <w:numId w:val="69"/>
        </w:numPr>
        <w:rPr>
          <w:rStyle w:val="afc"/>
        </w:rPr>
      </w:pPr>
      <w:r w:rsidRPr="00DF05C6">
        <w:rPr>
          <w:rStyle w:val="afc"/>
        </w:rPr>
        <w:t>Write tweak</w:t>
      </w:r>
    </w:p>
    <w:p w14:paraId="28F1D314" w14:textId="77777777" w:rsidR="000F3AF4" w:rsidRPr="00DF05C6" w:rsidRDefault="000F3AF4" w:rsidP="000F3AF4">
      <w:pPr>
        <w:spacing w:line="360" w:lineRule="auto"/>
        <w:ind w:firstLine="420"/>
        <w:jc w:val="left"/>
        <w:rPr>
          <w:rFonts w:ascii="Dante MT Std" w:hAnsi="Dante MT Std"/>
          <w:sz w:val="26"/>
          <w:szCs w:val="26"/>
          <w:u w:color="000000"/>
        </w:rPr>
      </w:pPr>
      <w:r w:rsidRPr="00DF05C6">
        <w:rPr>
          <w:rFonts w:ascii="Dante MT Std" w:hAnsi="Dante MT Std"/>
          <w:sz w:val="26"/>
          <w:szCs w:val="26"/>
          <w:u w:color="000000"/>
        </w:rPr>
        <w:t>Since the core function has been verified, writing code was a piece of cake. Following SBSettings toggle spec (</w:t>
      </w:r>
      <w:hyperlink r:id="rId186" w:history="1">
        <w:r w:rsidRPr="00DF05C6">
          <w:rPr>
            <w:rFonts w:ascii="Dante MT Std" w:hAnsi="Dante MT Std"/>
            <w:sz w:val="26"/>
            <w:szCs w:val="26"/>
            <w:u w:color="000000"/>
          </w:rPr>
          <w:t>http://thebigboss.org/guides-iphone-ipod-ipad/sbsettings-toggle-spec</w:t>
        </w:r>
      </w:hyperlink>
      <w:r w:rsidRPr="00DF05C6">
        <w:rPr>
          <w:rFonts w:ascii="Dante MT Std" w:hAnsi="Dante MT Std"/>
          <w:sz w:val="26"/>
          <w:szCs w:val="26"/>
          <w:u w:color="000000"/>
        </w:rPr>
        <w:t>), the contents of Tweak.xm is as follows.</w:t>
      </w:r>
    </w:p>
    <w:p w14:paraId="603B7384"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hAnsi="Monaco"/>
          <w:sz w:val="20"/>
          <w:szCs w:val="20"/>
          <w:shd w:val="clear" w:color="auto" w:fill="D8D8D8"/>
        </w:rPr>
        <w:t xml:space="preserve">#import &lt;notify.h&gt; </w:t>
      </w:r>
    </w:p>
    <w:p w14:paraId="63CB7335"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hAnsi="Monaco"/>
          <w:sz w:val="20"/>
          <w:szCs w:val="20"/>
          <w:shd w:val="clear" w:color="auto" w:fill="D8D8D8"/>
        </w:rPr>
        <w:t xml:space="preserve">#define ACCESSBILITY @"/var/mobile/Library/Preferences/com.apple.Accessibility. plist" </w:t>
      </w:r>
    </w:p>
    <w:p w14:paraId="0F0F9372"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p>
    <w:p w14:paraId="63983210"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hAnsi="Monaco"/>
          <w:sz w:val="20"/>
          <w:szCs w:val="20"/>
          <w:shd w:val="clear" w:color="auto" w:fill="D8D8D8"/>
        </w:rPr>
        <w:t>// Required</w:t>
      </w:r>
    </w:p>
    <w:p w14:paraId="60C56BBF"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hAnsi="Monaco"/>
          <w:sz w:val="20"/>
          <w:szCs w:val="20"/>
          <w:shd w:val="clear" w:color="auto" w:fill="D8D8D8"/>
        </w:rPr>
        <w:t xml:space="preserve">extern "C" BOOL isCapable() { </w:t>
      </w:r>
    </w:p>
    <w:p w14:paraId="10C379B9"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 xml:space="preserve">if (kCFCoreFoundationVersionNumber &gt;= kCFCoreFoundationVersionNumber_iOS_5_0 &amp;&amp; [[[UIDevice currentDevice] model] isEqualToString:@"iPhone"]) </w:t>
      </w:r>
    </w:p>
    <w:p w14:paraId="362160EF"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r>
      <w:r w:rsidRPr="00DF05C6">
        <w:rPr>
          <w:rFonts w:ascii="Monaco" w:eastAsia="Monaco" w:hAnsi="Monaco" w:cs="Monaco"/>
          <w:sz w:val="20"/>
          <w:szCs w:val="20"/>
          <w:shd w:val="clear" w:color="auto" w:fill="D8D8D8"/>
        </w:rPr>
        <w:tab/>
        <w:t>return YES;</w:t>
      </w:r>
    </w:p>
    <w:p w14:paraId="3990898A"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return NO;</w:t>
      </w:r>
    </w:p>
    <w:p w14:paraId="78F94F5E"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hAnsi="Monaco"/>
          <w:sz w:val="20"/>
          <w:szCs w:val="20"/>
          <w:shd w:val="clear" w:color="auto" w:fill="D8D8D8"/>
        </w:rPr>
        <w:t>}</w:t>
      </w:r>
    </w:p>
    <w:p w14:paraId="0F66B9FE"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p>
    <w:p w14:paraId="72FA0DE0"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hAnsi="Monaco"/>
          <w:sz w:val="20"/>
          <w:szCs w:val="20"/>
          <w:shd w:val="clear" w:color="auto" w:fill="D8D8D8"/>
        </w:rPr>
        <w:t>// Required</w:t>
      </w:r>
    </w:p>
    <w:p w14:paraId="7DF34AF3"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hAnsi="Monaco"/>
          <w:sz w:val="20"/>
          <w:szCs w:val="20"/>
          <w:shd w:val="clear" w:color="auto" w:fill="D8D8D8"/>
        </w:rPr>
        <w:t xml:space="preserve">extern "C" BOOL isEnabled() { </w:t>
      </w:r>
    </w:p>
    <w:p w14:paraId="798F40CA"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 xml:space="preserve">NSMutableDictionary *dictionary = [[NSMutableDictionary alloc] initWithCont entsOfFile:ACCESSBILITY]; </w:t>
      </w:r>
    </w:p>
    <w:p w14:paraId="07B5709C"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 xml:space="preserve">BOOL result = [[dictionary objectForKey:@"DefaultRouteForCallPreference"] intValue] == 0 ? NO : YES; </w:t>
      </w:r>
    </w:p>
    <w:p w14:paraId="56ADC173"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 xml:space="preserve">[dictionary release]; </w:t>
      </w:r>
    </w:p>
    <w:p w14:paraId="62E33C21"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return result;</w:t>
      </w:r>
    </w:p>
    <w:p w14:paraId="4286B8A5"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hAnsi="Monaco"/>
          <w:sz w:val="20"/>
          <w:szCs w:val="20"/>
          <w:shd w:val="clear" w:color="auto" w:fill="D8D8D8"/>
        </w:rPr>
        <w:t xml:space="preserve">} </w:t>
      </w:r>
    </w:p>
    <w:p w14:paraId="4566790B"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p>
    <w:p w14:paraId="073E7271"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hAnsi="Monaco"/>
          <w:sz w:val="20"/>
          <w:szCs w:val="20"/>
          <w:shd w:val="clear" w:color="auto" w:fill="D8D8D8"/>
        </w:rPr>
        <w:t>// Optional</w:t>
      </w:r>
    </w:p>
    <w:p w14:paraId="01B90B8E"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hAnsi="Monaco"/>
          <w:sz w:val="20"/>
          <w:szCs w:val="20"/>
          <w:shd w:val="clear" w:color="auto" w:fill="D8D8D8"/>
        </w:rPr>
        <w:lastRenderedPageBreak/>
        <w:t>// Faster isEnabled. Remove this if it's not necessary. Keep it if isEnabled() is expensive and you can make it faster here.</w:t>
      </w:r>
    </w:p>
    <w:p w14:paraId="32FD0A66"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hAnsi="Monaco"/>
          <w:sz w:val="20"/>
          <w:szCs w:val="20"/>
          <w:shd w:val="clear" w:color="auto" w:fill="D8D8D8"/>
        </w:rPr>
        <w:t xml:space="preserve">extern "C" BOOL getStateFast() { </w:t>
      </w:r>
    </w:p>
    <w:p w14:paraId="3084AD4B"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return isEnabled();</w:t>
      </w:r>
    </w:p>
    <w:p w14:paraId="6CF8F69A"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hAnsi="Monaco"/>
          <w:sz w:val="20"/>
          <w:szCs w:val="20"/>
          <w:shd w:val="clear" w:color="auto" w:fill="D8D8D8"/>
        </w:rPr>
        <w:t xml:space="preserve">} </w:t>
      </w:r>
    </w:p>
    <w:p w14:paraId="2619626A"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p>
    <w:p w14:paraId="36E148B6"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hAnsi="Monaco"/>
          <w:sz w:val="20"/>
          <w:szCs w:val="20"/>
          <w:shd w:val="clear" w:color="auto" w:fill="D8D8D8"/>
        </w:rPr>
        <w:t>// Required</w:t>
      </w:r>
    </w:p>
    <w:p w14:paraId="7BAF3D8A"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hAnsi="Monaco"/>
          <w:sz w:val="20"/>
          <w:szCs w:val="20"/>
          <w:shd w:val="clear" w:color="auto" w:fill="D8D8D8"/>
        </w:rPr>
        <w:t xml:space="preserve">extern "C" void setState(BOOL enabled) { </w:t>
      </w:r>
    </w:p>
    <w:p w14:paraId="0CD8C5A8"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 xml:space="preserve">NSMutableDictionary *dictionary = [[NSMutableDictionary alloc] initWithCont entsOfFile:ACCESSBILITY]; </w:t>
      </w:r>
    </w:p>
    <w:p w14:paraId="73236E82"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 xml:space="preserve">[dictionary setObject:[NSNumber numberWithInt:(enabled ? 2 : 0)] forKey:@"D efaultRouteForCallPreference"]; </w:t>
      </w:r>
    </w:p>
    <w:p w14:paraId="31535F13"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 xml:space="preserve">[dictionary writeToFile:ACCESSBILITY atomically:YES]; [dictionary release]; </w:t>
      </w:r>
    </w:p>
    <w:p w14:paraId="66731A51"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notify_post("com.apple.accessibility.defaultrouteforcall");</w:t>
      </w:r>
    </w:p>
    <w:p w14:paraId="68C57B07"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hAnsi="Monaco"/>
          <w:sz w:val="20"/>
          <w:szCs w:val="20"/>
          <w:shd w:val="clear" w:color="auto" w:fill="D8D8D8"/>
        </w:rPr>
        <w:t xml:space="preserve">} </w:t>
      </w:r>
    </w:p>
    <w:p w14:paraId="7B0DA111"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p>
    <w:p w14:paraId="54E90E19"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hAnsi="Monaco"/>
          <w:sz w:val="20"/>
          <w:szCs w:val="20"/>
          <w:shd w:val="clear" w:color="auto" w:fill="D8D8D8"/>
        </w:rPr>
        <w:t>// Required</w:t>
      </w:r>
    </w:p>
    <w:p w14:paraId="0BCEB7C4"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hAnsi="Monaco"/>
          <w:sz w:val="20"/>
          <w:szCs w:val="20"/>
          <w:shd w:val="clear" w:color="auto" w:fill="D8D8D8"/>
        </w:rPr>
        <w:t>// How long the toggle takes to toggle</w:t>
      </w:r>
      <w:r w:rsidRPr="00DF05C6">
        <w:rPr>
          <w:rFonts w:ascii="Monaco" w:eastAsia="宋体" w:hAnsi="Monaco" w:cs="宋体"/>
          <w:sz w:val="20"/>
          <w:szCs w:val="20"/>
          <w:shd w:val="clear" w:color="auto" w:fill="D8D8D8"/>
          <w:lang w:eastAsia="zh-TW"/>
        </w:rPr>
        <w:t>,</w:t>
      </w:r>
      <w:r w:rsidRPr="00DF05C6">
        <w:rPr>
          <w:rFonts w:ascii="Monaco" w:hAnsi="Monaco"/>
          <w:sz w:val="20"/>
          <w:szCs w:val="20"/>
          <w:shd w:val="clear" w:color="auto" w:fill="D8D8D8"/>
        </w:rPr>
        <w:t xml:space="preserve"> in seconds.</w:t>
      </w:r>
    </w:p>
    <w:p w14:paraId="146C9626"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hAnsi="Monaco"/>
          <w:sz w:val="20"/>
          <w:szCs w:val="20"/>
          <w:shd w:val="clear" w:color="auto" w:fill="D8D8D8"/>
        </w:rPr>
        <w:t xml:space="preserve">extern "C" float getDelayTime() { </w:t>
      </w:r>
    </w:p>
    <w:p w14:paraId="24C8EF45"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return 0.6f;</w:t>
      </w:r>
    </w:p>
    <w:p w14:paraId="4B8FFE23"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hAnsi="Monaco"/>
          <w:sz w:val="20"/>
          <w:szCs w:val="20"/>
          <w:shd w:val="clear" w:color="auto" w:fill="D8D8D8"/>
        </w:rPr>
        <w:t>}</w:t>
      </w:r>
    </w:p>
    <w:p w14:paraId="6E1556E9" w14:textId="77777777" w:rsidR="000F3AF4" w:rsidRPr="00DF05C6" w:rsidRDefault="000F3AF4" w:rsidP="000F3AF4">
      <w:pPr>
        <w:spacing w:line="360" w:lineRule="auto"/>
        <w:ind w:firstLine="420"/>
        <w:jc w:val="left"/>
        <w:rPr>
          <w:rFonts w:ascii="Dante MT Std" w:hAnsi="Dante MT Std"/>
          <w:sz w:val="26"/>
          <w:szCs w:val="26"/>
          <w:u w:color="000000"/>
        </w:rPr>
      </w:pPr>
      <w:r w:rsidRPr="00DF05C6">
        <w:rPr>
          <w:rFonts w:ascii="Dante MT Std" w:hAnsi="Dante MT Std"/>
          <w:sz w:val="26"/>
          <w:szCs w:val="26"/>
          <w:u w:color="000000"/>
        </w:rPr>
        <w:t>Because the inspiration of this tweak came from Shoghian, I’ve signed his name as the coauthor, as shown in figure 5-18. He was very happy and hence we made friends with each other. Speaker SBSettings Toggle is my third public tweak on Cydia, with very simple functions and no advertising, it still accumulated nearly 10,000 downloads, (as shown in figure 5-19), which was a happy ending. More importantly, it was unexpectedly exhausting writing this tweak. My target looked so simple until I really got my hands dirty, which gave me a warning that actions spoke louder than words, I still had a long way to go. Not until the similar situations happened again and again in later days then I finally realized that class-dump was only a supporting role in iOS reverse engineering, and it indirectly encouraged me to dig into IDA and LLDB, which helped me step onto a new stage in iOS reverse engineering.</w:t>
      </w:r>
    </w:p>
    <w:p w14:paraId="43B40C73" w14:textId="77777777" w:rsidR="000F3AF4" w:rsidRDefault="000F3AF4" w:rsidP="000F3AF4">
      <w:pPr>
        <w:keepNext/>
        <w:widowControl/>
        <w:spacing w:after="240"/>
        <w:jc w:val="center"/>
        <w:rPr>
          <w:sz w:val="21"/>
          <w:szCs w:val="21"/>
        </w:rPr>
      </w:pPr>
      <w:r>
        <w:rPr>
          <w:noProof/>
          <w:sz w:val="21"/>
          <w:szCs w:val="21"/>
          <w:lang w:eastAsia="zh-CN"/>
        </w:rPr>
        <w:lastRenderedPageBreak/>
        <w:drawing>
          <wp:inline distT="0" distB="0" distL="0" distR="0" wp14:anchorId="5AE84D3E" wp14:editId="1CE82CCD">
            <wp:extent cx="2400001" cy="3600001"/>
            <wp:effectExtent l="0" t="0" r="0" b="0"/>
            <wp:docPr id="1073741931" name="officeArt object"/>
            <wp:cNvGraphicFramePr/>
            <a:graphic xmlns:a="http://schemas.openxmlformats.org/drawingml/2006/main">
              <a:graphicData uri="http://schemas.openxmlformats.org/drawingml/2006/picture">
                <pic:pic xmlns:pic="http://schemas.openxmlformats.org/drawingml/2006/picture">
                  <pic:nvPicPr>
                    <pic:cNvPr id="1073741842" name="image18.png"/>
                    <pic:cNvPicPr/>
                  </pic:nvPicPr>
                  <pic:blipFill>
                    <a:blip r:embed="rId187">
                      <a:extLst/>
                    </a:blip>
                    <a:stretch>
                      <a:fillRect/>
                    </a:stretch>
                  </pic:blipFill>
                  <pic:spPr>
                    <a:xfrm>
                      <a:off x="0" y="0"/>
                      <a:ext cx="2400001" cy="3600001"/>
                    </a:xfrm>
                    <a:prstGeom prst="rect">
                      <a:avLst/>
                    </a:prstGeom>
                    <a:ln w="12700" cap="flat">
                      <a:noFill/>
                      <a:miter lim="400000"/>
                    </a:ln>
                    <a:effectLst/>
                  </pic:spPr>
                </pic:pic>
              </a:graphicData>
            </a:graphic>
          </wp:inline>
        </w:drawing>
      </w:r>
    </w:p>
    <w:p w14:paraId="6D4E6F84" w14:textId="77777777" w:rsidR="000F3AF4" w:rsidRPr="00DF05C6" w:rsidRDefault="000F3AF4" w:rsidP="00DF05C6">
      <w:pPr>
        <w:pStyle w:val="aa"/>
        <w:ind w:left="0" w:firstLine="0"/>
        <w:jc w:val="center"/>
        <w:rPr>
          <w:i w:val="0"/>
          <w:sz w:val="24"/>
          <w:szCs w:val="24"/>
        </w:rPr>
      </w:pPr>
      <w:r w:rsidRPr="00DF05C6">
        <w:rPr>
          <w:i w:val="0"/>
          <w:sz w:val="24"/>
          <w:szCs w:val="24"/>
        </w:rPr>
        <w:t>Figure 5- 18 Shoghian is the coauthor</w:t>
      </w:r>
    </w:p>
    <w:p w14:paraId="75190FB0" w14:textId="77777777" w:rsidR="000F3AF4" w:rsidRDefault="000F3AF4" w:rsidP="000F3AF4">
      <w:pPr>
        <w:keepNext/>
        <w:jc w:val="center"/>
      </w:pPr>
      <w:r>
        <w:rPr>
          <w:noProof/>
          <w:lang w:eastAsia="zh-CN"/>
        </w:rPr>
        <w:drawing>
          <wp:inline distT="0" distB="0" distL="0" distR="0" wp14:anchorId="120B6FD2" wp14:editId="5BCD795E">
            <wp:extent cx="3600001" cy="559167"/>
            <wp:effectExtent l="0" t="0" r="0" b="0"/>
            <wp:docPr id="1073741932" name="officeArt object"/>
            <wp:cNvGraphicFramePr/>
            <a:graphic xmlns:a="http://schemas.openxmlformats.org/drawingml/2006/main">
              <a:graphicData uri="http://schemas.openxmlformats.org/drawingml/2006/picture">
                <pic:pic xmlns:pic="http://schemas.openxmlformats.org/drawingml/2006/picture">
                  <pic:nvPicPr>
                    <pic:cNvPr id="1073741843" name="image19.png"/>
                    <pic:cNvPicPr/>
                  </pic:nvPicPr>
                  <pic:blipFill>
                    <a:blip r:embed="rId188">
                      <a:extLst/>
                    </a:blip>
                    <a:stretch>
                      <a:fillRect/>
                    </a:stretch>
                  </pic:blipFill>
                  <pic:spPr>
                    <a:xfrm>
                      <a:off x="0" y="0"/>
                      <a:ext cx="3600001" cy="559167"/>
                    </a:xfrm>
                    <a:prstGeom prst="rect">
                      <a:avLst/>
                    </a:prstGeom>
                    <a:ln w="12700" cap="flat">
                      <a:noFill/>
                      <a:miter lim="400000"/>
                    </a:ln>
                    <a:effectLst/>
                  </pic:spPr>
                </pic:pic>
              </a:graphicData>
            </a:graphic>
          </wp:inline>
        </w:drawing>
      </w:r>
    </w:p>
    <w:p w14:paraId="5D7BD2FD" w14:textId="77777777" w:rsidR="000F3AF4" w:rsidRPr="00DF05C6" w:rsidRDefault="000F3AF4" w:rsidP="00DF05C6">
      <w:pPr>
        <w:pStyle w:val="aa"/>
        <w:ind w:left="0" w:firstLine="0"/>
        <w:jc w:val="center"/>
        <w:rPr>
          <w:i w:val="0"/>
          <w:sz w:val="24"/>
          <w:szCs w:val="24"/>
        </w:rPr>
      </w:pPr>
      <w:r w:rsidRPr="00DF05C6">
        <w:rPr>
          <w:i w:val="0"/>
          <w:sz w:val="24"/>
          <w:szCs w:val="24"/>
        </w:rPr>
        <w:t>Figure 5- 19 Neary 10,000 downloads</w:t>
      </w:r>
    </w:p>
    <w:p w14:paraId="725A1E15" w14:textId="0B65A50B" w:rsidR="000F3AF4" w:rsidRDefault="000F3AF4" w:rsidP="00DF05C6">
      <w:pPr>
        <w:pStyle w:val="20"/>
        <w:numPr>
          <w:ilvl w:val="1"/>
          <w:numId w:val="67"/>
        </w:numPr>
      </w:pPr>
      <w:r>
        <w:t xml:space="preserve">Conclusion </w:t>
      </w:r>
    </w:p>
    <w:p w14:paraId="0640F43C" w14:textId="77777777" w:rsidR="000F3AF4" w:rsidRPr="00DF05C6" w:rsidRDefault="000F3AF4" w:rsidP="000F3AF4">
      <w:pPr>
        <w:spacing w:line="360" w:lineRule="auto"/>
        <w:ind w:firstLine="420"/>
        <w:jc w:val="left"/>
        <w:rPr>
          <w:rFonts w:ascii="Dante MT Std" w:hAnsi="Dante MT Std"/>
          <w:sz w:val="26"/>
          <w:szCs w:val="26"/>
          <w:u w:color="000000"/>
        </w:rPr>
      </w:pPr>
      <w:r w:rsidRPr="00DF05C6">
        <w:rPr>
          <w:rFonts w:ascii="Dante MT Std" w:hAnsi="Dante MT Std"/>
          <w:sz w:val="26"/>
          <w:szCs w:val="26"/>
          <w:u w:color="000000"/>
        </w:rPr>
        <w:t xml:space="preserve">In this chapter, we’ve comprehensively introduced how a tweak works as well as the thought and process of writing a tweak, accompanied with practical examples, I believe these contents can help beginners learn iOS reverse engineering better. iOS reverse engineering in Objective-C level is the first hurdle of this book; without knowing IDA and LLDB, we are not able to go very deep into iOS reverse engineering, and our thinking logic is somehow disordered. I think you can feel from the example that our ability at that stage is not adequate to conduct elegant reverse engineering on binaries, so we have to guess a lot when we encounter problems. Although the code we wrote just now was far cry from the official implementation, it worked at least. The only reason is that Objective-C method names are very readable and meaningful so that we can achieve our goals by guessing the functions of class-dump headers, then test them with Cycript and Theos. Although the methodology in this chapter is kind of “dirty”, it offers a totally different view from App development, which refreshes our mind and broadens our </w:t>
      </w:r>
      <w:r w:rsidRPr="00DF05C6">
        <w:rPr>
          <w:rFonts w:ascii="Dante MT Std" w:hAnsi="Dante MT Std"/>
          <w:sz w:val="26"/>
          <w:szCs w:val="26"/>
          <w:u w:color="000000"/>
        </w:rPr>
        <w:lastRenderedPageBreak/>
        <w:t>horizon.</w:t>
      </w:r>
    </w:p>
    <w:p w14:paraId="04E644CB" w14:textId="77777777" w:rsidR="000F3AF4" w:rsidRPr="00DF05C6" w:rsidRDefault="000F3AF4" w:rsidP="000F3AF4">
      <w:pPr>
        <w:spacing w:line="360" w:lineRule="auto"/>
        <w:ind w:firstLine="420"/>
        <w:jc w:val="left"/>
        <w:rPr>
          <w:rFonts w:ascii="Dante MT Std" w:hAnsi="Dante MT Std"/>
          <w:sz w:val="26"/>
          <w:szCs w:val="26"/>
          <w:u w:color="000000"/>
        </w:rPr>
      </w:pPr>
      <w:r w:rsidRPr="00DF05C6">
        <w:rPr>
          <w:rFonts w:ascii="Dante MT Std" w:hAnsi="Dante MT Std"/>
          <w:sz w:val="26"/>
          <w:szCs w:val="26"/>
          <w:u w:color="000000"/>
        </w:rPr>
        <w:t>As beginners of iOS reverse engineering, our main purpose is to get familiar with jailbreak environment and knowledge points in previous chapters. Also, we need to master the usage of a variety of tools and deliberately cultivate our thinking patterns on reverse engineering. If you have a lot of free time, I strongly recommend you to browse all class-dump headers and test the private methods you are interested in, which will greatly enhance your familiarity with low-level iOS and help you yield twice the result with half the effort after you learn IDA and LLDB. As long as we try to think reversely and practice more, we can surely summarize effective methodologies of ourselves, which helps us step onto a higher level both on iOS reverse engineering and App development.</w:t>
      </w:r>
    </w:p>
    <w:p w14:paraId="6C7A1FD5" w14:textId="77777777" w:rsidR="000F3AF4" w:rsidRPr="000F3AF4" w:rsidRDefault="000F3AF4" w:rsidP="000F3AF4">
      <w:pPr>
        <w:pStyle w:val="Afb"/>
        <w:rPr>
          <w:rFonts w:ascii="Dante MT Std" w:eastAsiaTheme="minorEastAsia" w:hAnsi="Dante MT Std" w:cs="Arial" w:hint="default"/>
          <w:color w:val="auto"/>
          <w:kern w:val="0"/>
          <w:sz w:val="26"/>
          <w:szCs w:val="26"/>
          <w:bdr w:val="none" w:sz="0" w:space="0" w:color="auto"/>
          <w:lang w:eastAsia="ar-SA"/>
        </w:rPr>
      </w:pPr>
    </w:p>
    <w:p w14:paraId="60830DE3" w14:textId="009B7EE8" w:rsidR="00DF05C6" w:rsidRDefault="00DF05C6">
      <w:pPr>
        <w:widowControl/>
        <w:spacing w:line="240" w:lineRule="auto"/>
        <w:jc w:val="left"/>
        <w:rPr>
          <w:rFonts w:ascii="Dante MT Std" w:hAnsi="Dante MT Std"/>
          <w:sz w:val="26"/>
          <w:szCs w:val="26"/>
          <w:u w:color="000000"/>
        </w:rPr>
      </w:pPr>
      <w:r>
        <w:rPr>
          <w:rFonts w:ascii="Dante MT Std" w:hAnsi="Dante MT Std"/>
          <w:sz w:val="26"/>
          <w:szCs w:val="26"/>
        </w:rPr>
        <w:br w:type="page"/>
      </w:r>
    </w:p>
    <w:p w14:paraId="726B71A4" w14:textId="77777777" w:rsidR="00DF05C6" w:rsidRPr="00ED0DF8" w:rsidRDefault="00DF05C6" w:rsidP="00DF05C6">
      <w:pPr>
        <w:pStyle w:val="1"/>
        <w:rPr>
          <w:rFonts w:ascii="Quicksand Book" w:hAnsi="Quicksand Book"/>
          <w:color w:val="A6A6A6"/>
          <w:spacing w:val="0"/>
          <w:sz w:val="96"/>
          <w:szCs w:val="96"/>
        </w:rPr>
      </w:pPr>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724800" behindDoc="0" locked="0" layoutInCell="1" allowOverlap="1" wp14:anchorId="048E3D45" wp14:editId="5FD138DC">
                <wp:simplePos x="0" y="0"/>
                <wp:positionH relativeFrom="column">
                  <wp:posOffset>4607560</wp:posOffset>
                </wp:positionH>
                <wp:positionV relativeFrom="paragraph">
                  <wp:posOffset>-7814945</wp:posOffset>
                </wp:positionV>
                <wp:extent cx="1231900" cy="9255760"/>
                <wp:effectExtent l="0" t="0" r="6350" b="2540"/>
                <wp:wrapNone/>
                <wp:docPr id="1073741933"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 o:spid="_x0000_s1026" style="position:absolute;left:0;text-align:left;margin-left:362.8pt;margin-top:-615.35pt;width:97pt;height:728.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KvGJUKFAgAABgUAAA4AAAAAAAAAAAAAAAAALgIAAGRycy9lMm9Eb2MueG1sUEsBAi0AFAAG&#10;AAgAAAAhAMajoivjAAAADQEAAA8AAAAAAAAAAAAAAAAA3wQAAGRycy9kb3ducmV2LnhtbFBLBQYA&#10;AAAABAAEAPMAAADvBQAAAAA=&#10;" fillcolor="#d8d8d8" stroked="f"/>
            </w:pict>
          </mc:Fallback>
        </mc:AlternateContent>
      </w:r>
      <w:r>
        <w:rPr>
          <w:noProof/>
          <w:lang w:val="en-US" w:eastAsia="zh-CN"/>
        </w:rPr>
        <mc:AlternateContent>
          <mc:Choice Requires="wps">
            <w:drawing>
              <wp:anchor distT="0" distB="0" distL="114300" distR="114300" simplePos="0" relativeHeight="251726848" behindDoc="0" locked="0" layoutInCell="1" allowOverlap="1" wp14:anchorId="787F43FC" wp14:editId="4560023F">
                <wp:simplePos x="0" y="0"/>
                <wp:positionH relativeFrom="column">
                  <wp:posOffset>4874733</wp:posOffset>
                </wp:positionH>
                <wp:positionV relativeFrom="paragraph">
                  <wp:posOffset>154940</wp:posOffset>
                </wp:positionV>
                <wp:extent cx="736600" cy="1206500"/>
                <wp:effectExtent l="0" t="0" r="0" b="0"/>
                <wp:wrapNone/>
                <wp:docPr id="1073741934"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FD265" w14:textId="2F1A4BCA" w:rsidR="00E80639" w:rsidRPr="0087277C" w:rsidRDefault="00E80639" w:rsidP="00DF05C6">
                            <w:pPr>
                              <w:pStyle w:val="af"/>
                              <w:pBdr>
                                <w:top w:val="none" w:sz="0" w:space="0" w:color="auto"/>
                              </w:pBdr>
                              <w:spacing w:line="240" w:lineRule="auto"/>
                              <w:jc w:val="center"/>
                              <w:rPr>
                                <w:rFonts w:ascii="Anton" w:hAnsi="Anton"/>
                                <w:b w:val="0"/>
                                <w:color w:val="404040"/>
                                <w:sz w:val="120"/>
                                <w:szCs w:val="120"/>
                                <w:lang w:eastAsia="zh-CN"/>
                              </w:rPr>
                            </w:pPr>
                            <w:r>
                              <w:rPr>
                                <w:rFonts w:ascii="Anton" w:hAnsi="Anton" w:hint="eastAsia"/>
                                <w:b w:val="0"/>
                                <w:color w:val="404040"/>
                                <w:sz w:val="120"/>
                                <w:szCs w:val="120"/>
                                <w:lang w:eastAsia="zh-CN"/>
                              </w:rPr>
                              <w:t>6</w:t>
                            </w:r>
                          </w:p>
                          <w:p w14:paraId="60C73359" w14:textId="77777777" w:rsidR="00E80639" w:rsidRPr="00215486" w:rsidRDefault="00E80639" w:rsidP="00DF05C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7" type="#_x0000_t202" style="position:absolute;left:0;text-align:left;margin-left:383.85pt;margin-top:12.2pt;width:58pt;height:9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" filled="f" stroked="f">
                <v:textbox>
                  <w:txbxContent>
                    <w:p w14:paraId="15CFD265" w14:textId="2F1A4BCA" w:rsidR="00E80639" w:rsidRPr="0087277C" w:rsidRDefault="00E80639" w:rsidP="00DF05C6">
                      <w:pPr>
                        <w:pStyle w:val="af"/>
                        <w:pBdr>
                          <w:top w:val="none" w:sz="0" w:space="0" w:color="auto"/>
                        </w:pBdr>
                        <w:spacing w:line="240" w:lineRule="auto"/>
                        <w:jc w:val="center"/>
                        <w:rPr>
                          <w:rFonts w:ascii="Anton" w:hAnsi="Anton"/>
                          <w:b w:val="0"/>
                          <w:color w:val="404040"/>
                          <w:sz w:val="120"/>
                          <w:szCs w:val="120"/>
                          <w:lang w:eastAsia="zh-CN"/>
                        </w:rPr>
                      </w:pPr>
                      <w:r>
                        <w:rPr>
                          <w:rFonts w:ascii="Anton" w:hAnsi="Anton" w:hint="eastAsia"/>
                          <w:b w:val="0"/>
                          <w:color w:val="404040"/>
                          <w:sz w:val="120"/>
                          <w:szCs w:val="120"/>
                          <w:lang w:eastAsia="zh-CN"/>
                        </w:rPr>
                        <w:t>6</w:t>
                      </w:r>
                    </w:p>
                    <w:p w14:paraId="60C73359" w14:textId="77777777" w:rsidR="00E80639" w:rsidRPr="00215486" w:rsidRDefault="00E80639" w:rsidP="00DF05C6"/>
                  </w:txbxContent>
                </v:textbox>
              </v:shape>
            </w:pict>
          </mc:Fallback>
        </mc:AlternateContent>
      </w:r>
    </w:p>
    <w:p w14:paraId="1EF3A85A" w14:textId="14240F4A" w:rsidR="00DF05C6" w:rsidRPr="000F3AF4" w:rsidRDefault="00DF05C6" w:rsidP="00DF05C6">
      <w:pPr>
        <w:pStyle w:val="1"/>
        <w:spacing w:after="0" w:line="360" w:lineRule="auto"/>
        <w:ind w:left="0" w:firstLine="0"/>
        <w:jc w:val="left"/>
        <w:rPr>
          <w:rFonts w:ascii="Quicksand Book" w:hAnsi="Quicksand Book"/>
          <w:color w:val="7F7F7F"/>
          <w:spacing w:val="-10"/>
          <w:sz w:val="40"/>
          <w:szCs w:val="40"/>
          <w:lang w:eastAsia="zh-CN"/>
        </w:rPr>
      </w:pPr>
      <w:r w:rsidRPr="000F3AF4">
        <w:rPr>
          <w:rFonts w:ascii="Quicksand Book" w:hAnsi="Quicksand Book"/>
          <w:noProof/>
          <w:color w:val="7F7F7F"/>
          <w:spacing w:val="-10"/>
          <w:sz w:val="40"/>
          <w:szCs w:val="40"/>
          <w:lang w:val="en-US" w:eastAsia="zh-CN"/>
        </w:rPr>
        <mc:AlternateContent>
          <mc:Choice Requires="wps">
            <w:drawing>
              <wp:anchor distT="0" distB="0" distL="114300" distR="114300" simplePos="0" relativeHeight="251725824" behindDoc="0" locked="0" layoutInCell="1" allowOverlap="1" wp14:anchorId="0F4313B7" wp14:editId="1B580B61">
                <wp:simplePos x="0" y="0"/>
                <wp:positionH relativeFrom="column">
                  <wp:posOffset>17012</wp:posOffset>
                </wp:positionH>
                <wp:positionV relativeFrom="paragraph">
                  <wp:posOffset>430619</wp:posOffset>
                </wp:positionV>
                <wp:extent cx="5825165" cy="5434"/>
                <wp:effectExtent l="0" t="0" r="23495" b="33020"/>
                <wp:wrapNone/>
                <wp:docPr id="1073741935"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1" o:spid="_x0000_s1026" type="#_x0000_t32" style="position:absolute;left:0;text-align:left;margin-left:1.35pt;margin-top:33.9pt;width:458.65pt;height:.4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" strokecolor="#7f7f7f"/>
            </w:pict>
          </mc:Fallback>
        </mc:AlternateContent>
      </w:r>
      <w:r>
        <w:rPr>
          <w:rFonts w:ascii="Quicksand Book" w:hAnsi="Quicksand Book" w:hint="eastAsia"/>
          <w:color w:val="7F7F7F"/>
          <w:spacing w:val="-10"/>
          <w:sz w:val="40"/>
          <w:szCs w:val="40"/>
          <w:lang w:eastAsia="zh-CN"/>
        </w:rPr>
        <w:t>ARM</w:t>
      </w:r>
      <w:r w:rsidRPr="000F3AF4">
        <w:rPr>
          <w:rFonts w:ascii="Quicksand Book" w:hAnsi="Quicksand Book"/>
          <w:color w:val="7F7F7F"/>
          <w:spacing w:val="-10"/>
          <w:sz w:val="40"/>
          <w:szCs w:val="40"/>
          <w:lang w:eastAsia="zh-CN"/>
        </w:rPr>
        <w:t xml:space="preserve"> related iOS reverse engineering</w:t>
      </w:r>
    </w:p>
    <w:p w14:paraId="4FAE4C75" w14:textId="77777777" w:rsidR="00DF05C6" w:rsidRDefault="00DF05C6" w:rsidP="00DF05C6">
      <w:pPr>
        <w:pStyle w:val="BodyText2"/>
      </w:pPr>
    </w:p>
    <w:p w14:paraId="6CB80742" w14:textId="77777777" w:rsidR="00DF05C6" w:rsidRPr="00E91396" w:rsidRDefault="00DF05C6" w:rsidP="00DF05C6">
      <w:pPr>
        <w:pStyle w:val="BodyText2"/>
      </w:pPr>
    </w:p>
    <w:p w14:paraId="3AAC92DD" w14:textId="77777777" w:rsidR="00DF05C6" w:rsidRPr="00DF05C6" w:rsidRDefault="00DF05C6" w:rsidP="00DF05C6">
      <w:pPr>
        <w:spacing w:line="360" w:lineRule="auto"/>
        <w:ind w:firstLine="420"/>
        <w:jc w:val="left"/>
        <w:rPr>
          <w:rFonts w:ascii="Dante MT Std" w:hAnsi="Dante MT Std"/>
          <w:sz w:val="26"/>
          <w:szCs w:val="26"/>
          <w:u w:color="000000"/>
        </w:rPr>
      </w:pPr>
      <w:r w:rsidRPr="00DF05C6">
        <w:rPr>
          <w:rFonts w:ascii="Dante MT Std" w:hAnsi="Dante MT Std"/>
          <w:sz w:val="26"/>
          <w:szCs w:val="26"/>
          <w:u w:color="000000"/>
        </w:rPr>
        <w:t>In previous chapters we have already introduced the fundamental knowledge and tool usage in iOS reverse engineering. Now, you should be able to satisfy your curiosity by playing with private methods and develop some mini tweaks. However, since you’ve come so far, I believe you have a strong delving spirit and truly want to improve your programmatic ability. If so, it’d be better for you to try something more challenging. Well, starting from this chapter, iOS reverse engineering will enter polar night, and you’ll have to face the most arcane yet magical hieroglyphics in the programming world. Take a deep breath first, and then ask yourself, “Is iOS reverse engineering a right choice for me?” After finishing this chapter, hopefully you will get the answer.</w:t>
      </w:r>
    </w:p>
    <w:p w14:paraId="3414205A" w14:textId="77777777" w:rsidR="00DF05C6" w:rsidRPr="00DF05C6" w:rsidRDefault="00DF05C6" w:rsidP="00DF05C6">
      <w:pPr>
        <w:spacing w:line="360" w:lineRule="auto"/>
        <w:ind w:firstLine="420"/>
        <w:jc w:val="left"/>
        <w:rPr>
          <w:rFonts w:ascii="Dante MT Std" w:hAnsi="Dante MT Std"/>
          <w:sz w:val="26"/>
          <w:szCs w:val="26"/>
          <w:u w:color="000000"/>
        </w:rPr>
      </w:pPr>
      <w:r w:rsidRPr="00DF05C6">
        <w:rPr>
          <w:rFonts w:ascii="Dante MT Std" w:hAnsi="Dante MT Std"/>
          <w:sz w:val="26"/>
          <w:szCs w:val="26"/>
          <w:u w:color="000000"/>
        </w:rPr>
        <w:t>Next, we’ll meet the first advanced challenge in iOS reverse engineering: reading ARM assembly. According to the previous chapters, you have already got the idea that Objective-C code would become machine code after compiling, and then will be executed directly by CPU. It is overwhelming work to read machine code let alone write them. However, it’s lucky that there is assembly, which bridges Objective-C code with machine code. Even though the readability of assembly is not as good as Objective-C, it’s much better than machine code. If you can crash this hard nut, congratulations, you have the talents to be a reverse engineer. Conversely, if you cannot, AppStore may suit you better.</w:t>
      </w:r>
    </w:p>
    <w:p w14:paraId="790F5807" w14:textId="7366E06E" w:rsidR="00DF05C6" w:rsidRPr="00DF05C6" w:rsidRDefault="00DF05C6" w:rsidP="00DF05C6">
      <w:pPr>
        <w:pStyle w:val="20"/>
        <w:numPr>
          <w:ilvl w:val="1"/>
          <w:numId w:val="70"/>
        </w:numPr>
      </w:pPr>
      <w:r w:rsidRPr="00DF05C6">
        <w:t xml:space="preserve">Introduction to ARM assembly </w:t>
      </w:r>
    </w:p>
    <w:p w14:paraId="0E66382F" w14:textId="77777777" w:rsidR="00DF05C6" w:rsidRPr="00751AE5" w:rsidRDefault="00DF05C6" w:rsidP="00751AE5">
      <w:pPr>
        <w:spacing w:line="360" w:lineRule="auto"/>
        <w:ind w:firstLine="420"/>
        <w:jc w:val="left"/>
        <w:rPr>
          <w:rFonts w:ascii="Dante MT Std" w:hAnsi="Dante MT Std"/>
          <w:sz w:val="26"/>
          <w:szCs w:val="26"/>
          <w:u w:color="000000"/>
        </w:rPr>
      </w:pPr>
      <w:r w:rsidRPr="00751AE5">
        <w:rPr>
          <w:rFonts w:ascii="Dante MT Std" w:hAnsi="Dante MT Std"/>
          <w:sz w:val="26"/>
          <w:szCs w:val="26"/>
          <w:u w:color="000000"/>
        </w:rPr>
        <w:t xml:space="preserve">ARM assembly is a brand new language to most iOS developers. If your major in college is Computer related, you may already have some impression about assembly. Actually, assembly is too esoteric for most college students; we’re nervous and uncomfortable dealing with it. Is assembly really too hard to learn? Yes, it’s obscure and difficult to understand. On the other hand, however, as a human readable language, it is no much difference with other human </w:t>
      </w:r>
      <w:r w:rsidRPr="00751AE5">
        <w:rPr>
          <w:rFonts w:ascii="Dante MT Std" w:hAnsi="Dante MT Std"/>
          <w:sz w:val="26"/>
          <w:szCs w:val="26"/>
          <w:u w:color="000000"/>
        </w:rPr>
        <w:lastRenderedPageBreak/>
        <w:t>languages, namely, if we use it more often, we will get familiar with it quicker.</w:t>
      </w:r>
    </w:p>
    <w:p w14:paraId="7026EDD8" w14:textId="77777777" w:rsidR="00DF05C6" w:rsidRPr="00751AE5" w:rsidRDefault="00DF05C6" w:rsidP="00751AE5">
      <w:pPr>
        <w:spacing w:line="360" w:lineRule="auto"/>
        <w:ind w:firstLine="420"/>
        <w:jc w:val="left"/>
        <w:rPr>
          <w:rFonts w:ascii="Dante MT Std" w:hAnsi="Dante MT Std"/>
          <w:sz w:val="26"/>
          <w:szCs w:val="26"/>
          <w:u w:color="000000"/>
        </w:rPr>
      </w:pPr>
      <w:r w:rsidRPr="00751AE5">
        <w:rPr>
          <w:rFonts w:ascii="Dante MT Std" w:hAnsi="Dante MT Std"/>
          <w:sz w:val="26"/>
          <w:szCs w:val="26"/>
          <w:u w:color="000000"/>
        </w:rPr>
        <w:t>As App developers, chances are rare for us to deal with assembly in our daily work. In this situation, if we don’t practice deliberately, we cannot handle it for sure. In a nutshell, it’s all about whether our time and energy is poured into learning it. Well, iOS reverse engineering offers us a great chance to learn ARM assembly. When we’re reversing a function, we need to analyze massive lines of ARM assembly, and translate them to high-level language manually to reconstruct the functions. Even though there is no need to write assembly yet, a vast reading will definitely improve our understanding of it. ARM assembly is a necessity in iOS reverse engineering; you have to master it if you really want to be a member of this field. Like English, basic ARM assembly concepts correspond to 26 letters and phonetic symbols in English; its instructions correspond to words, and instructions’ variants correspond to different word tenses; its calling conventions correspond to grammars, which define the connection between words. Sounds not that bad, right? Let’s delve into it step by step.</w:t>
      </w:r>
    </w:p>
    <w:p w14:paraId="5469D23B" w14:textId="3D483CDC" w:rsidR="00DF05C6" w:rsidRPr="00751AE5" w:rsidRDefault="00DF05C6" w:rsidP="00751AE5">
      <w:pPr>
        <w:pStyle w:val="3"/>
        <w:numPr>
          <w:ilvl w:val="0"/>
          <w:numId w:val="71"/>
        </w:numPr>
        <w:rPr>
          <w:rStyle w:val="afc"/>
        </w:rPr>
      </w:pPr>
      <w:r w:rsidRPr="00751AE5">
        <w:rPr>
          <w:rStyle w:val="afc"/>
        </w:rPr>
        <w:t>Basic concepts</w:t>
      </w:r>
    </w:p>
    <w:p w14:paraId="414FC7BA" w14:textId="77777777" w:rsidR="00DF05C6" w:rsidRPr="00751AE5" w:rsidRDefault="00DF05C6" w:rsidP="00751AE5">
      <w:pPr>
        <w:spacing w:line="360" w:lineRule="auto"/>
        <w:ind w:firstLine="420"/>
        <w:jc w:val="left"/>
        <w:rPr>
          <w:rFonts w:ascii="Dante MT Std" w:hAnsi="Dante MT Std"/>
          <w:sz w:val="26"/>
          <w:szCs w:val="26"/>
          <w:u w:color="000000"/>
        </w:rPr>
      </w:pPr>
      <w:r w:rsidRPr="00751AE5">
        <w:rPr>
          <w:rFonts w:ascii="Dante MT Std" w:hAnsi="Dante MT Std"/>
          <w:sz w:val="26"/>
          <w:szCs w:val="26"/>
          <w:u w:color="000000"/>
        </w:rPr>
        <w:t>For a thorough introduction to ARM assembly, the ARM Architecture Reference Manual does a great job. However, as rookies, most of us don’t need a thorough introduction at all, the thousands pages ARM Architecture Reference Manual is no better than my limited knowledge about ARM assembly, which is enough and fits junior iOS reverse engineers better. With the release of iPhone 5s, Apple brings in the more powerful 64-bit processor, arm64. However, the tools introduced in the previous chapters do not fully support arm64. Therefore, the following chapters will still focus on 32-bit processors, i.e. armv7 and armv7s. Nonetheless, the general methods and thoughts work on both 32-bit and 64-bit processors.</w:t>
      </w:r>
    </w:p>
    <w:p w14:paraId="2D41E6EB" w14:textId="60DA2408" w:rsidR="00DF05C6" w:rsidRPr="00751AE5" w:rsidRDefault="00DF05C6" w:rsidP="00751AE5">
      <w:pPr>
        <w:pStyle w:val="listbulletfirst"/>
        <w:numPr>
          <w:ilvl w:val="0"/>
          <w:numId w:val="5"/>
        </w:numPr>
        <w:jc w:val="left"/>
      </w:pPr>
      <w:r w:rsidRPr="00751AE5">
        <w:t>Register, memory, and stack</w:t>
      </w:r>
    </w:p>
    <w:p w14:paraId="555AA48C" w14:textId="77777777" w:rsidR="00751AE5" w:rsidRPr="00751AE5" w:rsidRDefault="00751AE5" w:rsidP="00751AE5">
      <w:pPr>
        <w:spacing w:line="360" w:lineRule="auto"/>
        <w:ind w:firstLine="420"/>
        <w:jc w:val="left"/>
        <w:rPr>
          <w:rFonts w:ascii="Dante MT Std" w:hAnsi="Dante MT Std"/>
          <w:sz w:val="26"/>
          <w:szCs w:val="26"/>
          <w:u w:color="000000"/>
        </w:rPr>
      </w:pPr>
      <w:r w:rsidRPr="00751AE5">
        <w:rPr>
          <w:rFonts w:ascii="Dante MT Std" w:hAnsi="Dante MT Std"/>
          <w:sz w:val="26"/>
          <w:szCs w:val="26"/>
          <w:u w:color="000000"/>
        </w:rPr>
        <w:t>In high-level languages like Objective-C, C, and C++, our operands are variables; whereas in ARM assembly, the operands are registers, memory, and stack. Registers can be regarded as CPU built-in variables; their amounts are often very limited. If we need more variables, we can put them in memory. However, this is a trade off between performance and amounts; memory operation is slower than register operation.</w:t>
      </w:r>
    </w:p>
    <w:p w14:paraId="116763D5" w14:textId="77777777" w:rsidR="00751AE5" w:rsidRPr="00751AE5" w:rsidRDefault="00751AE5" w:rsidP="00751AE5">
      <w:pPr>
        <w:spacing w:line="360" w:lineRule="auto"/>
        <w:ind w:firstLine="420"/>
        <w:jc w:val="left"/>
        <w:rPr>
          <w:rFonts w:ascii="Dante MT Std" w:hAnsi="Dante MT Std"/>
          <w:sz w:val="26"/>
          <w:szCs w:val="26"/>
          <w:u w:color="000000"/>
        </w:rPr>
      </w:pPr>
      <w:r w:rsidRPr="00751AE5">
        <w:rPr>
          <w:rFonts w:ascii="Dante MT Std" w:hAnsi="Dante MT Std"/>
          <w:sz w:val="26"/>
          <w:szCs w:val="26"/>
          <w:u w:color="000000"/>
        </w:rPr>
        <w:t xml:space="preserve">In fact, stack is in memory as well. But it works like a stack, i.e. follows the “first in last out” rule. The stack of ARM is full descending, meaning that the stack grows towards lower address, </w:t>
      </w:r>
      <w:r w:rsidRPr="00751AE5">
        <w:rPr>
          <w:rFonts w:ascii="Dante MT Std" w:hAnsi="Dante MT Std"/>
          <w:sz w:val="26"/>
          <w:szCs w:val="26"/>
          <w:u w:color="000000"/>
        </w:rPr>
        <w:lastRenderedPageBreak/>
        <w:t>the latest object is placed at the bottom, which is at the lowest address, as shown in the figure 6-1.</w:t>
      </w:r>
    </w:p>
    <w:p w14:paraId="466D951B" w14:textId="77777777" w:rsidR="00751AE5" w:rsidRDefault="00751AE5" w:rsidP="00751AE5">
      <w:pPr>
        <w:keepNext/>
        <w:jc w:val="center"/>
      </w:pPr>
      <w:r>
        <w:rPr>
          <w:noProof/>
          <w:lang w:eastAsia="zh-CN"/>
        </w:rPr>
        <w:drawing>
          <wp:inline distT="0" distB="0" distL="0" distR="0" wp14:anchorId="43109995" wp14:editId="6EE0CE34">
            <wp:extent cx="2077593" cy="3598037"/>
            <wp:effectExtent l="0" t="0" r="0" b="0"/>
            <wp:docPr id="1073741936" name="officeArt object"/>
            <wp:cNvGraphicFramePr/>
            <a:graphic xmlns:a="http://schemas.openxmlformats.org/drawingml/2006/main">
              <a:graphicData uri="http://schemas.openxmlformats.org/drawingml/2006/picture">
                <pic:pic xmlns:pic="http://schemas.openxmlformats.org/drawingml/2006/picture">
                  <pic:nvPicPr>
                    <pic:cNvPr id="1073741825" name="6-1.png"/>
                    <pic:cNvPicPr/>
                  </pic:nvPicPr>
                  <pic:blipFill>
                    <a:blip r:embed="rId189">
                      <a:extLst/>
                    </a:blip>
                    <a:stretch>
                      <a:fillRect/>
                    </a:stretch>
                  </pic:blipFill>
                  <pic:spPr>
                    <a:xfrm>
                      <a:off x="0" y="0"/>
                      <a:ext cx="2077593" cy="3598037"/>
                    </a:xfrm>
                    <a:prstGeom prst="rect">
                      <a:avLst/>
                    </a:prstGeom>
                    <a:ln w="12700" cap="flat">
                      <a:noFill/>
                      <a:miter lim="400000"/>
                    </a:ln>
                    <a:effectLst/>
                  </pic:spPr>
                </pic:pic>
              </a:graphicData>
            </a:graphic>
          </wp:inline>
        </w:drawing>
      </w:r>
    </w:p>
    <w:p w14:paraId="74FE0585" w14:textId="77777777" w:rsidR="00751AE5" w:rsidRPr="00751AE5" w:rsidRDefault="00751AE5" w:rsidP="00751AE5">
      <w:pPr>
        <w:pStyle w:val="aa"/>
        <w:ind w:left="0" w:firstLine="0"/>
        <w:jc w:val="center"/>
        <w:rPr>
          <w:i w:val="0"/>
          <w:sz w:val="24"/>
          <w:szCs w:val="24"/>
        </w:rPr>
      </w:pPr>
      <w:r w:rsidRPr="00751AE5">
        <w:rPr>
          <w:i w:val="0"/>
          <w:sz w:val="24"/>
          <w:szCs w:val="24"/>
        </w:rPr>
        <w:t>Figure 6-1 The stack of ARM</w:t>
      </w:r>
    </w:p>
    <w:p w14:paraId="5026C1EA" w14:textId="77777777" w:rsidR="00751AE5" w:rsidRPr="00751AE5" w:rsidRDefault="00751AE5" w:rsidP="00751AE5">
      <w:pPr>
        <w:spacing w:line="360" w:lineRule="auto"/>
        <w:ind w:firstLine="420"/>
        <w:jc w:val="left"/>
        <w:rPr>
          <w:rFonts w:ascii="Dante MT Std" w:hAnsi="Dante MT Std"/>
          <w:sz w:val="26"/>
          <w:szCs w:val="26"/>
          <w:u w:color="000000"/>
        </w:rPr>
      </w:pPr>
      <w:r w:rsidRPr="00751AE5">
        <w:rPr>
          <w:rFonts w:ascii="Dante MT Std" w:hAnsi="Dante MT Std"/>
          <w:sz w:val="26"/>
          <w:szCs w:val="26"/>
          <w:u w:color="000000"/>
        </w:rPr>
        <w:t>A register, named “stack pointer” (hereafter referred to as SP), holds the bottom address of stack, i.e. the stack address. We can push a register into stack to save its value, or pop a register out of stack to load its value. During process running, SP changes a lot, but before and after a block of code is executed, SP should stay the same, otherwise there will be a fatal problem. Why? Let’s take an example:</w:t>
      </w:r>
    </w:p>
    <w:p w14:paraId="79EA1EEC" w14:textId="77777777" w:rsidR="00751AE5" w:rsidRPr="00783F49"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rPr>
          <w:rFonts w:hAnsi="Courier New"/>
        </w:rPr>
      </w:pPr>
      <w:r w:rsidRPr="00783F49">
        <w:rPr>
          <w:rFonts w:hAnsi="Courier New"/>
        </w:rPr>
        <w:t>static int global_var0;</w:t>
      </w:r>
    </w:p>
    <w:p w14:paraId="25B139AC" w14:textId="77777777" w:rsidR="00751AE5" w:rsidRPr="00783F49"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rPr>
          <w:rFonts w:hAnsi="Courier New"/>
        </w:rPr>
      </w:pPr>
      <w:r w:rsidRPr="00783F49">
        <w:rPr>
          <w:rFonts w:hAnsi="Courier New"/>
        </w:rPr>
        <w:t>static int global_var1;</w:t>
      </w:r>
    </w:p>
    <w:p w14:paraId="1AFE5194" w14:textId="77777777" w:rsidR="00751AE5" w:rsidRPr="00783F49"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rPr>
          <w:rFonts w:hAnsi="Courier New"/>
        </w:rPr>
      </w:pPr>
    </w:p>
    <w:p w14:paraId="298C694B" w14:textId="77777777" w:rsidR="00751AE5" w:rsidRPr="00783F49"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rPr>
          <w:rFonts w:hAnsi="Courier New"/>
        </w:rPr>
      </w:pPr>
      <w:r w:rsidRPr="00783F49">
        <w:rPr>
          <w:rFonts w:hAnsi="Courier New"/>
        </w:rPr>
        <w:t>…</w:t>
      </w:r>
    </w:p>
    <w:p w14:paraId="0AB02383" w14:textId="77777777" w:rsidR="00751AE5" w:rsidRPr="00783F49"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rPr>
          <w:rFonts w:hAnsi="Courier New"/>
        </w:rPr>
      </w:pPr>
    </w:p>
    <w:p w14:paraId="224F1416" w14:textId="77777777" w:rsidR="00751AE5" w:rsidRPr="00783F49"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rPr>
          <w:rFonts w:hAnsi="Courier New"/>
        </w:rPr>
      </w:pPr>
      <w:r w:rsidRPr="00783F49">
        <w:rPr>
          <w:rFonts w:hAnsi="Courier New"/>
        </w:rPr>
        <w:t>void foo(void)</w:t>
      </w:r>
    </w:p>
    <w:p w14:paraId="4EC24C02" w14:textId="77777777" w:rsidR="00751AE5" w:rsidRPr="00783F49"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rPr>
          <w:rFonts w:hAnsi="Courier New"/>
        </w:rPr>
      </w:pPr>
      <w:r w:rsidRPr="00783F49">
        <w:rPr>
          <w:rFonts w:hAnsi="Courier New"/>
        </w:rPr>
        <w:t>{</w:t>
      </w:r>
    </w:p>
    <w:p w14:paraId="0EEAD587" w14:textId="77777777" w:rsidR="00751AE5" w:rsidRPr="00783F49"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rPr>
          <w:rFonts w:hAnsi="Courier New"/>
        </w:rPr>
      </w:pPr>
      <w:r w:rsidRPr="00783F49">
        <w:rPr>
          <w:rFonts w:hAnsi="Courier New"/>
        </w:rPr>
        <w:tab/>
        <w:t>bar();</w:t>
      </w:r>
    </w:p>
    <w:p w14:paraId="620E45A0" w14:textId="77777777" w:rsidR="00751AE5" w:rsidRPr="00783F49"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rPr>
          <w:rFonts w:hAnsi="Courier New"/>
        </w:rPr>
      </w:pPr>
      <w:r w:rsidRPr="00783F49">
        <w:rPr>
          <w:rFonts w:hAnsi="Courier New"/>
        </w:rPr>
        <w:tab/>
        <w:t>// other operations;</w:t>
      </w:r>
    </w:p>
    <w:p w14:paraId="5892040F" w14:textId="77777777" w:rsidR="00751AE5" w:rsidRPr="00783F49"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rPr>
          <w:rFonts w:hAnsi="Courier New"/>
        </w:rPr>
      </w:pPr>
      <w:r w:rsidRPr="00783F49">
        <w:rPr>
          <w:rFonts w:hAnsi="Courier New"/>
        </w:rPr>
        <w:t>}</w:t>
      </w:r>
    </w:p>
    <w:p w14:paraId="74B293BB" w14:textId="77777777" w:rsidR="00751AE5" w:rsidRPr="00751AE5" w:rsidRDefault="00751AE5" w:rsidP="00751AE5">
      <w:pPr>
        <w:spacing w:line="360" w:lineRule="auto"/>
        <w:ind w:firstLine="420"/>
        <w:jc w:val="left"/>
        <w:rPr>
          <w:rFonts w:ascii="Dante MT Std" w:hAnsi="Dante MT Std"/>
          <w:sz w:val="26"/>
          <w:szCs w:val="26"/>
          <w:u w:color="000000"/>
        </w:rPr>
      </w:pPr>
      <w:r w:rsidRPr="00751AE5">
        <w:rPr>
          <w:rFonts w:ascii="Dante MT Std" w:hAnsi="Dante MT Std"/>
          <w:sz w:val="26"/>
          <w:szCs w:val="26"/>
          <w:u w:color="000000"/>
        </w:rPr>
        <w:t>In the above code snippet, suppose that foo() uses registers A, B, C, and D; foo() calls bar(), and suppose that bar() uses registers A, B, and C. Because registers A, B and C are overlapped in foo() and bar(), bar() needs to save values of A, B, and C into stack before it starts execution. Also, it needs to restore these 3 registers from stack before it ends execution, to make sure foo() can work correctly. Let’s look at some pseudo code:</w:t>
      </w:r>
    </w:p>
    <w:p w14:paraId="01DA5670"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lastRenderedPageBreak/>
        <w:t>// foo()</w:t>
      </w:r>
    </w:p>
    <w:p w14:paraId="3032B093"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foo:</w:t>
      </w:r>
    </w:p>
    <w:p w14:paraId="23ACBF7D"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Push A, B, C, D into stack, save their values</w:t>
      </w:r>
    </w:p>
    <w:p w14:paraId="353ADED9" w14:textId="4FA30BA4"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push </w:t>
      </w:r>
      <w:r>
        <w:rPr>
          <w:rFonts w:hint="eastAsia"/>
        </w:rPr>
        <w:t xml:space="preserve"> </w:t>
      </w:r>
      <w:r>
        <w:t xml:space="preserve">  {A, B, C, D}  </w:t>
      </w:r>
    </w:p>
    <w:p w14:paraId="2E840CC4"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 Use A ~ D </w:t>
      </w:r>
    </w:p>
    <w:p w14:paraId="1AEA7E31"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move    A, #1        // A = 1  </w:t>
      </w:r>
    </w:p>
    <w:p w14:paraId="30F7E01D"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move    B, #2        // B = 2  </w:t>
      </w:r>
    </w:p>
    <w:p w14:paraId="305D88DC"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move    C, #3        // C = 3</w:t>
      </w:r>
    </w:p>
    <w:p w14:paraId="0F582EF9"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call    bar   </w:t>
      </w:r>
    </w:p>
    <w:p w14:paraId="450ED222"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move    D, global_var0      </w:t>
      </w:r>
    </w:p>
    <w:p w14:paraId="64A04DB9"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 global_var1 = A + B + C + D  </w:t>
      </w:r>
    </w:p>
    <w:p w14:paraId="74D29735"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add     A, B        // A = A + B</w:t>
      </w:r>
      <w:r>
        <w:rPr>
          <w:rFonts w:eastAsia="KaiTi"/>
          <w:lang w:val="zh-TW" w:eastAsia="zh-TW"/>
        </w:rPr>
        <w:t>,</w:t>
      </w:r>
      <w:r>
        <w:t>notice A</w:t>
      </w:r>
      <w:r>
        <w:rPr>
          <w:rFonts w:hAnsi="Courier New"/>
        </w:rPr>
        <w:t>’</w:t>
      </w:r>
      <w:r>
        <w:t>s value</w:t>
      </w:r>
    </w:p>
    <w:p w14:paraId="4DFFC6C3"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add     A, C        // A = A + C</w:t>
      </w:r>
      <w:r>
        <w:rPr>
          <w:rFonts w:eastAsia="KaiTi"/>
          <w:lang w:val="zh-TW" w:eastAsia="zh-TW"/>
        </w:rPr>
        <w:t>,</w:t>
      </w:r>
      <w:r>
        <w:t>notice A</w:t>
      </w:r>
      <w:r>
        <w:rPr>
          <w:rFonts w:hAnsi="Courier New"/>
        </w:rPr>
        <w:t>’</w:t>
      </w:r>
      <w:r>
        <w:t>s value</w:t>
      </w:r>
    </w:p>
    <w:p w14:paraId="68790014"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add     A, D        // A = A + D</w:t>
      </w:r>
      <w:r>
        <w:rPr>
          <w:rFonts w:eastAsia="KaiTi"/>
          <w:lang w:val="zh-TW" w:eastAsia="zh-TW"/>
        </w:rPr>
        <w:t>,</w:t>
      </w:r>
      <w:r>
        <w:t>notice A</w:t>
      </w:r>
      <w:r>
        <w:rPr>
          <w:rFonts w:hAnsi="Courier New"/>
        </w:rPr>
        <w:t>’</w:t>
      </w:r>
      <w:r>
        <w:t>s value</w:t>
      </w:r>
    </w:p>
    <w:p w14:paraId="0504E5EC"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move    global_var1, A</w:t>
      </w:r>
    </w:p>
    <w:p w14:paraId="27F53C5E"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Pop A, B, C, D out of stack, restore their values</w:t>
      </w:r>
    </w:p>
    <w:p w14:paraId="0619AD61" w14:textId="500BDCD9"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pop </w:t>
      </w:r>
      <w:r>
        <w:rPr>
          <w:rFonts w:hint="eastAsia"/>
        </w:rPr>
        <w:t xml:space="preserve"> </w:t>
      </w:r>
      <w:r>
        <w:t xml:space="preserve"> </w:t>
      </w:r>
      <w:r>
        <w:rPr>
          <w:rFonts w:hint="eastAsia"/>
        </w:rPr>
        <w:t xml:space="preserve"> </w:t>
      </w:r>
      <w:r>
        <w:t xml:space="preserve"> {A-D}   </w:t>
      </w:r>
    </w:p>
    <w:p w14:paraId="221D23CD"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return  </w:t>
      </w:r>
    </w:p>
    <w:p w14:paraId="52F346D7"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p>
    <w:p w14:paraId="59F17800"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bar()</w:t>
      </w:r>
    </w:p>
    <w:p w14:paraId="1F95864C"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bar:     </w:t>
      </w:r>
    </w:p>
    <w:p w14:paraId="464DD379"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Push A</w:t>
      </w:r>
      <w:r>
        <w:rPr>
          <w:rFonts w:eastAsia="KaiTi"/>
          <w:lang w:val="zh-TW" w:eastAsia="zh-TW"/>
        </w:rPr>
        <w:t>､</w:t>
      </w:r>
      <w:r>
        <w:t>B</w:t>
      </w:r>
      <w:r>
        <w:rPr>
          <w:rFonts w:eastAsia="KaiTi"/>
          <w:lang w:val="zh-TW" w:eastAsia="zh-TW"/>
        </w:rPr>
        <w:t>､</w:t>
      </w:r>
      <w:r>
        <w:t>C into the stack, store their values</w:t>
      </w:r>
    </w:p>
    <w:p w14:paraId="32B695D6"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push    {A-C}      </w:t>
      </w:r>
    </w:p>
    <w:p w14:paraId="219EF428"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 Use A ~ C   </w:t>
      </w:r>
    </w:p>
    <w:p w14:paraId="6A096BF5" w14:textId="18C5E7C4"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move    A, #2        // Do you know what this instruction do?</w:t>
      </w:r>
    </w:p>
    <w:p w14:paraId="067F9682" w14:textId="2005EE04"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move    B, #5</w:t>
      </w:r>
    </w:p>
    <w:p w14:paraId="67BDC068" w14:textId="003AAFAC"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move    C, A</w:t>
      </w:r>
    </w:p>
    <w:p w14:paraId="758B450C" w14:textId="3E34A464"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add     C, B        // C = 7</w:t>
      </w:r>
    </w:p>
    <w:p w14:paraId="7AE4D371"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 global_var0 = A + B + C (== 2 * C)  </w:t>
      </w:r>
    </w:p>
    <w:p w14:paraId="3790A072" w14:textId="23042BD6"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add     C, C</w:t>
      </w:r>
    </w:p>
    <w:p w14:paraId="4267FBC6" w14:textId="469B8A04"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move    global_var0, C        // A = 2</w:t>
      </w:r>
      <w:r>
        <w:rPr>
          <w:rFonts w:eastAsia="KaiTi"/>
          <w:lang w:val="zh-TW" w:eastAsia="zh-TW"/>
        </w:rPr>
        <w:t>,</w:t>
      </w:r>
      <w:r>
        <w:t>B = 5</w:t>
      </w:r>
      <w:r>
        <w:rPr>
          <w:rFonts w:eastAsia="KaiTi"/>
          <w:lang w:val="zh-TW" w:eastAsia="zh-TW"/>
        </w:rPr>
        <w:t>,</w:t>
      </w:r>
      <w:r>
        <w:t>C = 14</w:t>
      </w:r>
    </w:p>
    <w:p w14:paraId="2A32A3E9"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   </w:t>
      </w:r>
    </w:p>
    <w:p w14:paraId="73C6F855"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Do you get the meaning of push and pop now?</w:t>
      </w:r>
    </w:p>
    <w:p w14:paraId="3331DB27" w14:textId="0AAAA86C"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pop   </w:t>
      </w:r>
      <w:r>
        <w:rPr>
          <w:rFonts w:hint="eastAsia"/>
        </w:rPr>
        <w:t xml:space="preserve"> </w:t>
      </w:r>
      <w:r>
        <w:t xml:space="preserve"> {A-C} </w:t>
      </w:r>
    </w:p>
    <w:p w14:paraId="1AB12DD4"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return</w:t>
      </w:r>
    </w:p>
    <w:p w14:paraId="1A37DC82" w14:textId="77777777" w:rsidR="00751AE5" w:rsidRPr="00751AE5" w:rsidRDefault="00751AE5" w:rsidP="00751AE5">
      <w:pPr>
        <w:spacing w:line="360" w:lineRule="auto"/>
        <w:ind w:firstLine="420"/>
        <w:jc w:val="left"/>
        <w:rPr>
          <w:ins w:id="63" w:author="ninny snake" w:date="2014-12-25T09:47:00Z"/>
          <w:rFonts w:ascii="Dante MT Std" w:hAnsi="Dante MT Std"/>
          <w:sz w:val="26"/>
          <w:szCs w:val="26"/>
          <w:u w:color="000000"/>
        </w:rPr>
      </w:pPr>
      <w:r w:rsidRPr="00751AE5">
        <w:rPr>
          <w:rFonts w:ascii="Dante MT Std" w:hAnsi="Dante MT Std"/>
          <w:sz w:val="26"/>
          <w:szCs w:val="26"/>
          <w:u w:color="000000"/>
        </w:rPr>
        <w:t>Let’s shortly explain this snippet of pseudo code: firstly, foo() sets registers A, B and C to 1, 2 and 3 respectively, then calls bar(), which changes values of A, B and C as well sets global_var0, a global variable, to the sum of registers A, B and C. If we directly use the current values of A, B and C to calculate the value of global_var1 for now, then the result would be wrong. So before executing bar(),values of A, B and C should be pushed into stack first, and pop them out after the execution of bar() for restoration, then we can get a correct global_var1. Notice that, for the same reason, foo() has done the same operations on A, B, C and D, which saves its callers’ days.</w:t>
      </w:r>
    </w:p>
    <w:p w14:paraId="6C132D6F" w14:textId="77777777" w:rsidR="00751AE5" w:rsidRDefault="00751AE5" w:rsidP="00751AE5">
      <w:pPr>
        <w:pStyle w:val="listbulletfirst"/>
        <w:numPr>
          <w:ilvl w:val="0"/>
          <w:numId w:val="5"/>
        </w:numPr>
        <w:jc w:val="left"/>
        <w:rPr>
          <w:ins w:id="64" w:author="ninny snake" w:date="2014-12-25T09:47:00Z"/>
        </w:rPr>
      </w:pPr>
      <w:r>
        <w:t>Preserved registers</w:t>
      </w:r>
    </w:p>
    <w:p w14:paraId="36C2DCBB" w14:textId="77777777" w:rsidR="00751AE5" w:rsidRPr="00751AE5" w:rsidRDefault="00751AE5" w:rsidP="00751AE5">
      <w:pPr>
        <w:spacing w:line="360" w:lineRule="auto"/>
        <w:ind w:firstLine="420"/>
        <w:jc w:val="left"/>
        <w:rPr>
          <w:ins w:id="65" w:author="ninny snake" w:date="2014-12-25T09:47:00Z"/>
          <w:rFonts w:ascii="Dante MT Std" w:hAnsi="Dante MT Std"/>
          <w:sz w:val="26"/>
          <w:szCs w:val="26"/>
          <w:u w:color="000000"/>
        </w:rPr>
      </w:pPr>
      <w:r w:rsidRPr="00751AE5">
        <w:rPr>
          <w:rFonts w:ascii="Dante MT Std" w:hAnsi="Dante MT Std"/>
          <w:sz w:val="26"/>
          <w:szCs w:val="26"/>
          <w:u w:color="000000"/>
        </w:rPr>
        <w:t>Some registers in ARM processors must preserve their values after a function call, as shown below:</w:t>
      </w:r>
    </w:p>
    <w:p w14:paraId="6C9AD0DE"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rPr>
          <w:ins w:id="66" w:author="ninny snake" w:date="2014-12-25T09:47:00Z"/>
        </w:rPr>
      </w:pPr>
      <w:ins w:id="67" w:author="ninny snake" w:date="2014-12-25T09:47:00Z">
        <w:r>
          <w:t>R0-R3</w:t>
        </w:r>
        <w:r>
          <w:tab/>
        </w:r>
        <w:r>
          <w:tab/>
        </w:r>
      </w:ins>
      <w:r>
        <w:t>Passes arguments and return values</w:t>
      </w:r>
    </w:p>
    <w:p w14:paraId="0A4BB3D0"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ind w:left="2740" w:hanging="2320"/>
        <w:rPr>
          <w:ins w:id="68" w:author="ninny snake" w:date="2014-12-25T09:47:00Z"/>
        </w:rPr>
      </w:pPr>
      <w:ins w:id="69" w:author="ninny snake" w:date="2014-12-25T09:47:00Z">
        <w:r>
          <w:t>R7</w:t>
        </w:r>
        <w:r>
          <w:tab/>
        </w:r>
        <w:r>
          <w:tab/>
        </w:r>
        <w:r>
          <w:tab/>
        </w:r>
      </w:ins>
      <w:r>
        <w:t>Frame pointer, which points to the previously saved stack frame and the saved link register</w:t>
      </w:r>
    </w:p>
    <w:p w14:paraId="153DD9E7"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rPr>
          <w:ins w:id="70" w:author="ninny snake" w:date="2014-12-25T09:47:00Z"/>
        </w:rPr>
      </w:pPr>
      <w:ins w:id="71" w:author="ninny snake" w:date="2014-12-25T09:47:00Z">
        <w:r>
          <w:lastRenderedPageBreak/>
          <w:t>R9</w:t>
        </w:r>
        <w:r>
          <w:tab/>
        </w:r>
        <w:r>
          <w:tab/>
        </w:r>
        <w:r>
          <w:tab/>
        </w:r>
      </w:ins>
      <w:r>
        <w:t>Reserved by system before iOS 3.0</w:t>
      </w:r>
    </w:p>
    <w:p w14:paraId="00DD3442"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ind w:left="2740" w:hanging="2320"/>
        <w:rPr>
          <w:ins w:id="72" w:author="ninny snake" w:date="2014-12-25T09:47:00Z"/>
        </w:rPr>
      </w:pPr>
      <w:ins w:id="73" w:author="ninny snake" w:date="2014-12-25T09:47:00Z">
        <w:r>
          <w:t>R12</w:t>
        </w:r>
        <w:r>
          <w:tab/>
        </w:r>
        <w:r>
          <w:tab/>
        </w:r>
        <w:r>
          <w:tab/>
        </w:r>
      </w:ins>
      <w:r>
        <w:t>IP register</w:t>
      </w:r>
      <w:r>
        <w:rPr>
          <w:rFonts w:eastAsia="KaiTi"/>
          <w:lang w:val="zh-TW" w:eastAsia="zh-TW"/>
        </w:rPr>
        <w:t>,</w:t>
      </w:r>
      <w:r>
        <w:t>used by dynamic linker</w:t>
      </w:r>
    </w:p>
    <w:p w14:paraId="412A8A70"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rPr>
          <w:ins w:id="74" w:author="ninny snake" w:date="2014-12-25T09:47:00Z"/>
        </w:rPr>
      </w:pPr>
      <w:ins w:id="75" w:author="ninny snake" w:date="2014-12-25T09:47:00Z">
        <w:r>
          <w:t>R13</w:t>
        </w:r>
        <w:r>
          <w:tab/>
        </w:r>
        <w:r>
          <w:tab/>
        </w:r>
        <w:r>
          <w:tab/>
        </w:r>
      </w:ins>
      <w:r>
        <w:t>Stack Pointer, i.e. SP</w:t>
      </w:r>
    </w:p>
    <w:p w14:paraId="180DC8F4"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ind w:left="2740" w:hanging="2320"/>
        <w:rPr>
          <w:ins w:id="76" w:author="ninny snake" w:date="2014-12-25T09:47:00Z"/>
        </w:rPr>
      </w:pPr>
      <w:ins w:id="77" w:author="ninny snake" w:date="2014-12-25T09:47:00Z">
        <w:r>
          <w:t>R14</w:t>
        </w:r>
        <w:r>
          <w:tab/>
        </w:r>
        <w:r>
          <w:tab/>
        </w:r>
        <w:r>
          <w:tab/>
        </w:r>
      </w:ins>
      <w:r>
        <w:t>Link Register, i.e. LR, saves function return address</w:t>
      </w:r>
    </w:p>
    <w:p w14:paraId="63E2E48C"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rPr>
          <w:ins w:id="78" w:author="ninny snake" w:date="2014-12-25T09:47:00Z"/>
        </w:rPr>
      </w:pPr>
      <w:ins w:id="79" w:author="ninny snake" w:date="2014-12-25T09:47:00Z">
        <w:r>
          <w:t>R15</w:t>
        </w:r>
        <w:r>
          <w:tab/>
        </w:r>
        <w:r>
          <w:tab/>
        </w:r>
        <w:r>
          <w:tab/>
        </w:r>
      </w:ins>
      <w:r>
        <w:t>Program Counter, i.e. PC</w:t>
      </w:r>
    </w:p>
    <w:p w14:paraId="1266B9A3" w14:textId="77777777" w:rsidR="00751AE5" w:rsidRPr="00751AE5" w:rsidRDefault="00751AE5" w:rsidP="00751AE5">
      <w:pPr>
        <w:spacing w:line="360" w:lineRule="auto"/>
        <w:ind w:firstLine="420"/>
        <w:jc w:val="left"/>
        <w:rPr>
          <w:ins w:id="80" w:author="ninny snake" w:date="2014-12-25T09:47:00Z"/>
          <w:rFonts w:ascii="Dante MT Std" w:hAnsi="Dante MT Std"/>
          <w:sz w:val="26"/>
          <w:szCs w:val="26"/>
          <w:u w:color="000000"/>
        </w:rPr>
      </w:pPr>
      <w:r w:rsidRPr="00751AE5">
        <w:rPr>
          <w:rFonts w:ascii="Dante MT Std" w:hAnsi="Dante MT Std"/>
          <w:sz w:val="26"/>
          <w:szCs w:val="26"/>
          <w:u w:color="000000"/>
        </w:rPr>
        <w:t>We’re not writing ARM assembly yet, so treat the above table as a reference would be enough.</w:t>
      </w:r>
    </w:p>
    <w:p w14:paraId="09EC4F7A" w14:textId="77777777" w:rsidR="00751AE5" w:rsidRDefault="00751AE5" w:rsidP="00751AE5">
      <w:pPr>
        <w:pStyle w:val="listbulletfirst"/>
        <w:numPr>
          <w:ilvl w:val="0"/>
          <w:numId w:val="5"/>
        </w:numPr>
        <w:jc w:val="left"/>
      </w:pPr>
      <w:r>
        <w:t>Branches</w:t>
      </w:r>
    </w:p>
    <w:p w14:paraId="49B1A3B5" w14:textId="77777777" w:rsidR="00751AE5" w:rsidRPr="00751AE5" w:rsidRDefault="00751AE5" w:rsidP="00751AE5">
      <w:pPr>
        <w:spacing w:line="360" w:lineRule="auto"/>
        <w:ind w:firstLine="420"/>
        <w:jc w:val="left"/>
        <w:rPr>
          <w:rFonts w:ascii="Dante MT Std" w:hAnsi="Dante MT Std"/>
          <w:sz w:val="26"/>
          <w:szCs w:val="26"/>
          <w:u w:color="000000"/>
        </w:rPr>
      </w:pPr>
      <w:r w:rsidRPr="00751AE5">
        <w:rPr>
          <w:rFonts w:ascii="Dante MT Std" w:hAnsi="Dante MT Std"/>
          <w:sz w:val="26"/>
          <w:szCs w:val="26"/>
          <w:u w:color="000000"/>
        </w:rPr>
        <w:t>The process saves the address of the next instruction in PC register. Usually, CPU will execute instructions in order. When it has done with one instruction, PC will increase 1 to point to the next instruction, as shown in figure 6-2.</w:t>
      </w:r>
    </w:p>
    <w:p w14:paraId="3EE22CEC" w14:textId="77777777" w:rsidR="00751AE5" w:rsidRDefault="00751AE5" w:rsidP="00751AE5">
      <w:pPr>
        <w:keepNext/>
        <w:jc w:val="center"/>
      </w:pPr>
      <w:r>
        <w:rPr>
          <w:noProof/>
          <w:lang w:eastAsia="zh-CN"/>
        </w:rPr>
        <w:drawing>
          <wp:inline distT="0" distB="0" distL="0" distR="0" wp14:anchorId="4153A25E" wp14:editId="4088C531">
            <wp:extent cx="2077263" cy="3599892"/>
            <wp:effectExtent l="0" t="0" r="0" b="0"/>
            <wp:docPr id="1073741937" name="officeArt object"/>
            <wp:cNvGraphicFramePr/>
            <a:graphic xmlns:a="http://schemas.openxmlformats.org/drawingml/2006/main">
              <a:graphicData uri="http://schemas.openxmlformats.org/drawingml/2006/picture">
                <pic:pic xmlns:pic="http://schemas.openxmlformats.org/drawingml/2006/picture">
                  <pic:nvPicPr>
                    <pic:cNvPr id="1073741826" name="6-2.png"/>
                    <pic:cNvPicPr/>
                  </pic:nvPicPr>
                  <pic:blipFill>
                    <a:blip r:embed="rId190">
                      <a:extLst/>
                    </a:blip>
                    <a:stretch>
                      <a:fillRect/>
                    </a:stretch>
                  </pic:blipFill>
                  <pic:spPr>
                    <a:xfrm>
                      <a:off x="0" y="0"/>
                      <a:ext cx="2077263" cy="3599892"/>
                    </a:xfrm>
                    <a:prstGeom prst="rect">
                      <a:avLst/>
                    </a:prstGeom>
                    <a:ln w="12700" cap="flat">
                      <a:noFill/>
                      <a:miter lim="400000"/>
                    </a:ln>
                    <a:effectLst/>
                  </pic:spPr>
                </pic:pic>
              </a:graphicData>
            </a:graphic>
          </wp:inline>
        </w:drawing>
      </w:r>
    </w:p>
    <w:p w14:paraId="05E22F3B" w14:textId="77777777" w:rsidR="00751AE5" w:rsidRPr="00751AE5" w:rsidRDefault="00751AE5" w:rsidP="00751AE5">
      <w:pPr>
        <w:pStyle w:val="aa"/>
        <w:ind w:left="0" w:firstLine="0"/>
        <w:jc w:val="center"/>
        <w:rPr>
          <w:i w:val="0"/>
          <w:sz w:val="24"/>
          <w:szCs w:val="24"/>
        </w:rPr>
      </w:pPr>
      <w:r w:rsidRPr="00751AE5">
        <w:rPr>
          <w:i w:val="0"/>
          <w:sz w:val="24"/>
          <w:szCs w:val="24"/>
        </w:rPr>
        <w:t>Figure 6-2 Execute instructions in order</w:t>
      </w:r>
    </w:p>
    <w:p w14:paraId="513AA793" w14:textId="77777777" w:rsidR="00751AE5" w:rsidRPr="00751AE5" w:rsidRDefault="00751AE5" w:rsidP="00751AE5">
      <w:pPr>
        <w:spacing w:line="360" w:lineRule="auto"/>
        <w:ind w:firstLine="420"/>
        <w:jc w:val="left"/>
        <w:rPr>
          <w:rFonts w:ascii="Dante MT Std" w:hAnsi="Dante MT Std"/>
          <w:sz w:val="26"/>
          <w:szCs w:val="26"/>
          <w:u w:color="000000"/>
        </w:rPr>
      </w:pPr>
      <w:r w:rsidRPr="00751AE5">
        <w:rPr>
          <w:rFonts w:ascii="Dante MT Std" w:hAnsi="Dante MT Std"/>
          <w:sz w:val="26"/>
          <w:szCs w:val="26"/>
          <w:u w:color="000000"/>
        </w:rPr>
        <w:t>The processor will execute instructions from 1 to 5 in a plain and trivial way. However, if we change the value of PC, the execution order will be very different, as shown in figure 6-3.</w:t>
      </w:r>
    </w:p>
    <w:p w14:paraId="523B94A2" w14:textId="77777777" w:rsidR="00751AE5" w:rsidRDefault="00751AE5" w:rsidP="00751AE5">
      <w:pPr>
        <w:keepNext/>
        <w:jc w:val="center"/>
      </w:pPr>
      <w:r>
        <w:rPr>
          <w:noProof/>
          <w:lang w:eastAsia="zh-CN"/>
        </w:rPr>
        <w:lastRenderedPageBreak/>
        <w:drawing>
          <wp:inline distT="0" distB="0" distL="0" distR="0" wp14:anchorId="5A01C8DC" wp14:editId="11837485">
            <wp:extent cx="2186801" cy="3598330"/>
            <wp:effectExtent l="0" t="0" r="0" b="0"/>
            <wp:docPr id="1073741938" name="officeArt object"/>
            <wp:cNvGraphicFramePr/>
            <a:graphic xmlns:a="http://schemas.openxmlformats.org/drawingml/2006/main">
              <a:graphicData uri="http://schemas.openxmlformats.org/drawingml/2006/picture">
                <pic:pic xmlns:pic="http://schemas.openxmlformats.org/drawingml/2006/picture">
                  <pic:nvPicPr>
                    <pic:cNvPr id="1073741827" name="6-3.png"/>
                    <pic:cNvPicPr/>
                  </pic:nvPicPr>
                  <pic:blipFill>
                    <a:blip r:embed="rId191">
                      <a:extLst/>
                    </a:blip>
                    <a:stretch>
                      <a:fillRect/>
                    </a:stretch>
                  </pic:blipFill>
                  <pic:spPr>
                    <a:xfrm>
                      <a:off x="0" y="0"/>
                      <a:ext cx="2186801" cy="3598330"/>
                    </a:xfrm>
                    <a:prstGeom prst="rect">
                      <a:avLst/>
                    </a:prstGeom>
                    <a:ln w="12700" cap="flat">
                      <a:noFill/>
                      <a:miter lim="400000"/>
                    </a:ln>
                    <a:effectLst/>
                  </pic:spPr>
                </pic:pic>
              </a:graphicData>
            </a:graphic>
          </wp:inline>
        </w:drawing>
      </w:r>
    </w:p>
    <w:p w14:paraId="52C1E9B6" w14:textId="77777777" w:rsidR="00751AE5" w:rsidRPr="00751AE5" w:rsidRDefault="00751AE5" w:rsidP="00751AE5">
      <w:pPr>
        <w:pStyle w:val="aa"/>
        <w:ind w:left="0" w:firstLine="0"/>
        <w:jc w:val="center"/>
        <w:rPr>
          <w:i w:val="0"/>
          <w:sz w:val="24"/>
          <w:szCs w:val="24"/>
        </w:rPr>
      </w:pPr>
      <w:r w:rsidRPr="00751AE5">
        <w:rPr>
          <w:i w:val="0"/>
          <w:sz w:val="24"/>
          <w:szCs w:val="24"/>
        </w:rPr>
        <w:t>Figure 6-3 Execute instructions out of order</w:t>
      </w:r>
    </w:p>
    <w:p w14:paraId="742FC34E" w14:textId="77777777" w:rsidR="00751AE5" w:rsidRPr="00751AE5" w:rsidRDefault="00751AE5" w:rsidP="00751AE5">
      <w:pPr>
        <w:spacing w:line="360" w:lineRule="auto"/>
        <w:ind w:firstLine="420"/>
        <w:jc w:val="left"/>
        <w:rPr>
          <w:rFonts w:ascii="Dante MT Std" w:hAnsi="Dante MT Std"/>
          <w:sz w:val="26"/>
          <w:szCs w:val="26"/>
          <w:u w:color="000000"/>
        </w:rPr>
      </w:pPr>
      <w:r w:rsidRPr="00751AE5">
        <w:rPr>
          <w:rFonts w:ascii="Dante MT Std" w:hAnsi="Dante MT Std"/>
          <w:sz w:val="26"/>
          <w:szCs w:val="26"/>
          <w:u w:color="000000"/>
        </w:rPr>
        <w:t>The instructions’ execution has been disordered to 1, 5, 4, 2, 3 and 6, which is bizarre and remarkable. This kind of “disorder” is officially called “branch” or “jump”, which makes loop and subroutine possible. For example:</w:t>
      </w:r>
    </w:p>
    <w:p w14:paraId="67647F85"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endless()</w:t>
      </w:r>
    </w:p>
    <w:p w14:paraId="157CF8A5"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endless: </w:t>
      </w:r>
    </w:p>
    <w:p w14:paraId="765B97EC"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operate    op1, op2</w:t>
      </w:r>
    </w:p>
    <w:p w14:paraId="32E02B9A"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branch     endless</w:t>
      </w:r>
    </w:p>
    <w:p w14:paraId="5CF577F4" w14:textId="1A290D81"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return   </w:t>
      </w:r>
      <w:r>
        <w:rPr>
          <w:rFonts w:hint="eastAsia"/>
        </w:rPr>
        <w:t xml:space="preserve"> </w:t>
      </w:r>
      <w:r>
        <w:t xml:space="preserve"> // Dead loop, we cannot reach here!</w:t>
      </w:r>
    </w:p>
    <w:p w14:paraId="5007B0A5" w14:textId="77777777" w:rsidR="00751AE5" w:rsidRPr="00751AE5" w:rsidRDefault="00751AE5" w:rsidP="00751AE5">
      <w:pPr>
        <w:spacing w:line="360" w:lineRule="auto"/>
        <w:ind w:firstLine="420"/>
        <w:jc w:val="left"/>
        <w:rPr>
          <w:rFonts w:ascii="Dante MT Std" w:hAnsi="Dante MT Std"/>
          <w:sz w:val="26"/>
          <w:szCs w:val="26"/>
          <w:u w:color="000000"/>
        </w:rPr>
      </w:pPr>
      <w:r w:rsidRPr="00751AE5">
        <w:rPr>
          <w:rFonts w:ascii="Dante MT Std" w:hAnsi="Dante MT Std"/>
          <w:sz w:val="26"/>
          <w:szCs w:val="26"/>
          <w:u w:color="000000"/>
        </w:rPr>
        <w:t>In actual cases, conditional branches, which are triggered under some specific conditions, are the most practical branches. “if else” and “while” are both based on conditional branches. In ARM assembly, there are 4 kinds of conditional branches:</w:t>
      </w:r>
    </w:p>
    <w:p w14:paraId="52107E16" w14:textId="77777777" w:rsidR="00751AE5" w:rsidRPr="00751AE5" w:rsidRDefault="00751AE5" w:rsidP="00751AE5">
      <w:pPr>
        <w:pStyle w:val="listbulletfirst"/>
        <w:numPr>
          <w:ilvl w:val="0"/>
          <w:numId w:val="51"/>
        </w:numPr>
        <w:jc w:val="left"/>
      </w:pPr>
      <w:r w:rsidRPr="00751AE5">
        <w:t>The result of operation is zero (or non-zero).</w:t>
      </w:r>
    </w:p>
    <w:p w14:paraId="5DC1EB28" w14:textId="77777777" w:rsidR="00751AE5" w:rsidRPr="00751AE5" w:rsidRDefault="00751AE5" w:rsidP="00751AE5">
      <w:pPr>
        <w:pStyle w:val="listbulletfirst"/>
        <w:numPr>
          <w:ilvl w:val="0"/>
          <w:numId w:val="51"/>
        </w:numPr>
        <w:jc w:val="left"/>
      </w:pPr>
      <w:r w:rsidRPr="00751AE5">
        <w:t>The result of operation is negative.</w:t>
      </w:r>
    </w:p>
    <w:p w14:paraId="73673D36" w14:textId="77777777" w:rsidR="00751AE5" w:rsidRPr="00751AE5" w:rsidRDefault="00751AE5" w:rsidP="00751AE5">
      <w:pPr>
        <w:pStyle w:val="listbulletfirst"/>
        <w:numPr>
          <w:ilvl w:val="0"/>
          <w:numId w:val="51"/>
        </w:numPr>
        <w:jc w:val="left"/>
      </w:pPr>
      <w:r w:rsidRPr="00751AE5">
        <w:t>The result of operation has carry.</w:t>
      </w:r>
    </w:p>
    <w:p w14:paraId="5AA43F18" w14:textId="77777777" w:rsidR="00751AE5" w:rsidRPr="00751AE5" w:rsidRDefault="00751AE5" w:rsidP="00751AE5">
      <w:pPr>
        <w:pStyle w:val="listbulletfirst"/>
        <w:numPr>
          <w:ilvl w:val="0"/>
          <w:numId w:val="51"/>
        </w:numPr>
        <w:jc w:val="left"/>
      </w:pPr>
      <w:r w:rsidRPr="00751AE5">
        <w:t>The operation overflows (for example, the sum of two positive numbers exceeds 32 bits).</w:t>
      </w:r>
    </w:p>
    <w:p w14:paraId="6A156CEF" w14:textId="77777777" w:rsidR="00751AE5" w:rsidRPr="00751AE5" w:rsidRDefault="00751AE5" w:rsidP="00751AE5">
      <w:pPr>
        <w:spacing w:line="360" w:lineRule="auto"/>
        <w:ind w:firstLine="420"/>
        <w:jc w:val="left"/>
        <w:rPr>
          <w:rFonts w:ascii="Dante MT Std" w:hAnsi="Dante MT Std"/>
          <w:sz w:val="26"/>
          <w:szCs w:val="26"/>
          <w:u w:color="000000"/>
        </w:rPr>
      </w:pPr>
      <w:r w:rsidRPr="00751AE5">
        <w:rPr>
          <w:rFonts w:ascii="Dante MT Std" w:hAnsi="Dante MT Std"/>
          <w:sz w:val="26"/>
          <w:szCs w:val="26"/>
          <w:u w:color="000000"/>
        </w:rPr>
        <w:t xml:space="preserve">These operation results are often represented as flags and are saved in the Program Status Register (PSR). Some instructions will change these flags according to their operation results, and conditional branches decide whether to branch according to these flags. The pseudo code </w:t>
      </w:r>
      <w:r w:rsidRPr="00751AE5">
        <w:rPr>
          <w:rFonts w:ascii="Dante MT Std" w:hAnsi="Dante MT Std"/>
          <w:sz w:val="26"/>
          <w:szCs w:val="26"/>
          <w:u w:color="000000"/>
        </w:rPr>
        <w:lastRenderedPageBreak/>
        <w:t>below shows an example of for loop:</w:t>
      </w:r>
    </w:p>
    <w:p w14:paraId="5300F845"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for: </w:t>
      </w:r>
    </w:p>
    <w:p w14:paraId="67415B09"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add        A, #1</w:t>
      </w:r>
    </w:p>
    <w:p w14:paraId="514E5EA8"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compare    A, #16</w:t>
      </w:r>
    </w:p>
    <w:p w14:paraId="46922C92"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bne        for  // If A - 16 != 0 then jump to for</w:t>
      </w:r>
    </w:p>
    <w:p w14:paraId="70C4B933" w14:textId="77777777" w:rsidR="00751AE5" w:rsidRPr="00751AE5" w:rsidRDefault="00751AE5" w:rsidP="00751AE5">
      <w:pPr>
        <w:spacing w:line="360" w:lineRule="auto"/>
        <w:ind w:firstLine="420"/>
        <w:jc w:val="left"/>
        <w:rPr>
          <w:rFonts w:ascii="Dante MT Std" w:hAnsi="Dante MT Std"/>
          <w:sz w:val="26"/>
          <w:szCs w:val="26"/>
          <w:u w:color="000000"/>
        </w:rPr>
      </w:pPr>
      <w:r w:rsidRPr="00751AE5">
        <w:rPr>
          <w:rFonts w:ascii="Dante MT Std" w:hAnsi="Dante MT Std"/>
          <w:sz w:val="26"/>
          <w:szCs w:val="26"/>
          <w:u w:color="000000"/>
        </w:rPr>
        <w:t>The above code compares A and #16, if they’re not equal, increase A by 1 and compare again. Otherwise break out the loop and go on to the next instruction.</w:t>
      </w:r>
    </w:p>
    <w:p w14:paraId="4601C367" w14:textId="5A5FAD78" w:rsidR="00751AE5" w:rsidRPr="00751AE5" w:rsidRDefault="00751AE5" w:rsidP="00751AE5">
      <w:pPr>
        <w:pStyle w:val="3"/>
        <w:numPr>
          <w:ilvl w:val="0"/>
          <w:numId w:val="71"/>
        </w:numPr>
        <w:rPr>
          <w:rStyle w:val="afc"/>
        </w:rPr>
      </w:pPr>
      <w:r w:rsidRPr="00751AE5">
        <w:rPr>
          <w:rStyle w:val="afc"/>
        </w:rPr>
        <w:t>Interpretation of ARM/THUMB instructions</w:t>
      </w:r>
    </w:p>
    <w:p w14:paraId="4CB21338" w14:textId="77777777" w:rsidR="00751AE5" w:rsidRPr="00751AE5" w:rsidRDefault="00751AE5" w:rsidP="00751AE5">
      <w:pPr>
        <w:spacing w:line="360" w:lineRule="auto"/>
        <w:ind w:firstLine="420"/>
        <w:jc w:val="left"/>
        <w:rPr>
          <w:rFonts w:ascii="Dante MT Std" w:hAnsi="Dante MT Std"/>
          <w:sz w:val="26"/>
          <w:szCs w:val="26"/>
          <w:u w:color="000000"/>
        </w:rPr>
      </w:pPr>
      <w:r w:rsidRPr="00751AE5">
        <w:rPr>
          <w:rFonts w:ascii="Dante MT Std" w:hAnsi="Dante MT Std"/>
          <w:sz w:val="26"/>
          <w:szCs w:val="26"/>
          <w:u w:color="000000"/>
        </w:rPr>
        <w:t>ARM processors use 2 different instruction sets: ARM and THUMB. The length of ARM instructions is universally 32 bits, whereas it’s 16 bits for THUMB instructions. Broadly, both sets have 3 kinds of instructions: data processing instructions, register processing instructions, and branch instructions.</w:t>
      </w:r>
    </w:p>
    <w:p w14:paraId="66982C26" w14:textId="77777777" w:rsidR="00751AE5" w:rsidRPr="00732A7F" w:rsidRDefault="00751AE5" w:rsidP="00751AE5">
      <w:pPr>
        <w:pStyle w:val="listbulletfirst"/>
        <w:numPr>
          <w:ilvl w:val="0"/>
          <w:numId w:val="5"/>
        </w:numPr>
        <w:jc w:val="left"/>
      </w:pPr>
      <w:r w:rsidRPr="00732A7F">
        <w:t>Data processing instructions</w:t>
      </w:r>
    </w:p>
    <w:p w14:paraId="76E2A1B7" w14:textId="77777777" w:rsidR="00751AE5" w:rsidRPr="00732A7F" w:rsidRDefault="00751AE5" w:rsidP="00751AE5">
      <w:pPr>
        <w:spacing w:line="360" w:lineRule="auto"/>
        <w:ind w:firstLine="420"/>
        <w:jc w:val="left"/>
        <w:rPr>
          <w:rFonts w:ascii="Dante MT Std" w:hAnsi="Dante MT Std"/>
          <w:sz w:val="26"/>
          <w:szCs w:val="26"/>
          <w:u w:color="000000"/>
        </w:rPr>
      </w:pPr>
      <w:r w:rsidRPr="00732A7F">
        <w:rPr>
          <w:rFonts w:ascii="Dante MT Std" w:hAnsi="Dante MT Std"/>
          <w:sz w:val="26"/>
          <w:szCs w:val="26"/>
          <w:u w:color="000000"/>
        </w:rPr>
        <w:t>There’re 2 rules in data processing instructions:</w:t>
      </w:r>
    </w:p>
    <w:p w14:paraId="6F62E99B" w14:textId="77777777" w:rsidR="00751AE5" w:rsidRDefault="00751AE5" w:rsidP="00751AE5">
      <w:pPr>
        <w:pStyle w:val="listbulletfirst"/>
        <w:numPr>
          <w:ilvl w:val="0"/>
          <w:numId w:val="51"/>
        </w:numPr>
        <w:jc w:val="left"/>
      </w:pPr>
      <w:r w:rsidRPr="00751AE5">
        <w:t>All operands are 32 bits.</w:t>
      </w:r>
    </w:p>
    <w:p w14:paraId="40A8D060" w14:textId="77777777" w:rsidR="00751AE5" w:rsidRDefault="00751AE5" w:rsidP="00751AE5">
      <w:pPr>
        <w:pStyle w:val="listbulletfirst"/>
        <w:numPr>
          <w:ilvl w:val="0"/>
          <w:numId w:val="51"/>
        </w:numPr>
        <w:jc w:val="left"/>
      </w:pPr>
      <w:r w:rsidRPr="00751AE5">
        <w:t>All results are 32 bits, and can only be stored in registers.</w:t>
      </w:r>
    </w:p>
    <w:p w14:paraId="274ED076" w14:textId="77777777" w:rsidR="00751AE5" w:rsidRPr="00751AE5" w:rsidRDefault="00751AE5" w:rsidP="00751AE5">
      <w:pPr>
        <w:spacing w:line="360" w:lineRule="auto"/>
        <w:ind w:firstLine="420"/>
        <w:jc w:val="left"/>
        <w:rPr>
          <w:rFonts w:ascii="Dante MT Std" w:hAnsi="Dante MT Std"/>
          <w:sz w:val="26"/>
          <w:szCs w:val="26"/>
          <w:u w:color="000000"/>
        </w:rPr>
      </w:pPr>
      <w:r w:rsidRPr="00751AE5">
        <w:rPr>
          <w:rFonts w:ascii="Dante MT Std" w:hAnsi="Dante MT Std"/>
          <w:sz w:val="26"/>
          <w:szCs w:val="26"/>
          <w:u w:color="000000"/>
        </w:rPr>
        <w:t>In a nutshell, the basic syntax of data processing instructions is:</w:t>
      </w:r>
    </w:p>
    <w:p w14:paraId="15A013B0"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op{cond}{s} Rd, Rn, Op2</w:t>
      </w:r>
    </w:p>
    <w:p w14:paraId="39201217" w14:textId="77777777" w:rsidR="00751AE5" w:rsidRPr="00751AE5" w:rsidRDefault="00751AE5" w:rsidP="00751AE5">
      <w:pPr>
        <w:spacing w:line="360" w:lineRule="auto"/>
        <w:ind w:firstLine="420"/>
        <w:jc w:val="left"/>
        <w:rPr>
          <w:rFonts w:ascii="Dante MT Std" w:hAnsi="Dante MT Std"/>
          <w:sz w:val="26"/>
          <w:szCs w:val="26"/>
          <w:u w:color="000000"/>
        </w:rPr>
      </w:pPr>
      <w:r w:rsidRPr="00751AE5">
        <w:rPr>
          <w:rFonts w:ascii="Dante MT Std" w:hAnsi="Dante MT Std"/>
          <w:sz w:val="26"/>
          <w:szCs w:val="26"/>
          <w:u w:color="000000"/>
        </w:rPr>
        <w:t xml:space="preserve"> “cond” and “s” are two optional suffixes. “cond” decides the execution condition of “op”, and there are 17 conditions:</w:t>
      </w:r>
    </w:p>
    <w:p w14:paraId="1E62DD51"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EQ</w:t>
      </w:r>
      <w:r>
        <w:tab/>
      </w:r>
      <w:r>
        <w:tab/>
        <w:t>The result equals to 0 (EQual to 0)</w:t>
      </w:r>
    </w:p>
    <w:p w14:paraId="51D1218D"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NE</w:t>
      </w:r>
      <w:r>
        <w:tab/>
      </w:r>
      <w:r>
        <w:tab/>
        <w:t>The result doesn</w:t>
      </w:r>
      <w:r>
        <w:rPr>
          <w:rFonts w:hAnsi="Courier New"/>
        </w:rPr>
        <w:t>’</w:t>
      </w:r>
      <w:r>
        <w:t>t equal to 0 (Not Equal)</w:t>
      </w:r>
    </w:p>
    <w:p w14:paraId="5F00EFBE"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CS</w:t>
      </w:r>
      <w:r>
        <w:tab/>
      </w:r>
      <w:r>
        <w:tab/>
        <w:t>The operation has carry or borrow (Carry Set)</w:t>
      </w:r>
    </w:p>
    <w:p w14:paraId="41FA3DD7"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HS</w:t>
      </w:r>
      <w:r>
        <w:tab/>
      </w:r>
      <w:r>
        <w:tab/>
        <w:t>Same to CS (unsigned Higher or Same)</w:t>
      </w:r>
    </w:p>
    <w:p w14:paraId="38233793"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CC</w:t>
      </w:r>
      <w:r>
        <w:tab/>
      </w:r>
      <w:r>
        <w:tab/>
        <w:t>The operation has no carry or borrow (Carry Clear)</w:t>
      </w:r>
    </w:p>
    <w:p w14:paraId="3A17CD68"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LO</w:t>
      </w:r>
      <w:r>
        <w:tab/>
      </w:r>
      <w:r>
        <w:tab/>
        <w:t>Same to CC (unsigned LOwer)</w:t>
      </w:r>
    </w:p>
    <w:p w14:paraId="3E2FE1CD"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MI</w:t>
      </w:r>
      <w:r>
        <w:tab/>
      </w:r>
      <w:r>
        <w:tab/>
        <w:t>The result is negative (MInus)</w:t>
      </w:r>
    </w:p>
    <w:p w14:paraId="4DF65934"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PL</w:t>
      </w:r>
      <w:r>
        <w:tab/>
      </w:r>
      <w:r>
        <w:tab/>
        <w:t>The result is greater than or equal to 0 (PLus)</w:t>
      </w:r>
    </w:p>
    <w:p w14:paraId="7EC8F0A9"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VS</w:t>
      </w:r>
      <w:r>
        <w:tab/>
      </w:r>
      <w:r>
        <w:tab/>
        <w:t>The operation overflows (oVerflow Set)</w:t>
      </w:r>
    </w:p>
    <w:p w14:paraId="7DC57C40"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VC</w:t>
      </w:r>
      <w:r>
        <w:tab/>
      </w:r>
      <w:r>
        <w:tab/>
        <w:t>The operation doesn</w:t>
      </w:r>
      <w:r>
        <w:rPr>
          <w:rFonts w:hAnsi="Courier New"/>
        </w:rPr>
        <w:t>’</w:t>
      </w:r>
      <w:r>
        <w:t>t overflow (oVerflow Clear)</w:t>
      </w:r>
    </w:p>
    <w:p w14:paraId="1C3CA301"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HI</w:t>
      </w:r>
      <w:r>
        <w:tab/>
      </w:r>
      <w:r>
        <w:tab/>
        <w:t>If operand1 is unsigned HIgher than operand2</w:t>
      </w:r>
    </w:p>
    <w:p w14:paraId="5D462BA9"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LS</w:t>
      </w:r>
      <w:r>
        <w:tab/>
      </w:r>
      <w:r>
        <w:tab/>
        <w:t>If operand1 is unsigned Lower or Same than operand2</w:t>
      </w:r>
    </w:p>
    <w:p w14:paraId="6805EB7A"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ind w:left="1840" w:hanging="1420"/>
      </w:pPr>
      <w:r>
        <w:t>GE</w:t>
      </w:r>
      <w:r>
        <w:tab/>
      </w:r>
      <w:r>
        <w:tab/>
        <w:t>If operand1 is signed Greater than or Equal to operand2</w:t>
      </w:r>
    </w:p>
    <w:p w14:paraId="4627958A"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LT</w:t>
      </w:r>
      <w:r>
        <w:tab/>
      </w:r>
      <w:r>
        <w:tab/>
        <w:t>If operand1 is signed Less Than operand2</w:t>
      </w:r>
    </w:p>
    <w:p w14:paraId="77A0B063"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GT</w:t>
      </w:r>
      <w:r>
        <w:tab/>
      </w:r>
      <w:r>
        <w:tab/>
        <w:t>If operand1 is signed Greater Than operand2</w:t>
      </w:r>
    </w:p>
    <w:p w14:paraId="6A9BBD53"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LE</w:t>
      </w:r>
      <w:r>
        <w:tab/>
      </w:r>
      <w:r>
        <w:tab/>
        <w:t>If operand1 is signed Less than or Equal operand2</w:t>
      </w:r>
    </w:p>
    <w:p w14:paraId="73BB00A0"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AL</w:t>
      </w:r>
      <w:r>
        <w:tab/>
      </w:r>
      <w:r>
        <w:tab/>
        <w:t>ALways</w:t>
      </w:r>
      <w:r>
        <w:rPr>
          <w:rFonts w:eastAsia="KaiTi"/>
          <w:lang w:val="zh-TW" w:eastAsia="zh-TW"/>
        </w:rPr>
        <w:t>,</w:t>
      </w:r>
      <w:r>
        <w:t>this is the default</w:t>
      </w:r>
    </w:p>
    <w:p w14:paraId="6813F468" w14:textId="77777777" w:rsidR="00751AE5" w:rsidRPr="00751AE5" w:rsidRDefault="00751AE5" w:rsidP="00751AE5">
      <w:pPr>
        <w:spacing w:line="360" w:lineRule="auto"/>
        <w:ind w:firstLine="420"/>
        <w:jc w:val="left"/>
        <w:rPr>
          <w:rFonts w:ascii="Dante MT Std" w:hAnsi="Dante MT Std"/>
          <w:sz w:val="26"/>
          <w:szCs w:val="26"/>
          <w:u w:color="000000"/>
        </w:rPr>
      </w:pPr>
      <w:r w:rsidRPr="00751AE5">
        <w:rPr>
          <w:rFonts w:ascii="Dante MT Std" w:hAnsi="Dante MT Std"/>
          <w:sz w:val="26"/>
          <w:szCs w:val="26"/>
          <w:u w:color="000000"/>
        </w:rPr>
        <w:t xml:space="preserve"> “cond” is easy to use, for example:</w:t>
      </w:r>
    </w:p>
    <w:p w14:paraId="60942467"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compare  R0, R1</w:t>
      </w:r>
    </w:p>
    <w:p w14:paraId="2E456F77"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moveGE   R2, R0</w:t>
      </w:r>
    </w:p>
    <w:p w14:paraId="38D1FF39"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lastRenderedPageBreak/>
        <w:t>moveLT   R2, R1</w:t>
      </w:r>
    </w:p>
    <w:p w14:paraId="6B39031F" w14:textId="77777777" w:rsidR="00751AE5" w:rsidRPr="00751AE5" w:rsidRDefault="00751AE5" w:rsidP="00751AE5">
      <w:pPr>
        <w:spacing w:line="360" w:lineRule="auto"/>
        <w:ind w:firstLine="420"/>
        <w:jc w:val="left"/>
        <w:rPr>
          <w:rFonts w:ascii="Dante MT Std" w:hAnsi="Dante MT Std"/>
          <w:sz w:val="26"/>
          <w:szCs w:val="26"/>
          <w:u w:color="000000"/>
        </w:rPr>
      </w:pPr>
      <w:r w:rsidRPr="00751AE5">
        <w:rPr>
          <w:rFonts w:ascii="Dante MT Std" w:hAnsi="Dante MT Std"/>
          <w:sz w:val="26"/>
          <w:szCs w:val="26"/>
          <w:u w:color="000000"/>
        </w:rPr>
        <w:t>Compare R0 with R1, if R0 is greater than or equal to R1, then R2 = R0, otherwise R2 = R1.</w:t>
      </w:r>
    </w:p>
    <w:p w14:paraId="0539BF2A" w14:textId="77777777" w:rsidR="00751AE5" w:rsidRPr="00751AE5" w:rsidRDefault="00751AE5" w:rsidP="00751AE5">
      <w:pPr>
        <w:spacing w:line="360" w:lineRule="auto"/>
        <w:ind w:firstLine="420"/>
        <w:jc w:val="left"/>
        <w:rPr>
          <w:rFonts w:ascii="Dante MT Std" w:hAnsi="Dante MT Std"/>
          <w:sz w:val="26"/>
          <w:szCs w:val="26"/>
          <w:u w:color="000000"/>
        </w:rPr>
      </w:pPr>
      <w:r w:rsidRPr="00751AE5">
        <w:rPr>
          <w:rFonts w:ascii="Dante MT Std" w:hAnsi="Dante MT Std"/>
          <w:sz w:val="26"/>
          <w:szCs w:val="26"/>
          <w:u w:color="000000"/>
        </w:rPr>
        <w:t xml:space="preserve"> “s” decides whether “op” sets flags or not, there are 4 flags:</w:t>
      </w:r>
    </w:p>
    <w:p w14:paraId="13676E53"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N (Negative)</w:t>
      </w:r>
    </w:p>
    <w:p w14:paraId="0200253F"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If the result is negative then assign 1 to N, otherwise assign 0 to N.</w:t>
      </w:r>
    </w:p>
    <w:p w14:paraId="5AA1931D"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p>
    <w:p w14:paraId="0395A658"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Z (Zero)</w:t>
      </w:r>
    </w:p>
    <w:p w14:paraId="1F1B2A2E"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If the result is zero then assign 1 to Z, otherwise assign 0 to Z.</w:t>
      </w:r>
    </w:p>
    <w:p w14:paraId="702DE0A1"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p>
    <w:p w14:paraId="2B0F69FD"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C (Carry)</w:t>
      </w:r>
    </w:p>
    <w:p w14:paraId="0961DF29"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For add operations (including CMN), if they have carry then assign 1 to C, otherwise assign 0 to C; for sub operations (including CMP), Carry acts as Not-Borrow, if borrow happens then assign 0 to C, otherwise assign 1 to C; for shift operations (excluding add or sub), assign C the last bit to be shifted out; for the rest of operations, C stays unchanged.</w:t>
      </w:r>
    </w:p>
    <w:p w14:paraId="0ABAEFFB"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p>
    <w:p w14:paraId="4095199F"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V (oVerflow)</w:t>
      </w:r>
    </w:p>
    <w:p w14:paraId="3304AD66"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If the operation overflows then assign 1 to V, otherwise assign 0 to V.</w:t>
      </w:r>
    </w:p>
    <w:p w14:paraId="557CE437" w14:textId="77777777" w:rsidR="00751AE5" w:rsidRPr="00751AE5" w:rsidRDefault="00751AE5" w:rsidP="00751AE5">
      <w:pPr>
        <w:spacing w:line="360" w:lineRule="auto"/>
        <w:ind w:firstLine="420"/>
        <w:jc w:val="left"/>
        <w:rPr>
          <w:rFonts w:ascii="Dante MT Std" w:hAnsi="Dante MT Std"/>
          <w:sz w:val="26"/>
          <w:szCs w:val="26"/>
          <w:u w:color="000000"/>
        </w:rPr>
      </w:pPr>
      <w:r w:rsidRPr="00751AE5">
        <w:rPr>
          <w:rFonts w:ascii="Dante MT Std" w:hAnsi="Dante MT Std"/>
          <w:sz w:val="26"/>
          <w:szCs w:val="26"/>
          <w:u w:color="000000"/>
        </w:rPr>
        <w:t>One thing to note, C flag works on unsigned calculations, whereas V flag works on signed calculations.</w:t>
      </w:r>
    </w:p>
    <w:p w14:paraId="334BFABB" w14:textId="77777777" w:rsidR="00751AE5" w:rsidRPr="00751AE5" w:rsidRDefault="00751AE5" w:rsidP="00751AE5">
      <w:pPr>
        <w:spacing w:line="360" w:lineRule="auto"/>
        <w:ind w:firstLine="420"/>
        <w:jc w:val="left"/>
        <w:rPr>
          <w:rFonts w:ascii="Dante MT Std" w:hAnsi="Dante MT Std"/>
          <w:sz w:val="26"/>
          <w:szCs w:val="26"/>
          <w:u w:color="000000"/>
        </w:rPr>
      </w:pPr>
      <w:r w:rsidRPr="00751AE5">
        <w:rPr>
          <w:rFonts w:ascii="Dante MT Std" w:hAnsi="Dante MT Std"/>
          <w:sz w:val="26"/>
          <w:szCs w:val="26"/>
          <w:u w:color="000000"/>
        </w:rPr>
        <w:t>Data processing instructions can be divided into 4 kinds:</w:t>
      </w:r>
    </w:p>
    <w:p w14:paraId="04DEAF3B" w14:textId="77777777" w:rsidR="00751AE5" w:rsidRDefault="00751AE5" w:rsidP="000F12AE">
      <w:pPr>
        <w:pStyle w:val="listbulletfirst"/>
        <w:numPr>
          <w:ilvl w:val="0"/>
          <w:numId w:val="5"/>
        </w:numPr>
        <w:jc w:val="left"/>
      </w:pPr>
      <w:r w:rsidRPr="000F12AE">
        <w:t>Arithmetic instructions</w:t>
      </w:r>
    </w:p>
    <w:p w14:paraId="6DF50EFF"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ADD R0, R1, R2</w:t>
      </w:r>
      <w:r>
        <w:tab/>
      </w:r>
      <w:r>
        <w:tab/>
        <w:t>; R0 = R1 + R2</w:t>
      </w:r>
    </w:p>
    <w:p w14:paraId="6D4D3F0D"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ADC R0, R1, R2</w:t>
      </w:r>
      <w:r>
        <w:tab/>
      </w:r>
      <w:r>
        <w:tab/>
        <w:t>; R0 = R1 + R2 + C(arry)</w:t>
      </w:r>
    </w:p>
    <w:p w14:paraId="4778BDA6"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SUB R0, R1, R2</w:t>
      </w:r>
      <w:r>
        <w:tab/>
      </w:r>
      <w:r>
        <w:tab/>
        <w:t>; R0 = R1 - R2</w:t>
      </w:r>
    </w:p>
    <w:p w14:paraId="7E1060BE"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SBC R0, R1, R2</w:t>
      </w:r>
      <w:r>
        <w:tab/>
      </w:r>
      <w:r>
        <w:tab/>
        <w:t>; R0 = R1 - R2 - !C</w:t>
      </w:r>
    </w:p>
    <w:p w14:paraId="555C5840"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RSB R0, R1, R2</w:t>
      </w:r>
      <w:r>
        <w:tab/>
      </w:r>
      <w:r>
        <w:tab/>
        <w:t>; R0 = R2 - R1</w:t>
      </w:r>
    </w:p>
    <w:p w14:paraId="52B2796C"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RSC R0, R1, R2</w:t>
      </w:r>
      <w:r>
        <w:tab/>
      </w:r>
      <w:r>
        <w:tab/>
        <w:t>; R0 = R2 - R1 - !C</w:t>
      </w:r>
    </w:p>
    <w:p w14:paraId="23E90CD6" w14:textId="77777777" w:rsidR="00751AE5" w:rsidRPr="00751AE5" w:rsidRDefault="00751AE5" w:rsidP="00751AE5">
      <w:pPr>
        <w:spacing w:line="360" w:lineRule="auto"/>
        <w:ind w:firstLine="420"/>
        <w:jc w:val="left"/>
        <w:rPr>
          <w:rFonts w:ascii="Dante MT Std" w:hAnsi="Dante MT Std"/>
          <w:sz w:val="26"/>
          <w:szCs w:val="26"/>
          <w:u w:color="000000"/>
        </w:rPr>
      </w:pPr>
      <w:r w:rsidRPr="00751AE5">
        <w:rPr>
          <w:rFonts w:ascii="Dante MT Std" w:hAnsi="Dante MT Std"/>
          <w:sz w:val="26"/>
          <w:szCs w:val="26"/>
          <w:u w:color="000000"/>
        </w:rPr>
        <w:t>All arithmetic instructions are based on ADD and SUB. RSB is the abbreviation of “Reverse SuB”, which just reverse the two operands of SUB; instructions end with “C” stands for ADD with carry or SUB with borrow, and they will assign 1 to C flag when there is carry or there isn’t borrow.</w:t>
      </w:r>
    </w:p>
    <w:p w14:paraId="3E9E3719" w14:textId="77777777" w:rsidR="00751AE5" w:rsidRDefault="00751AE5" w:rsidP="000F12AE">
      <w:pPr>
        <w:pStyle w:val="listbulletfirst"/>
        <w:numPr>
          <w:ilvl w:val="0"/>
          <w:numId w:val="5"/>
        </w:numPr>
        <w:jc w:val="left"/>
      </w:pPr>
      <w:r w:rsidRPr="000F12AE">
        <w:t>Logical operation instructions</w:t>
      </w:r>
    </w:p>
    <w:p w14:paraId="56B48D40"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AND R0, R1, R2</w:t>
      </w:r>
      <w:r>
        <w:tab/>
      </w:r>
      <w:r>
        <w:tab/>
        <w:t>; R0 = R1 &amp; R2</w:t>
      </w:r>
    </w:p>
    <w:p w14:paraId="679BC1EA"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ORR R0, R1, R2</w:t>
      </w:r>
      <w:r>
        <w:tab/>
      </w:r>
      <w:r>
        <w:tab/>
        <w:t>; R0 = R1 | R2</w:t>
      </w:r>
    </w:p>
    <w:p w14:paraId="5D6B1CE6"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EOR R0, R1, R2</w:t>
      </w:r>
      <w:r>
        <w:tab/>
      </w:r>
      <w:r>
        <w:tab/>
        <w:t>; R0 = R1 ^ R2</w:t>
      </w:r>
    </w:p>
    <w:p w14:paraId="71409D29"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BIC R0, R1, R2</w:t>
      </w:r>
      <w:r>
        <w:tab/>
      </w:r>
      <w:r>
        <w:tab/>
        <w:t>; R0 = R1 &amp;~ R2</w:t>
      </w:r>
    </w:p>
    <w:p w14:paraId="56DA2687"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MOV R0, R2</w:t>
      </w:r>
      <w:r>
        <w:tab/>
      </w:r>
      <w:r>
        <w:tab/>
      </w:r>
      <w:r>
        <w:tab/>
        <w:t>; R0 = R2</w:t>
      </w:r>
    </w:p>
    <w:p w14:paraId="0A04F3D2"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MVN R0, R2</w:t>
      </w:r>
      <w:r>
        <w:tab/>
      </w:r>
      <w:r>
        <w:tab/>
      </w:r>
      <w:r>
        <w:tab/>
        <w:t>; R0 = ~R2</w:t>
      </w:r>
    </w:p>
    <w:p w14:paraId="7B0A6C8B" w14:textId="77777777" w:rsidR="00751AE5" w:rsidRPr="00751AE5" w:rsidRDefault="00751AE5" w:rsidP="00751AE5">
      <w:pPr>
        <w:spacing w:line="360" w:lineRule="auto"/>
        <w:ind w:firstLine="420"/>
        <w:jc w:val="left"/>
        <w:rPr>
          <w:rFonts w:ascii="Dante MT Std" w:hAnsi="Dante MT Std"/>
          <w:sz w:val="26"/>
          <w:szCs w:val="26"/>
          <w:u w:color="000000"/>
        </w:rPr>
      </w:pPr>
      <w:r w:rsidRPr="00751AE5">
        <w:rPr>
          <w:rFonts w:ascii="Dante MT Std" w:hAnsi="Dante MT Std"/>
          <w:sz w:val="26"/>
          <w:szCs w:val="26"/>
          <w:u w:color="000000"/>
        </w:rPr>
        <w:t>There is not much to explain about these instructions with their corresponding C operators. You may have noticed that there’s no shift instruction, because ARM uses barrel shift with 4 instructions:</w:t>
      </w:r>
    </w:p>
    <w:p w14:paraId="59F3059C"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lastRenderedPageBreak/>
        <w:t>LSL</w:t>
      </w:r>
      <w:r>
        <w:tab/>
      </w:r>
      <w:r>
        <w:tab/>
        <w:t>Logical Shift Left, as shown in figure 6-4</w:t>
      </w:r>
    </w:p>
    <w:p w14:paraId="5B2B07EA" w14:textId="77777777" w:rsidR="00751AE5" w:rsidRDefault="00751AE5" w:rsidP="00751AE5">
      <w:pPr>
        <w:keepNext/>
      </w:pPr>
      <w:r>
        <w:rPr>
          <w:noProof/>
          <w:lang w:eastAsia="zh-CN"/>
        </w:rPr>
        <w:drawing>
          <wp:inline distT="0" distB="0" distL="0" distR="0" wp14:anchorId="7B19C890" wp14:editId="273029A2">
            <wp:extent cx="5667701" cy="1155337"/>
            <wp:effectExtent l="0" t="0" r="0" b="0"/>
            <wp:docPr id="1073741939" name="officeArt object"/>
            <wp:cNvGraphicFramePr/>
            <a:graphic xmlns:a="http://schemas.openxmlformats.org/drawingml/2006/main">
              <a:graphicData uri="http://schemas.openxmlformats.org/drawingml/2006/picture">
                <pic:pic xmlns:pic="http://schemas.openxmlformats.org/drawingml/2006/picture">
                  <pic:nvPicPr>
                    <pic:cNvPr id="1073741828" name="LSL.png"/>
                    <pic:cNvPicPr/>
                  </pic:nvPicPr>
                  <pic:blipFill>
                    <a:blip r:embed="rId192">
                      <a:extLst/>
                    </a:blip>
                    <a:stretch>
                      <a:fillRect/>
                    </a:stretch>
                  </pic:blipFill>
                  <pic:spPr>
                    <a:xfrm>
                      <a:off x="0" y="0"/>
                      <a:ext cx="5667701" cy="1155337"/>
                    </a:xfrm>
                    <a:prstGeom prst="rect">
                      <a:avLst/>
                    </a:prstGeom>
                    <a:ln w="12700" cap="flat">
                      <a:noFill/>
                      <a:miter lim="400000"/>
                    </a:ln>
                    <a:effectLst/>
                  </pic:spPr>
                </pic:pic>
              </a:graphicData>
            </a:graphic>
          </wp:inline>
        </w:drawing>
      </w:r>
    </w:p>
    <w:p w14:paraId="1CDB7879" w14:textId="77777777" w:rsidR="00751AE5" w:rsidRPr="000F12AE" w:rsidRDefault="00751AE5" w:rsidP="000F12AE">
      <w:pPr>
        <w:pStyle w:val="aa"/>
        <w:ind w:left="0" w:firstLine="0"/>
        <w:jc w:val="center"/>
        <w:rPr>
          <w:i w:val="0"/>
          <w:sz w:val="24"/>
          <w:szCs w:val="24"/>
        </w:rPr>
      </w:pPr>
      <w:r w:rsidRPr="000F12AE">
        <w:rPr>
          <w:i w:val="0"/>
          <w:sz w:val="24"/>
          <w:szCs w:val="24"/>
        </w:rPr>
        <w:t>Figure 6-4 LSL</w:t>
      </w:r>
    </w:p>
    <w:p w14:paraId="2AA972FB"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LSR</w:t>
      </w:r>
      <w:r>
        <w:tab/>
      </w:r>
      <w:r>
        <w:tab/>
        <w:t>Logical Shift Right, as shown in figure 6-5</w:t>
      </w:r>
    </w:p>
    <w:p w14:paraId="41ACC36D" w14:textId="77777777" w:rsidR="00751AE5" w:rsidRDefault="00751AE5" w:rsidP="00751AE5">
      <w:pPr>
        <w:keepNext/>
      </w:pPr>
      <w:r>
        <w:rPr>
          <w:noProof/>
          <w:lang w:eastAsia="zh-CN"/>
        </w:rPr>
        <w:drawing>
          <wp:inline distT="0" distB="0" distL="0" distR="0" wp14:anchorId="7DBA0649" wp14:editId="649027F0">
            <wp:extent cx="5668455" cy="1152145"/>
            <wp:effectExtent l="0" t="0" r="0" b="0"/>
            <wp:docPr id="1073741940" name="officeArt object"/>
            <wp:cNvGraphicFramePr/>
            <a:graphic xmlns:a="http://schemas.openxmlformats.org/drawingml/2006/main">
              <a:graphicData uri="http://schemas.openxmlformats.org/drawingml/2006/picture">
                <pic:pic xmlns:pic="http://schemas.openxmlformats.org/drawingml/2006/picture">
                  <pic:nvPicPr>
                    <pic:cNvPr id="1073741829" name="LSR.png"/>
                    <pic:cNvPicPr/>
                  </pic:nvPicPr>
                  <pic:blipFill>
                    <a:blip r:embed="rId193">
                      <a:extLst/>
                    </a:blip>
                    <a:stretch>
                      <a:fillRect/>
                    </a:stretch>
                  </pic:blipFill>
                  <pic:spPr>
                    <a:xfrm>
                      <a:off x="0" y="0"/>
                      <a:ext cx="5668455" cy="1152145"/>
                    </a:xfrm>
                    <a:prstGeom prst="rect">
                      <a:avLst/>
                    </a:prstGeom>
                    <a:ln w="12700" cap="flat">
                      <a:noFill/>
                      <a:miter lim="400000"/>
                    </a:ln>
                    <a:effectLst/>
                  </pic:spPr>
                </pic:pic>
              </a:graphicData>
            </a:graphic>
          </wp:inline>
        </w:drawing>
      </w:r>
    </w:p>
    <w:p w14:paraId="1BD207F0" w14:textId="77777777" w:rsidR="00751AE5" w:rsidRPr="000F12AE" w:rsidRDefault="00751AE5" w:rsidP="000F12AE">
      <w:pPr>
        <w:pStyle w:val="aa"/>
        <w:ind w:left="0" w:firstLine="0"/>
        <w:jc w:val="center"/>
        <w:rPr>
          <w:i w:val="0"/>
          <w:sz w:val="24"/>
          <w:szCs w:val="24"/>
        </w:rPr>
      </w:pPr>
      <w:r w:rsidRPr="000F12AE">
        <w:rPr>
          <w:i w:val="0"/>
          <w:sz w:val="24"/>
          <w:szCs w:val="24"/>
        </w:rPr>
        <w:t>Figure 6-5 LSR</w:t>
      </w:r>
    </w:p>
    <w:p w14:paraId="638745C5"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ASR</w:t>
      </w:r>
      <w:r>
        <w:tab/>
      </w:r>
      <w:r>
        <w:tab/>
        <w:t>Arithmetic Shift Right, as shown in figure 6-6</w:t>
      </w:r>
    </w:p>
    <w:p w14:paraId="578C90A0" w14:textId="77777777" w:rsidR="00751AE5" w:rsidRDefault="00751AE5" w:rsidP="00751AE5">
      <w:pPr>
        <w:keepNext/>
      </w:pPr>
      <w:r>
        <w:rPr>
          <w:noProof/>
          <w:lang w:eastAsia="zh-CN"/>
        </w:rPr>
        <w:drawing>
          <wp:inline distT="0" distB="0" distL="0" distR="0" wp14:anchorId="095900FA" wp14:editId="368721AE">
            <wp:extent cx="5669371" cy="1150740"/>
            <wp:effectExtent l="0" t="0" r="0" b="0"/>
            <wp:docPr id="1073741941" name="officeArt object"/>
            <wp:cNvGraphicFramePr/>
            <a:graphic xmlns:a="http://schemas.openxmlformats.org/drawingml/2006/main">
              <a:graphicData uri="http://schemas.openxmlformats.org/drawingml/2006/picture">
                <pic:pic xmlns:pic="http://schemas.openxmlformats.org/drawingml/2006/picture">
                  <pic:nvPicPr>
                    <pic:cNvPr id="1073741830" name="ASR.png"/>
                    <pic:cNvPicPr/>
                  </pic:nvPicPr>
                  <pic:blipFill>
                    <a:blip r:embed="rId194">
                      <a:extLst/>
                    </a:blip>
                    <a:stretch>
                      <a:fillRect/>
                    </a:stretch>
                  </pic:blipFill>
                  <pic:spPr>
                    <a:xfrm>
                      <a:off x="0" y="0"/>
                      <a:ext cx="5669371" cy="1150740"/>
                    </a:xfrm>
                    <a:prstGeom prst="rect">
                      <a:avLst/>
                    </a:prstGeom>
                    <a:ln w="12700" cap="flat">
                      <a:noFill/>
                      <a:miter lim="400000"/>
                    </a:ln>
                    <a:effectLst/>
                  </pic:spPr>
                </pic:pic>
              </a:graphicData>
            </a:graphic>
          </wp:inline>
        </w:drawing>
      </w:r>
    </w:p>
    <w:p w14:paraId="46951FD8" w14:textId="77777777" w:rsidR="00751AE5" w:rsidRPr="000F12AE" w:rsidRDefault="00751AE5" w:rsidP="000F12AE">
      <w:pPr>
        <w:pStyle w:val="aa"/>
        <w:ind w:left="0" w:firstLine="0"/>
        <w:jc w:val="center"/>
        <w:rPr>
          <w:i w:val="0"/>
          <w:sz w:val="24"/>
          <w:szCs w:val="24"/>
        </w:rPr>
      </w:pPr>
      <w:r w:rsidRPr="000F12AE">
        <w:rPr>
          <w:i w:val="0"/>
          <w:sz w:val="24"/>
          <w:szCs w:val="24"/>
        </w:rPr>
        <w:t>Figure 6-6 ASR</w:t>
      </w:r>
    </w:p>
    <w:p w14:paraId="61F37383"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ROR</w:t>
      </w:r>
      <w:r>
        <w:tab/>
      </w:r>
      <w:r>
        <w:tab/>
        <w:t>ROtate Right, as shown in figure 6-7</w:t>
      </w:r>
    </w:p>
    <w:p w14:paraId="53A364D2" w14:textId="77777777" w:rsidR="00751AE5" w:rsidRDefault="00751AE5" w:rsidP="00751AE5">
      <w:pPr>
        <w:keepNext/>
      </w:pPr>
      <w:r>
        <w:rPr>
          <w:noProof/>
          <w:lang w:eastAsia="zh-CN"/>
        </w:rPr>
        <w:drawing>
          <wp:inline distT="0" distB="0" distL="0" distR="0" wp14:anchorId="7923E627" wp14:editId="71414D1E">
            <wp:extent cx="5667473" cy="1154536"/>
            <wp:effectExtent l="0" t="0" r="0" b="0"/>
            <wp:docPr id="1073741942" name="officeArt object"/>
            <wp:cNvGraphicFramePr/>
            <a:graphic xmlns:a="http://schemas.openxmlformats.org/drawingml/2006/main">
              <a:graphicData uri="http://schemas.openxmlformats.org/drawingml/2006/picture">
                <pic:pic xmlns:pic="http://schemas.openxmlformats.org/drawingml/2006/picture">
                  <pic:nvPicPr>
                    <pic:cNvPr id="1073741831" name="ROR.png"/>
                    <pic:cNvPicPr/>
                  </pic:nvPicPr>
                  <pic:blipFill>
                    <a:blip r:embed="rId195">
                      <a:extLst/>
                    </a:blip>
                    <a:stretch>
                      <a:fillRect/>
                    </a:stretch>
                  </pic:blipFill>
                  <pic:spPr>
                    <a:xfrm>
                      <a:off x="0" y="0"/>
                      <a:ext cx="5667473" cy="1154536"/>
                    </a:xfrm>
                    <a:prstGeom prst="rect">
                      <a:avLst/>
                    </a:prstGeom>
                    <a:ln w="12700" cap="flat">
                      <a:noFill/>
                      <a:miter lim="400000"/>
                    </a:ln>
                    <a:effectLst/>
                  </pic:spPr>
                </pic:pic>
              </a:graphicData>
            </a:graphic>
          </wp:inline>
        </w:drawing>
      </w:r>
    </w:p>
    <w:p w14:paraId="3E5FAC46" w14:textId="77777777" w:rsidR="00751AE5" w:rsidRPr="000F12AE" w:rsidRDefault="00751AE5" w:rsidP="000F12AE">
      <w:pPr>
        <w:pStyle w:val="aa"/>
        <w:ind w:left="0" w:firstLine="0"/>
        <w:jc w:val="center"/>
        <w:rPr>
          <w:i w:val="0"/>
          <w:sz w:val="24"/>
          <w:szCs w:val="24"/>
        </w:rPr>
      </w:pPr>
      <w:r w:rsidRPr="000F12AE">
        <w:rPr>
          <w:i w:val="0"/>
          <w:sz w:val="24"/>
          <w:szCs w:val="24"/>
        </w:rPr>
        <w:t>Figure 6-7 ROR</w:t>
      </w:r>
    </w:p>
    <w:p w14:paraId="7760C70D" w14:textId="77777777" w:rsidR="00751AE5" w:rsidRDefault="00751AE5" w:rsidP="000F12AE">
      <w:pPr>
        <w:pStyle w:val="listbulletfirst"/>
        <w:numPr>
          <w:ilvl w:val="0"/>
          <w:numId w:val="5"/>
        </w:numPr>
        <w:jc w:val="left"/>
      </w:pPr>
      <w:r w:rsidRPr="000F12AE">
        <w:t>Compare instructions</w:t>
      </w:r>
    </w:p>
    <w:p w14:paraId="56C144D1"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CMP R1, R2</w:t>
      </w:r>
      <w:r>
        <w:tab/>
        <w:t xml:space="preserve">; </w:t>
      </w:r>
      <w:r>
        <w:tab/>
        <w:t>Set flag according to the result of R1 - R2</w:t>
      </w:r>
    </w:p>
    <w:p w14:paraId="4F79F2F2"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CMN R1, R2</w:t>
      </w:r>
      <w:r>
        <w:tab/>
        <w:t xml:space="preserve">; </w:t>
      </w:r>
      <w:r>
        <w:tab/>
        <w:t>Set flag according to the result of R1 + R2</w:t>
      </w:r>
    </w:p>
    <w:p w14:paraId="146A12C5"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TST R1, R2</w:t>
      </w:r>
      <w:r>
        <w:tab/>
        <w:t xml:space="preserve">; </w:t>
      </w:r>
      <w:r>
        <w:tab/>
        <w:t>Set flag according to the result of R1 &amp; R2</w:t>
      </w:r>
    </w:p>
    <w:p w14:paraId="445ED5C6"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TEQ R1, R2</w:t>
      </w:r>
      <w:r>
        <w:tab/>
        <w:t xml:space="preserve">; </w:t>
      </w:r>
      <w:r>
        <w:tab/>
        <w:t>Set flag according to the result of R1 ^ R2</w:t>
      </w:r>
    </w:p>
    <w:p w14:paraId="053BEE57" w14:textId="77777777" w:rsidR="00751AE5" w:rsidRPr="00751AE5" w:rsidRDefault="00751AE5" w:rsidP="00751AE5">
      <w:pPr>
        <w:spacing w:line="360" w:lineRule="auto"/>
        <w:ind w:firstLine="420"/>
        <w:jc w:val="left"/>
        <w:rPr>
          <w:rFonts w:ascii="Dante MT Std" w:hAnsi="Dante MT Std"/>
          <w:sz w:val="26"/>
          <w:szCs w:val="26"/>
          <w:u w:color="000000"/>
        </w:rPr>
      </w:pPr>
      <w:r w:rsidRPr="00751AE5">
        <w:rPr>
          <w:rFonts w:ascii="Dante MT Std" w:hAnsi="Dante MT Std"/>
          <w:sz w:val="26"/>
          <w:szCs w:val="26"/>
          <w:u w:color="000000"/>
        </w:rPr>
        <w:t>Compare instructions are just arithmetic or logical operation instructions that change flags, but they don’t save the results in registers.</w:t>
      </w:r>
    </w:p>
    <w:p w14:paraId="6733382D" w14:textId="77777777" w:rsidR="00751AE5" w:rsidRDefault="00751AE5" w:rsidP="000F12AE">
      <w:pPr>
        <w:pStyle w:val="listbulletfirst"/>
        <w:numPr>
          <w:ilvl w:val="0"/>
          <w:numId w:val="5"/>
        </w:numPr>
        <w:jc w:val="left"/>
      </w:pPr>
      <w:r w:rsidRPr="000F12AE">
        <w:t>Multiply instructions</w:t>
      </w:r>
    </w:p>
    <w:p w14:paraId="32FEF582"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MUL R4, R3, R2</w:t>
      </w:r>
      <w:r>
        <w:tab/>
      </w:r>
      <w:r>
        <w:tab/>
        <w:t>; R4 = R3 * R2</w:t>
      </w:r>
    </w:p>
    <w:p w14:paraId="7A1D49ED"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MLA R4, R3, R2, R1</w:t>
      </w:r>
      <w:r>
        <w:tab/>
      </w:r>
      <w:r>
        <w:tab/>
        <w:t>; R4 = R3 * R2 + R1</w:t>
      </w:r>
    </w:p>
    <w:p w14:paraId="50A9F0CC" w14:textId="77777777" w:rsidR="00751AE5" w:rsidRPr="00751AE5" w:rsidRDefault="00751AE5" w:rsidP="00751AE5">
      <w:pPr>
        <w:spacing w:line="360" w:lineRule="auto"/>
        <w:ind w:firstLine="420"/>
        <w:jc w:val="left"/>
        <w:rPr>
          <w:rFonts w:ascii="Dante MT Std" w:hAnsi="Dante MT Std"/>
          <w:sz w:val="26"/>
          <w:szCs w:val="26"/>
          <w:u w:color="000000"/>
        </w:rPr>
      </w:pPr>
      <w:r w:rsidRPr="00751AE5">
        <w:rPr>
          <w:rFonts w:ascii="Dante MT Std" w:hAnsi="Dante MT Std"/>
          <w:sz w:val="26"/>
          <w:szCs w:val="26"/>
          <w:u w:color="000000"/>
        </w:rPr>
        <w:lastRenderedPageBreak/>
        <w:t>The operands of multiply instructions must come from registers.</w:t>
      </w:r>
    </w:p>
    <w:p w14:paraId="2287AAF0" w14:textId="77777777" w:rsidR="00751AE5" w:rsidRDefault="00751AE5" w:rsidP="000F12AE">
      <w:pPr>
        <w:pStyle w:val="listbulletfirst"/>
        <w:numPr>
          <w:ilvl w:val="0"/>
          <w:numId w:val="5"/>
        </w:numPr>
        <w:jc w:val="left"/>
      </w:pPr>
      <w:r>
        <w:t>Register processing instructions</w:t>
      </w:r>
    </w:p>
    <w:p w14:paraId="49B57115" w14:textId="77777777" w:rsidR="00751AE5" w:rsidRPr="000F12AE" w:rsidRDefault="00751AE5" w:rsidP="000F12AE">
      <w:pPr>
        <w:spacing w:line="360" w:lineRule="auto"/>
        <w:ind w:firstLine="420"/>
        <w:jc w:val="left"/>
        <w:rPr>
          <w:rFonts w:ascii="Dante MT Std" w:hAnsi="Dante MT Std"/>
          <w:sz w:val="26"/>
          <w:szCs w:val="26"/>
          <w:u w:color="000000"/>
        </w:rPr>
      </w:pPr>
      <w:r w:rsidRPr="000F12AE">
        <w:rPr>
          <w:rFonts w:ascii="Dante MT Std" w:hAnsi="Dante MT Std"/>
          <w:sz w:val="26"/>
          <w:szCs w:val="26"/>
          <w:u w:color="000000"/>
        </w:rPr>
        <w:t>The basic syntax of register processing instructions is:</w:t>
      </w:r>
    </w:p>
    <w:p w14:paraId="50C01FCC"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op{cond}{type} Rd, [Rn,</w:t>
      </w:r>
      <w:r>
        <w:rPr>
          <w:rFonts w:hAnsi="Courier New"/>
        </w:rPr>
        <w:t> </w:t>
      </w:r>
      <w:r>
        <w:t>Op2]</w:t>
      </w:r>
    </w:p>
    <w:p w14:paraId="7590C7E6" w14:textId="77777777" w:rsidR="00751AE5" w:rsidRPr="000F12AE" w:rsidRDefault="00751AE5" w:rsidP="000F12AE">
      <w:pPr>
        <w:spacing w:line="360" w:lineRule="auto"/>
        <w:ind w:firstLine="420"/>
        <w:jc w:val="left"/>
        <w:rPr>
          <w:rFonts w:ascii="Dante MT Std" w:hAnsi="Dante MT Std"/>
          <w:sz w:val="26"/>
          <w:szCs w:val="26"/>
          <w:u w:color="000000"/>
        </w:rPr>
      </w:pPr>
      <w:r w:rsidRPr="000F12AE">
        <w:rPr>
          <w:rFonts w:ascii="Dante MT Std" w:hAnsi="Dante MT Std"/>
          <w:sz w:val="26"/>
          <w:szCs w:val="26"/>
          <w:u w:color="000000"/>
        </w:rPr>
        <w:t>Rn, the base register, stores base address; the function of “cond” is the same to data processing instructions; “type” decides the data type which “op” operates, there are 4 types:</w:t>
      </w:r>
    </w:p>
    <w:p w14:paraId="4E51A6E2"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B (unsigned Byte)</w:t>
      </w:r>
    </w:p>
    <w:p w14:paraId="2D7C0E56"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Extends to 32 bits when executing</w:t>
      </w:r>
      <w:r>
        <w:rPr>
          <w:rFonts w:eastAsia="KaiTi"/>
          <w:lang w:val="zh-TW" w:eastAsia="zh-TW"/>
        </w:rPr>
        <w:t>,</w:t>
      </w:r>
      <w:r>
        <w:t>filled with 0.</w:t>
      </w:r>
    </w:p>
    <w:p w14:paraId="0B3EB1BE"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p>
    <w:p w14:paraId="7F3577D9"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SB (Signed Byte)</w:t>
      </w:r>
    </w:p>
    <w:p w14:paraId="4143B804"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For LDR only</w:t>
      </w:r>
      <w:r>
        <w:rPr>
          <w:rFonts w:eastAsia="KaiTi"/>
          <w:lang w:val="zh-TW" w:eastAsia="zh-TW"/>
        </w:rPr>
        <w:t>;</w:t>
      </w:r>
      <w:r>
        <w:t>extends to 32 bits when executing</w:t>
      </w:r>
      <w:r>
        <w:rPr>
          <w:rFonts w:eastAsia="KaiTi"/>
          <w:lang w:val="zh-TW" w:eastAsia="zh-TW"/>
        </w:rPr>
        <w:t>,</w:t>
      </w:r>
      <w:r>
        <w:t>filled with the sign bit.</w:t>
      </w:r>
    </w:p>
    <w:p w14:paraId="5DF758C7"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p>
    <w:p w14:paraId="7515B6A3"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H (unsigned Halfword)</w:t>
      </w:r>
    </w:p>
    <w:p w14:paraId="5D0C7E14"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Extends to 32 bits when executing</w:t>
      </w:r>
      <w:r>
        <w:rPr>
          <w:rFonts w:eastAsia="KaiTi"/>
          <w:lang w:val="zh-TW" w:eastAsia="zh-TW"/>
        </w:rPr>
        <w:t>,</w:t>
      </w:r>
      <w:r>
        <w:t>filled with 0.</w:t>
      </w:r>
    </w:p>
    <w:p w14:paraId="434DB0A3"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p>
    <w:p w14:paraId="167E4239"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SH (Signed Halfword)</w:t>
      </w:r>
    </w:p>
    <w:p w14:paraId="04BF327E"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For LDR only</w:t>
      </w:r>
      <w:r>
        <w:rPr>
          <w:rFonts w:eastAsia="KaiTi"/>
          <w:lang w:val="zh-TW" w:eastAsia="zh-TW"/>
        </w:rPr>
        <w:t>;</w:t>
      </w:r>
      <w:r>
        <w:t>extends to 32 bits when executing</w:t>
      </w:r>
      <w:r>
        <w:rPr>
          <w:rFonts w:eastAsia="KaiTi"/>
          <w:lang w:val="zh-TW" w:eastAsia="zh-TW"/>
        </w:rPr>
        <w:t>,</w:t>
      </w:r>
      <w:r>
        <w:t>filled with the sign bit.</w:t>
      </w:r>
    </w:p>
    <w:p w14:paraId="3600BE93" w14:textId="77777777" w:rsidR="00751AE5" w:rsidRPr="000F12AE" w:rsidRDefault="00751AE5" w:rsidP="000F12AE">
      <w:pPr>
        <w:spacing w:line="360" w:lineRule="auto"/>
        <w:ind w:firstLine="420"/>
        <w:jc w:val="left"/>
        <w:rPr>
          <w:rFonts w:ascii="Dante MT Std" w:hAnsi="Dante MT Std"/>
          <w:sz w:val="26"/>
          <w:szCs w:val="26"/>
          <w:u w:color="000000"/>
        </w:rPr>
      </w:pPr>
      <w:r w:rsidRPr="000F12AE">
        <w:rPr>
          <w:rFonts w:ascii="Dante MT Std" w:hAnsi="Dante MT Std"/>
          <w:sz w:val="26"/>
          <w:szCs w:val="26"/>
          <w:u w:color="000000"/>
        </w:rPr>
        <w:t>The default data type is word if no “type” is specified.</w:t>
      </w:r>
    </w:p>
    <w:p w14:paraId="559BED16" w14:textId="77777777" w:rsidR="00751AE5" w:rsidRPr="000F12AE" w:rsidRDefault="00751AE5" w:rsidP="000F12AE">
      <w:pPr>
        <w:spacing w:line="360" w:lineRule="auto"/>
        <w:ind w:firstLine="420"/>
        <w:jc w:val="left"/>
        <w:rPr>
          <w:rFonts w:ascii="Dante MT Std" w:hAnsi="Dante MT Std"/>
          <w:sz w:val="26"/>
          <w:szCs w:val="26"/>
          <w:u w:color="000000"/>
        </w:rPr>
      </w:pPr>
      <w:r w:rsidRPr="000F12AE">
        <w:rPr>
          <w:rFonts w:ascii="Dante MT Std" w:hAnsi="Dante MT Std"/>
          <w:sz w:val="26"/>
          <w:szCs w:val="26"/>
          <w:u w:color="000000"/>
        </w:rPr>
        <w:t>There are only 2 basic register processing instructions: LDR (LoaD Register), which reads data from memory then write to register; and STR (STore Register), which reads data from register then write to memory. They’re used like this:</w:t>
      </w:r>
    </w:p>
    <w:p w14:paraId="59E33D1B" w14:textId="77777777" w:rsidR="00751AE5" w:rsidRDefault="00751AE5" w:rsidP="000F12AE">
      <w:pPr>
        <w:pStyle w:val="listbulletfirst"/>
        <w:numPr>
          <w:ilvl w:val="0"/>
          <w:numId w:val="51"/>
        </w:numPr>
        <w:jc w:val="left"/>
      </w:pPr>
      <w:r w:rsidRPr="000F12AE">
        <w:t>LDR</w:t>
      </w:r>
    </w:p>
    <w:p w14:paraId="7DAC2606"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ind w:left="4580" w:hanging="4160"/>
      </w:pPr>
      <w:r>
        <w:t xml:space="preserve">LDR Rt, [Rn {, #offset}] </w:t>
      </w:r>
      <w:r>
        <w:tab/>
      </w:r>
      <w:r>
        <w:tab/>
        <w:t>; Rt = *(Rn {+ offset}), {} is optional</w:t>
      </w:r>
    </w:p>
    <w:p w14:paraId="503B9FA0"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ind w:left="4580" w:hanging="4160"/>
      </w:pPr>
      <w:r>
        <w:t xml:space="preserve">LDR Rt, [Rn, #offset]! </w:t>
      </w:r>
      <w:r>
        <w:tab/>
      </w:r>
      <w:r>
        <w:tab/>
        <w:t>; Rt = *(Rn + offset); Rn = Rn + offset</w:t>
      </w:r>
    </w:p>
    <w:p w14:paraId="1A67A919"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LDR Rt, [Rn], #offset </w:t>
      </w:r>
      <w:r>
        <w:tab/>
      </w:r>
      <w:r>
        <w:tab/>
        <w:t>; Rt = *Rn; Rn = Rn + offset</w:t>
      </w:r>
    </w:p>
    <w:p w14:paraId="15CEF41C" w14:textId="77777777" w:rsidR="00751AE5" w:rsidRDefault="00751AE5" w:rsidP="000F12AE">
      <w:pPr>
        <w:pStyle w:val="listbulletfirst"/>
        <w:numPr>
          <w:ilvl w:val="0"/>
          <w:numId w:val="51"/>
        </w:numPr>
        <w:jc w:val="left"/>
      </w:pPr>
      <w:r w:rsidRPr="000F12AE">
        <w:t>STR</w:t>
      </w:r>
    </w:p>
    <w:p w14:paraId="3F778959"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STR Rt, [Rn {, #offset}] </w:t>
      </w:r>
      <w:r>
        <w:tab/>
      </w:r>
      <w:r>
        <w:tab/>
        <w:t>; *(Rn {+ offset}) = Rt</w:t>
      </w:r>
    </w:p>
    <w:p w14:paraId="67DCF77E"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ind w:left="4580" w:hanging="4160"/>
      </w:pPr>
      <w:r>
        <w:t xml:space="preserve">STR Rt, [Rn, #offset]! </w:t>
      </w:r>
      <w:r>
        <w:tab/>
      </w:r>
      <w:r>
        <w:tab/>
        <w:t>; *(Rn {+ offset}) = Rt; Rn = Rn + offset</w:t>
      </w:r>
    </w:p>
    <w:p w14:paraId="230F86A6"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STR Rt, [Rn], #offset </w:t>
      </w:r>
      <w:r>
        <w:tab/>
      </w:r>
      <w:r>
        <w:tab/>
        <w:t>; *Rn = Rt; Rn = Rn + offset</w:t>
      </w:r>
    </w:p>
    <w:p w14:paraId="25AD5B08" w14:textId="77777777" w:rsidR="00751AE5" w:rsidRPr="000F12AE" w:rsidRDefault="00751AE5" w:rsidP="000F12AE">
      <w:pPr>
        <w:spacing w:line="360" w:lineRule="auto"/>
        <w:ind w:firstLine="420"/>
        <w:jc w:val="left"/>
        <w:rPr>
          <w:rFonts w:ascii="Dante MT Std" w:hAnsi="Dante MT Std"/>
          <w:sz w:val="26"/>
          <w:szCs w:val="26"/>
          <w:u w:color="000000"/>
        </w:rPr>
      </w:pPr>
      <w:r w:rsidRPr="000F12AE">
        <w:rPr>
          <w:rFonts w:ascii="Dante MT Std" w:hAnsi="Dante MT Std"/>
          <w:sz w:val="26"/>
          <w:szCs w:val="26"/>
          <w:u w:color="000000"/>
        </w:rPr>
        <w:t>Besides, LDRD and STRD, the variants of LDR and STR, can operate doubleword, namely, LDR or STR two registers at once. The syntax of them is:</w:t>
      </w:r>
    </w:p>
    <w:p w14:paraId="068A1BC0"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op{cond} Rt, Rt2, [Rn {, #offset}]</w:t>
      </w:r>
    </w:p>
    <w:p w14:paraId="7B57400E" w14:textId="77777777" w:rsidR="00751AE5" w:rsidRPr="000F12AE" w:rsidRDefault="00751AE5" w:rsidP="000F12AE">
      <w:pPr>
        <w:spacing w:line="360" w:lineRule="auto"/>
        <w:ind w:firstLine="420"/>
        <w:jc w:val="left"/>
        <w:rPr>
          <w:rFonts w:ascii="Dante MT Std" w:hAnsi="Dante MT Std"/>
          <w:sz w:val="26"/>
          <w:szCs w:val="26"/>
          <w:u w:color="000000"/>
        </w:rPr>
      </w:pPr>
      <w:r w:rsidRPr="000F12AE">
        <w:rPr>
          <w:rFonts w:ascii="Dante MT Std" w:hAnsi="Dante MT Std"/>
          <w:sz w:val="26"/>
          <w:szCs w:val="26"/>
          <w:u w:color="000000"/>
        </w:rPr>
        <w:t>The use of LDRD and STRD is just like LDR and STR:</w:t>
      </w:r>
    </w:p>
    <w:p w14:paraId="5D4158D6" w14:textId="77777777" w:rsidR="00751AE5" w:rsidRDefault="00751AE5" w:rsidP="000F12AE">
      <w:pPr>
        <w:pStyle w:val="listbulletfirst"/>
        <w:numPr>
          <w:ilvl w:val="0"/>
          <w:numId w:val="51"/>
        </w:numPr>
        <w:jc w:val="left"/>
      </w:pPr>
      <w:r w:rsidRPr="000F12AE">
        <w:t>STRD</w:t>
      </w:r>
    </w:p>
    <w:p w14:paraId="2EF9FE68"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STRD</w:t>
      </w:r>
      <w:r>
        <w:rPr>
          <w:rFonts w:hAnsi="Courier New"/>
        </w:rPr>
        <w:t> </w:t>
      </w:r>
      <w:r>
        <w:t xml:space="preserve">R4, R5, [R9,#offset] </w:t>
      </w:r>
      <w:r>
        <w:tab/>
        <w:t>;  *(R9 + offset) = R4; *(R9  + offset + 4) = R5</w:t>
      </w:r>
    </w:p>
    <w:p w14:paraId="47A1AE80" w14:textId="77777777" w:rsidR="00751AE5" w:rsidRDefault="00751AE5" w:rsidP="000F12AE">
      <w:pPr>
        <w:pStyle w:val="listbulletfirst"/>
        <w:numPr>
          <w:ilvl w:val="0"/>
          <w:numId w:val="51"/>
        </w:numPr>
        <w:jc w:val="left"/>
      </w:pPr>
      <w:r w:rsidRPr="000F12AE">
        <w:lastRenderedPageBreak/>
        <w:t>LDRD</w:t>
      </w:r>
    </w:p>
    <w:p w14:paraId="20B052B9"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LDRD</w:t>
      </w:r>
      <w:r>
        <w:rPr>
          <w:rFonts w:hAnsi="Courier New"/>
        </w:rPr>
        <w:t> </w:t>
      </w:r>
      <w:r>
        <w:t xml:space="preserve">R4, R5, [R9,#offset] </w:t>
      </w:r>
      <w:r>
        <w:tab/>
        <w:t>;  R4 = *(R9 + offset); R5 = *(R9 + offset + 4)</w:t>
      </w:r>
    </w:p>
    <w:p w14:paraId="27623E1A" w14:textId="77777777" w:rsidR="00751AE5" w:rsidRPr="000F12AE" w:rsidRDefault="00751AE5" w:rsidP="000F12AE">
      <w:pPr>
        <w:spacing w:line="360" w:lineRule="auto"/>
        <w:ind w:firstLine="420"/>
        <w:jc w:val="left"/>
        <w:rPr>
          <w:rFonts w:ascii="Dante MT Std" w:hAnsi="Dante MT Std"/>
          <w:sz w:val="26"/>
          <w:szCs w:val="26"/>
          <w:u w:color="000000"/>
        </w:rPr>
      </w:pPr>
      <w:r w:rsidRPr="000F12AE">
        <w:rPr>
          <w:rFonts w:ascii="Dante MT Std" w:hAnsi="Dante MT Std"/>
          <w:sz w:val="26"/>
          <w:szCs w:val="26"/>
          <w:u w:color="000000"/>
        </w:rPr>
        <w:t>Beside LDR and STR, LDM (LoaD Multiple) and STM (STore Multiple) can process several registers at the same time like this:</w:t>
      </w:r>
    </w:p>
    <w:p w14:paraId="7EF53C70"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op{cond}{mode} Rd{!}, reglist</w:t>
      </w:r>
    </w:p>
    <w:p w14:paraId="211CA274" w14:textId="77777777" w:rsidR="00751AE5" w:rsidRPr="000F12AE" w:rsidRDefault="00751AE5" w:rsidP="000F12AE">
      <w:pPr>
        <w:spacing w:line="360" w:lineRule="auto"/>
        <w:ind w:firstLine="420"/>
        <w:jc w:val="left"/>
        <w:rPr>
          <w:rFonts w:ascii="Dante MT Std" w:hAnsi="Dante MT Std"/>
          <w:sz w:val="26"/>
          <w:szCs w:val="26"/>
          <w:u w:color="000000"/>
        </w:rPr>
      </w:pPr>
      <w:r w:rsidRPr="000F12AE">
        <w:rPr>
          <w:rFonts w:ascii="Dante MT Std" w:hAnsi="Dante MT Std"/>
          <w:sz w:val="26"/>
          <w:szCs w:val="26"/>
          <w:u w:color="000000"/>
        </w:rPr>
        <w:t>Rd is the base register, and the optional “!” decides whether the modified Rd is written back to the original Rd if “op” modifies Rd; reglist is a list of registers which are curly braced and separated by “,”, or we can use “-” to represent a scope, such as {R4 – R6, R8} stands for R4, R5, R6 and R8; these registers are ordered according to their numbers, regardless of their positions inside the braces.</w:t>
      </w:r>
    </w:p>
    <w:p w14:paraId="62910917" w14:textId="5E87F995" w:rsidR="00751AE5" w:rsidRPr="000F12AE" w:rsidRDefault="00751AE5" w:rsidP="000F12AE">
      <w:pPr>
        <w:spacing w:line="360" w:lineRule="auto"/>
        <w:ind w:firstLine="420"/>
        <w:jc w:val="left"/>
        <w:rPr>
          <w:rFonts w:ascii="Dante MT Std" w:hAnsi="Dante MT Std"/>
          <w:sz w:val="26"/>
          <w:szCs w:val="26"/>
          <w:u w:color="000000"/>
        </w:rPr>
      </w:pPr>
      <w:r w:rsidRPr="000F12AE">
        <w:rPr>
          <w:rFonts w:ascii="Dante MT Std" w:hAnsi="Dante MT Std"/>
          <w:sz w:val="26"/>
          <w:szCs w:val="26"/>
          <w:u w:color="000000"/>
        </w:rPr>
        <w:t>Attention, the operation direction of LDM and STM is opposite to LDR and STR; LDM reads memory starting from Rd then write to reglist, while STM reads from reglist then write to memory starting from Rd. This is a little confusing; please don’t mess up.</w:t>
      </w:r>
    </w:p>
    <w:p w14:paraId="7116A619" w14:textId="77777777" w:rsidR="00751AE5" w:rsidRPr="000F12AE" w:rsidRDefault="00751AE5" w:rsidP="000F12AE">
      <w:pPr>
        <w:spacing w:line="360" w:lineRule="auto"/>
        <w:ind w:firstLine="420"/>
        <w:jc w:val="left"/>
        <w:rPr>
          <w:rFonts w:ascii="Dante MT Std" w:hAnsi="Dante MT Std"/>
          <w:sz w:val="26"/>
          <w:szCs w:val="26"/>
          <w:u w:color="000000"/>
        </w:rPr>
      </w:pPr>
      <w:r w:rsidRPr="000F12AE">
        <w:rPr>
          <w:rFonts w:ascii="Dante MT Std" w:hAnsi="Dante MT Std"/>
          <w:sz w:val="26"/>
          <w:szCs w:val="26"/>
          <w:u w:color="000000"/>
        </w:rPr>
        <w:t>The function of “cond” is the same to data processing instructions. And, “mode” specifies how Rd is modified, including 4 cases:</w:t>
      </w:r>
    </w:p>
    <w:p w14:paraId="0CEEF8C2"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IA (Increment After)</w:t>
      </w:r>
    </w:p>
    <w:p w14:paraId="46C9DEB4"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Increment Rd after </w:t>
      </w:r>
      <w:r>
        <w:rPr>
          <w:rFonts w:hAnsi="Courier New"/>
        </w:rPr>
        <w:t>“</w:t>
      </w:r>
      <w:r>
        <w:t>op</w:t>
      </w:r>
      <w:r>
        <w:rPr>
          <w:rFonts w:hAnsi="Courier New"/>
        </w:rPr>
        <w:t>”</w:t>
      </w:r>
      <w:r>
        <w:t>.</w:t>
      </w:r>
    </w:p>
    <w:p w14:paraId="49716A05"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p>
    <w:p w14:paraId="1EFD185C"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IB (Increment Before)</w:t>
      </w:r>
    </w:p>
    <w:p w14:paraId="6E9C5364"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Increment Rd before </w:t>
      </w:r>
      <w:r>
        <w:rPr>
          <w:rFonts w:hAnsi="Courier New"/>
        </w:rPr>
        <w:t>“</w:t>
      </w:r>
      <w:r>
        <w:t>op</w:t>
      </w:r>
      <w:r>
        <w:rPr>
          <w:rFonts w:hAnsi="Courier New"/>
        </w:rPr>
        <w:t>”</w:t>
      </w:r>
      <w:r>
        <w:t>.</w:t>
      </w:r>
    </w:p>
    <w:p w14:paraId="7E381896"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p>
    <w:p w14:paraId="49143D09"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DA (Decrement After)</w:t>
      </w:r>
    </w:p>
    <w:p w14:paraId="28765691"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Decrement Rd after </w:t>
      </w:r>
      <w:r>
        <w:rPr>
          <w:rFonts w:hAnsi="Courier New"/>
        </w:rPr>
        <w:t>“</w:t>
      </w:r>
      <w:r>
        <w:t>op</w:t>
      </w:r>
      <w:r>
        <w:rPr>
          <w:rFonts w:hAnsi="Courier New"/>
        </w:rPr>
        <w:t>”</w:t>
      </w:r>
      <w:r>
        <w:t>.</w:t>
      </w:r>
    </w:p>
    <w:p w14:paraId="5EE3B96A"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p>
    <w:p w14:paraId="614CEEF3"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DB (Decrement Before)</w:t>
      </w:r>
    </w:p>
    <w:p w14:paraId="5F77B924"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Decrement Rd before </w:t>
      </w:r>
      <w:r>
        <w:rPr>
          <w:rFonts w:hAnsi="Courier New"/>
        </w:rPr>
        <w:t>“</w:t>
      </w:r>
      <w:r>
        <w:t>op</w:t>
      </w:r>
      <w:r>
        <w:rPr>
          <w:rFonts w:hAnsi="Courier New"/>
        </w:rPr>
        <w:t>”</w:t>
      </w:r>
      <w:r>
        <w:t>.</w:t>
      </w:r>
    </w:p>
    <w:p w14:paraId="0F068441" w14:textId="77777777" w:rsidR="00751AE5" w:rsidRPr="000F12AE" w:rsidRDefault="00751AE5" w:rsidP="000F12AE">
      <w:pPr>
        <w:spacing w:line="360" w:lineRule="auto"/>
        <w:ind w:firstLine="420"/>
        <w:jc w:val="left"/>
        <w:rPr>
          <w:rFonts w:ascii="Dante MT Std" w:hAnsi="Dante MT Std"/>
          <w:sz w:val="26"/>
          <w:szCs w:val="26"/>
          <w:u w:color="000000"/>
        </w:rPr>
      </w:pPr>
      <w:r w:rsidRPr="000F12AE">
        <w:rPr>
          <w:rFonts w:ascii="Dante MT Std" w:hAnsi="Dante MT Std"/>
          <w:sz w:val="26"/>
          <w:szCs w:val="26"/>
          <w:u w:color="000000"/>
        </w:rPr>
        <w:t>What do they mean? We will use LDM as an example. As figure 6-8 shows, R0 points to 5 currently.</w:t>
      </w:r>
    </w:p>
    <w:p w14:paraId="080C73DB" w14:textId="77777777" w:rsidR="00751AE5" w:rsidRDefault="00751AE5" w:rsidP="00751AE5">
      <w:pPr>
        <w:keepNext/>
        <w:jc w:val="center"/>
      </w:pPr>
      <w:r>
        <w:rPr>
          <w:noProof/>
          <w:lang w:eastAsia="zh-CN"/>
        </w:rPr>
        <w:drawing>
          <wp:inline distT="0" distB="0" distL="0" distR="0" wp14:anchorId="713867C4" wp14:editId="1BF1AB63">
            <wp:extent cx="5437296" cy="1772476"/>
            <wp:effectExtent l="0" t="0" r="0" b="0"/>
            <wp:docPr id="1073741943" name="officeArt object"/>
            <wp:cNvGraphicFramePr/>
            <a:graphic xmlns:a="http://schemas.openxmlformats.org/drawingml/2006/main">
              <a:graphicData uri="http://schemas.openxmlformats.org/drawingml/2006/picture">
                <pic:pic xmlns:pic="http://schemas.openxmlformats.org/drawingml/2006/picture">
                  <pic:nvPicPr>
                    <pic:cNvPr id="1073741832" name="LDM.png"/>
                    <pic:cNvPicPr/>
                  </pic:nvPicPr>
                  <pic:blipFill>
                    <a:blip r:embed="rId196">
                      <a:extLst/>
                    </a:blip>
                    <a:stretch>
                      <a:fillRect/>
                    </a:stretch>
                  </pic:blipFill>
                  <pic:spPr>
                    <a:xfrm>
                      <a:off x="0" y="0"/>
                      <a:ext cx="5437296" cy="1772476"/>
                    </a:xfrm>
                    <a:prstGeom prst="rect">
                      <a:avLst/>
                    </a:prstGeom>
                    <a:ln w="12700" cap="flat">
                      <a:noFill/>
                      <a:miter lim="400000"/>
                    </a:ln>
                    <a:effectLst/>
                  </pic:spPr>
                </pic:pic>
              </a:graphicData>
            </a:graphic>
          </wp:inline>
        </w:drawing>
      </w:r>
    </w:p>
    <w:p w14:paraId="60C53B8C" w14:textId="77777777" w:rsidR="00751AE5" w:rsidRPr="000F12AE" w:rsidRDefault="00751AE5" w:rsidP="000F12AE">
      <w:pPr>
        <w:pStyle w:val="aa"/>
        <w:ind w:left="0" w:firstLine="0"/>
        <w:jc w:val="center"/>
        <w:rPr>
          <w:i w:val="0"/>
          <w:sz w:val="24"/>
          <w:szCs w:val="24"/>
        </w:rPr>
      </w:pPr>
      <w:r w:rsidRPr="000F12AE">
        <w:rPr>
          <w:i w:val="0"/>
          <w:sz w:val="24"/>
          <w:szCs w:val="24"/>
        </w:rPr>
        <w:t>Figure 6-8 Simulation of LDM</w:t>
      </w:r>
    </w:p>
    <w:p w14:paraId="098A6366" w14:textId="77777777" w:rsidR="00751AE5" w:rsidRPr="000F12AE" w:rsidRDefault="00751AE5" w:rsidP="000F12AE">
      <w:pPr>
        <w:spacing w:line="360" w:lineRule="auto"/>
        <w:ind w:firstLine="420"/>
        <w:jc w:val="left"/>
        <w:rPr>
          <w:rFonts w:ascii="Dante MT Std" w:hAnsi="Dante MT Std"/>
          <w:sz w:val="26"/>
          <w:szCs w:val="26"/>
          <w:u w:color="000000"/>
        </w:rPr>
      </w:pPr>
      <w:r w:rsidRPr="000F12AE">
        <w:rPr>
          <w:rFonts w:ascii="Dante MT Std" w:hAnsi="Dante MT Std"/>
          <w:sz w:val="26"/>
          <w:szCs w:val="26"/>
          <w:u w:color="000000"/>
        </w:rPr>
        <w:t>After executing the following instructions, R4, R5 and R6 will change to:</w:t>
      </w:r>
    </w:p>
    <w:p w14:paraId="1D13E4FF"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lastRenderedPageBreak/>
        <w:t xml:space="preserve">LDMIA R0, {R4 </w:t>
      </w:r>
      <w:r>
        <w:rPr>
          <w:rFonts w:hAnsi="Courier New"/>
        </w:rPr>
        <w:t xml:space="preserve">– </w:t>
      </w:r>
      <w:r>
        <w:t xml:space="preserve">R6} </w:t>
      </w:r>
      <w:r>
        <w:tab/>
      </w:r>
      <w:r>
        <w:tab/>
        <w:t>; R4 = 5, R5 = 6, R6 = 7</w:t>
      </w:r>
    </w:p>
    <w:p w14:paraId="1F44D32B"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LDMIB R0, {R4 </w:t>
      </w:r>
      <w:r>
        <w:rPr>
          <w:rFonts w:hAnsi="Courier New"/>
        </w:rPr>
        <w:t xml:space="preserve">– </w:t>
      </w:r>
      <w:r>
        <w:t xml:space="preserve">R6} </w:t>
      </w:r>
      <w:r>
        <w:tab/>
      </w:r>
      <w:r>
        <w:tab/>
        <w:t>; R4 = 6, R5 = 7, R6 = 8</w:t>
      </w:r>
    </w:p>
    <w:p w14:paraId="2E65EBDE"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LDMDA R0, {R4 </w:t>
      </w:r>
      <w:r>
        <w:rPr>
          <w:rFonts w:hAnsi="Courier New"/>
        </w:rPr>
        <w:t xml:space="preserve">– </w:t>
      </w:r>
      <w:r>
        <w:t xml:space="preserve">R6} </w:t>
      </w:r>
      <w:r>
        <w:tab/>
      </w:r>
      <w:r>
        <w:tab/>
        <w:t>; R4 = 5, R5 = 4, R6 = 3</w:t>
      </w:r>
    </w:p>
    <w:p w14:paraId="171675EC"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LDMDB R0, {R4 </w:t>
      </w:r>
      <w:r>
        <w:rPr>
          <w:rFonts w:hAnsi="Courier New"/>
        </w:rPr>
        <w:t xml:space="preserve">– </w:t>
      </w:r>
      <w:r>
        <w:t xml:space="preserve">R6} </w:t>
      </w:r>
      <w:r>
        <w:tab/>
      </w:r>
      <w:r>
        <w:tab/>
        <w:t>; R4 = 4, R5 = 3, R6 = 2</w:t>
      </w:r>
    </w:p>
    <w:p w14:paraId="53B6A325" w14:textId="77777777" w:rsidR="00751AE5" w:rsidRPr="000F12AE" w:rsidRDefault="00751AE5" w:rsidP="000F12AE">
      <w:pPr>
        <w:spacing w:line="360" w:lineRule="auto"/>
        <w:ind w:firstLine="420"/>
        <w:jc w:val="left"/>
        <w:rPr>
          <w:rFonts w:ascii="Dante MT Std" w:hAnsi="Dante MT Std"/>
          <w:sz w:val="26"/>
          <w:szCs w:val="26"/>
          <w:u w:color="000000"/>
        </w:rPr>
      </w:pPr>
      <w:r w:rsidRPr="000F12AE">
        <w:rPr>
          <w:rFonts w:ascii="Dante MT Std" w:hAnsi="Dante MT Std"/>
          <w:sz w:val="26"/>
          <w:szCs w:val="26"/>
          <w:u w:color="000000"/>
        </w:rPr>
        <w:t>STM works similarly. Notice again, the operation direction of LDM and STM is just opposite to LDR and STR.</w:t>
      </w:r>
    </w:p>
    <w:p w14:paraId="209D9610" w14:textId="77777777" w:rsidR="00751AE5" w:rsidRDefault="00751AE5" w:rsidP="000F12AE">
      <w:pPr>
        <w:pStyle w:val="listbulletfirst"/>
        <w:numPr>
          <w:ilvl w:val="0"/>
          <w:numId w:val="5"/>
        </w:numPr>
        <w:jc w:val="left"/>
      </w:pPr>
      <w:r>
        <w:t>Branch instructions</w:t>
      </w:r>
    </w:p>
    <w:p w14:paraId="5892B290" w14:textId="77777777" w:rsidR="00751AE5" w:rsidRPr="000F12AE" w:rsidRDefault="00751AE5" w:rsidP="000F12AE">
      <w:pPr>
        <w:spacing w:line="360" w:lineRule="auto"/>
        <w:ind w:firstLine="420"/>
        <w:jc w:val="left"/>
        <w:rPr>
          <w:rFonts w:ascii="Dante MT Std" w:hAnsi="Dante MT Std"/>
          <w:sz w:val="26"/>
          <w:szCs w:val="26"/>
          <w:u w:color="000000"/>
        </w:rPr>
      </w:pPr>
      <w:r w:rsidRPr="000F12AE">
        <w:rPr>
          <w:rFonts w:ascii="Dante MT Std" w:hAnsi="Dante MT Std"/>
          <w:sz w:val="26"/>
          <w:szCs w:val="26"/>
          <w:u w:color="000000"/>
        </w:rPr>
        <w:t>Branch instructions can be divided into 2 kinds: unconditional branches and conditional branches.</w:t>
      </w:r>
    </w:p>
    <w:p w14:paraId="0ED9147C" w14:textId="77777777" w:rsidR="00751AE5" w:rsidRDefault="00751AE5" w:rsidP="000F12AE">
      <w:pPr>
        <w:pStyle w:val="listbulletfirst"/>
        <w:numPr>
          <w:ilvl w:val="0"/>
          <w:numId w:val="51"/>
        </w:numPr>
        <w:jc w:val="left"/>
      </w:pPr>
      <w:r w:rsidRPr="000F12AE">
        <w:t>Unconditional branches</w:t>
      </w:r>
    </w:p>
    <w:p w14:paraId="38F3882D"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B Label </w:t>
      </w:r>
      <w:r>
        <w:tab/>
      </w:r>
      <w:r>
        <w:tab/>
        <w:t>; PC = Label</w:t>
      </w:r>
    </w:p>
    <w:p w14:paraId="71BC09DA"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BL Label </w:t>
      </w:r>
      <w:r>
        <w:tab/>
      </w:r>
      <w:r>
        <w:tab/>
        <w:t xml:space="preserve">; LR = PC </w:t>
      </w:r>
      <w:r>
        <w:rPr>
          <w:rFonts w:hAnsi="Courier New"/>
        </w:rPr>
        <w:t xml:space="preserve">– </w:t>
      </w:r>
      <w:r>
        <w:t>4; PC = Label</w:t>
      </w:r>
    </w:p>
    <w:p w14:paraId="55D2D26D"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BX Rd </w:t>
      </w:r>
      <w:r>
        <w:tab/>
      </w:r>
      <w:r>
        <w:tab/>
        <w:t>; PC = Rd ,and switch instruction set</w:t>
      </w:r>
    </w:p>
    <w:p w14:paraId="13DF7E89" w14:textId="77777777" w:rsidR="00751AE5" w:rsidRPr="000F12AE" w:rsidRDefault="00751AE5" w:rsidP="000F12AE">
      <w:pPr>
        <w:spacing w:line="360" w:lineRule="auto"/>
        <w:ind w:firstLine="420"/>
        <w:jc w:val="left"/>
        <w:rPr>
          <w:rFonts w:ascii="Dante MT Std" w:hAnsi="Dante MT Std"/>
          <w:sz w:val="26"/>
          <w:szCs w:val="26"/>
          <w:u w:color="000000"/>
        </w:rPr>
      </w:pPr>
      <w:r w:rsidRPr="000F12AE">
        <w:rPr>
          <w:rFonts w:ascii="Dante MT Std" w:hAnsi="Dante MT Std"/>
          <w:sz w:val="26"/>
          <w:szCs w:val="26"/>
          <w:u w:color="000000"/>
        </w:rPr>
        <w:t>Unconditional branches are easy to understand, for example:</w:t>
      </w:r>
    </w:p>
    <w:p w14:paraId="00060692"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foo():</w:t>
      </w:r>
    </w:p>
    <w:p w14:paraId="0236B661"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B Label </w:t>
      </w:r>
      <w:r>
        <w:tab/>
      </w:r>
      <w:r>
        <w:tab/>
        <w:t>; Jump to Label to keep executing</w:t>
      </w:r>
    </w:p>
    <w:p w14:paraId="07FF6895"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w:t>
      </w:r>
      <w:r>
        <w:tab/>
      </w:r>
      <w:r>
        <w:tab/>
      </w:r>
      <w:r>
        <w:tab/>
        <w:t>; Can</w:t>
      </w:r>
      <w:r>
        <w:rPr>
          <w:rFonts w:hAnsi="Courier New"/>
        </w:rPr>
        <w:t>’</w:t>
      </w:r>
      <w:r>
        <w:t>t reach here</w:t>
      </w:r>
    </w:p>
    <w:p w14:paraId="6C5BC5E1"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Label:</w:t>
      </w:r>
    </w:p>
    <w:p w14:paraId="17C347C3"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w:t>
      </w:r>
    </w:p>
    <w:p w14:paraId="39A4D13E" w14:textId="77777777" w:rsidR="00751AE5" w:rsidRDefault="00751AE5" w:rsidP="000F12AE">
      <w:pPr>
        <w:pStyle w:val="listbulletfirst"/>
        <w:numPr>
          <w:ilvl w:val="0"/>
          <w:numId w:val="51"/>
        </w:numPr>
        <w:jc w:val="left"/>
      </w:pPr>
      <w:r w:rsidRPr="000F12AE">
        <w:t xml:space="preserve">Conditional branches </w:t>
      </w:r>
    </w:p>
    <w:p w14:paraId="02FC035B" w14:textId="77777777" w:rsidR="00751AE5" w:rsidRPr="000F12AE" w:rsidRDefault="00751AE5" w:rsidP="000F12AE">
      <w:pPr>
        <w:spacing w:line="360" w:lineRule="auto"/>
        <w:ind w:firstLine="420"/>
        <w:jc w:val="left"/>
        <w:rPr>
          <w:rFonts w:ascii="Dante MT Std" w:hAnsi="Dante MT Std"/>
          <w:sz w:val="26"/>
          <w:szCs w:val="26"/>
          <w:u w:color="000000"/>
        </w:rPr>
      </w:pPr>
      <w:r w:rsidRPr="000F12AE">
        <w:rPr>
          <w:rFonts w:ascii="Dante MT Std" w:hAnsi="Dante MT Std"/>
          <w:sz w:val="26"/>
          <w:szCs w:val="26"/>
          <w:u w:color="000000"/>
        </w:rPr>
        <w:t>The “cond” of conditional branches are decided by the 4 flag mentioned in section 6.2.1, their correspondences are:</w:t>
      </w:r>
    </w:p>
    <w:p w14:paraId="191966A5"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cond</w:t>
      </w:r>
      <w:r>
        <w:tab/>
        <w:t>flag</w:t>
      </w:r>
    </w:p>
    <w:p w14:paraId="7E837E57"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EQ</w:t>
      </w:r>
      <w:r>
        <w:tab/>
      </w:r>
      <w:r>
        <w:tab/>
        <w:t>Z = 1</w:t>
      </w:r>
    </w:p>
    <w:p w14:paraId="1592BB81"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NE</w:t>
      </w:r>
      <w:r>
        <w:tab/>
      </w:r>
      <w:r>
        <w:tab/>
        <w:t>Z = 0</w:t>
      </w:r>
    </w:p>
    <w:p w14:paraId="39300CEB"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CS</w:t>
      </w:r>
      <w:r>
        <w:tab/>
      </w:r>
      <w:r>
        <w:tab/>
        <w:t>C = 1</w:t>
      </w:r>
    </w:p>
    <w:p w14:paraId="036C7109"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HS</w:t>
      </w:r>
      <w:r>
        <w:tab/>
      </w:r>
      <w:r>
        <w:tab/>
        <w:t>C = 1</w:t>
      </w:r>
    </w:p>
    <w:p w14:paraId="72391BB1"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CC</w:t>
      </w:r>
      <w:r>
        <w:tab/>
      </w:r>
      <w:r>
        <w:tab/>
        <w:t>C = 0</w:t>
      </w:r>
    </w:p>
    <w:p w14:paraId="13E842B3"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LO</w:t>
      </w:r>
      <w:r>
        <w:tab/>
      </w:r>
      <w:r>
        <w:tab/>
        <w:t>C = 0</w:t>
      </w:r>
    </w:p>
    <w:p w14:paraId="505387FF"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MI</w:t>
      </w:r>
      <w:r>
        <w:tab/>
      </w:r>
      <w:r>
        <w:tab/>
        <w:t>N = 1</w:t>
      </w:r>
    </w:p>
    <w:p w14:paraId="2F95199B"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PL</w:t>
      </w:r>
      <w:r>
        <w:tab/>
      </w:r>
      <w:r>
        <w:tab/>
        <w:t>N = 0</w:t>
      </w:r>
    </w:p>
    <w:p w14:paraId="06040C3B"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VS</w:t>
      </w:r>
      <w:r>
        <w:tab/>
      </w:r>
      <w:r>
        <w:tab/>
        <w:t>V = 1</w:t>
      </w:r>
    </w:p>
    <w:p w14:paraId="6455DA65"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VC</w:t>
      </w:r>
      <w:r>
        <w:tab/>
      </w:r>
      <w:r>
        <w:tab/>
        <w:t>V = 0</w:t>
      </w:r>
    </w:p>
    <w:p w14:paraId="4CA83FEA"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HI</w:t>
      </w:r>
      <w:r>
        <w:tab/>
      </w:r>
      <w:r>
        <w:tab/>
        <w:t>C = 1 &amp; Z = 0</w:t>
      </w:r>
    </w:p>
    <w:p w14:paraId="6DA8CB12"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LS</w:t>
      </w:r>
      <w:r>
        <w:tab/>
      </w:r>
      <w:r>
        <w:tab/>
        <w:t>C = 0 | Z = 1</w:t>
      </w:r>
    </w:p>
    <w:p w14:paraId="7F837449"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GE</w:t>
      </w:r>
      <w:r>
        <w:tab/>
      </w:r>
      <w:r>
        <w:tab/>
        <w:t>N = V</w:t>
      </w:r>
    </w:p>
    <w:p w14:paraId="7111135F"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LT</w:t>
      </w:r>
      <w:r>
        <w:tab/>
      </w:r>
      <w:r>
        <w:tab/>
        <w:t>N != V</w:t>
      </w:r>
    </w:p>
    <w:p w14:paraId="37211148"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GT</w:t>
      </w:r>
      <w:r>
        <w:tab/>
      </w:r>
      <w:r>
        <w:tab/>
        <w:t>Z = 0 &amp; N = V</w:t>
      </w:r>
    </w:p>
    <w:p w14:paraId="0AA0D50C"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LE</w:t>
      </w:r>
      <w:r>
        <w:tab/>
      </w:r>
      <w:r>
        <w:tab/>
        <w:t>Z = 1 | N != V</w:t>
      </w:r>
    </w:p>
    <w:p w14:paraId="5719D153" w14:textId="77777777" w:rsidR="00751AE5" w:rsidRPr="000F12AE" w:rsidRDefault="00751AE5" w:rsidP="000F12AE">
      <w:pPr>
        <w:spacing w:line="360" w:lineRule="auto"/>
        <w:ind w:firstLine="420"/>
        <w:jc w:val="left"/>
        <w:rPr>
          <w:rFonts w:ascii="Dante MT Std" w:hAnsi="Dante MT Std"/>
          <w:sz w:val="26"/>
          <w:szCs w:val="26"/>
          <w:u w:color="000000"/>
        </w:rPr>
      </w:pPr>
      <w:r w:rsidRPr="000F12AE">
        <w:rPr>
          <w:rFonts w:ascii="Dante MT Std" w:hAnsi="Dante MT Std"/>
          <w:sz w:val="26"/>
          <w:szCs w:val="26"/>
          <w:u w:color="000000"/>
        </w:rPr>
        <w:t>Before every conditional branch there will be a data processing instruction to set the flag, which determines if the condition is met or not, hence influence the code execution flow.</w:t>
      </w:r>
    </w:p>
    <w:p w14:paraId="14803E30"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Label:</w:t>
      </w:r>
    </w:p>
    <w:p w14:paraId="16DE7388"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LDR R0, [R1], #4</w:t>
      </w:r>
    </w:p>
    <w:p w14:paraId="6F02F5CE"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CMP R0, 0 </w:t>
      </w:r>
      <w:r>
        <w:tab/>
      </w:r>
      <w:r>
        <w:tab/>
        <w:t>; If R0 == 0 then Z = 1; else Z = 0</w:t>
      </w:r>
    </w:p>
    <w:p w14:paraId="5F9CD206"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BNE Label </w:t>
      </w:r>
      <w:r>
        <w:tab/>
      </w:r>
      <w:r>
        <w:tab/>
        <w:t>; If Z == 0 then jump</w:t>
      </w:r>
    </w:p>
    <w:p w14:paraId="1E32297E" w14:textId="0EDFA2DE" w:rsidR="00751AE5" w:rsidRDefault="00751AE5" w:rsidP="000F12AE">
      <w:pPr>
        <w:pStyle w:val="listbulletfirst"/>
        <w:numPr>
          <w:ilvl w:val="0"/>
          <w:numId w:val="5"/>
        </w:numPr>
        <w:jc w:val="left"/>
      </w:pPr>
      <w:r>
        <w:lastRenderedPageBreak/>
        <w:t>THUMB instruction</w:t>
      </w:r>
      <w:ins w:id="81" w:author="Author" w:date="2015-03-03T15:09:00Z">
        <w:r>
          <w:t>s</w:t>
        </w:r>
      </w:ins>
    </w:p>
    <w:p w14:paraId="056E7D2D" w14:textId="77777777" w:rsidR="00751AE5" w:rsidRPr="000F12AE" w:rsidRDefault="00751AE5" w:rsidP="000F12AE">
      <w:pPr>
        <w:spacing w:line="360" w:lineRule="auto"/>
        <w:ind w:firstLine="420"/>
        <w:jc w:val="left"/>
        <w:rPr>
          <w:rFonts w:ascii="Dante MT Std" w:hAnsi="Dante MT Std"/>
          <w:sz w:val="26"/>
          <w:szCs w:val="26"/>
          <w:u w:color="000000"/>
        </w:rPr>
      </w:pPr>
      <w:r w:rsidRPr="000F12AE">
        <w:rPr>
          <w:rFonts w:ascii="Dante MT Std" w:hAnsi="Dante MT Std"/>
          <w:sz w:val="26"/>
          <w:szCs w:val="26"/>
          <w:u w:color="000000"/>
        </w:rPr>
        <w:t>THUMB instruction set is a subset of ARM instruction set. Every THUMB instruction is 16 bits long, so THUMB instructions are more space saving than ARM instructions, and can be faster transferred on 16-bit data bus. However, you can’t make an omelet without breaking eggs. All THUMB instructions except “b” can’t be executed conditionally; barrel shift can’t cooperate with other instructions; most THUMB instructions can only make use of registers R0 to R7, etc. Compared with ARM instructions, the features of THUMB instructions are:</w:t>
      </w:r>
    </w:p>
    <w:p w14:paraId="7AC4D5E0" w14:textId="77777777" w:rsidR="00751AE5" w:rsidRDefault="00751AE5" w:rsidP="00732A7F">
      <w:pPr>
        <w:pStyle w:val="listbulletfirst"/>
        <w:numPr>
          <w:ilvl w:val="0"/>
          <w:numId w:val="51"/>
        </w:numPr>
        <w:jc w:val="left"/>
      </w:pPr>
      <w:r w:rsidRPr="00732A7F">
        <w:t>There’re less THUMB instructions than ARM instructions</w:t>
      </w:r>
    </w:p>
    <w:p w14:paraId="6C4DEADB" w14:textId="77777777" w:rsidR="00751AE5" w:rsidRPr="00732A7F" w:rsidRDefault="00751AE5" w:rsidP="00732A7F">
      <w:pPr>
        <w:spacing w:line="360" w:lineRule="auto"/>
        <w:ind w:firstLine="420"/>
        <w:jc w:val="left"/>
        <w:rPr>
          <w:rFonts w:ascii="Dante MT Std" w:hAnsi="Dante MT Std"/>
          <w:sz w:val="26"/>
          <w:szCs w:val="26"/>
          <w:u w:color="000000"/>
        </w:rPr>
      </w:pPr>
      <w:r w:rsidRPr="00732A7F">
        <w:rPr>
          <w:rFonts w:ascii="Dante MT Std" w:hAnsi="Dante MT Std"/>
          <w:sz w:val="26"/>
          <w:szCs w:val="26"/>
          <w:u w:color="000000"/>
        </w:rPr>
        <w:t xml:space="preserve">Since THUMB is just a subset, the number of THUMB instructions is definitely less. For example, among all multiply instructions, only MUL is kept in THUMB. </w:t>
      </w:r>
    </w:p>
    <w:p w14:paraId="0437D6C3" w14:textId="77777777" w:rsidR="00751AE5" w:rsidRDefault="00751AE5" w:rsidP="00732A7F">
      <w:pPr>
        <w:pStyle w:val="listbulletfirst"/>
        <w:numPr>
          <w:ilvl w:val="0"/>
          <w:numId w:val="51"/>
        </w:numPr>
        <w:jc w:val="left"/>
      </w:pPr>
      <w:r w:rsidRPr="00732A7F">
        <w:t>No conditional execution</w:t>
      </w:r>
    </w:p>
    <w:p w14:paraId="6D36AC69" w14:textId="77777777" w:rsidR="00751AE5" w:rsidRPr="00732A7F" w:rsidRDefault="00751AE5" w:rsidP="00732A7F">
      <w:pPr>
        <w:spacing w:line="360" w:lineRule="auto"/>
        <w:ind w:firstLine="420"/>
        <w:jc w:val="left"/>
        <w:rPr>
          <w:rFonts w:ascii="Dante MT Std" w:hAnsi="Dante MT Std"/>
          <w:sz w:val="26"/>
          <w:szCs w:val="26"/>
          <w:u w:color="000000"/>
        </w:rPr>
      </w:pPr>
      <w:r w:rsidRPr="00732A7F">
        <w:rPr>
          <w:rFonts w:ascii="Dante MT Std" w:hAnsi="Dante MT Std"/>
          <w:sz w:val="26"/>
          <w:szCs w:val="26"/>
          <w:u w:color="000000"/>
        </w:rPr>
        <w:t>Except branch instructions, other instructions cannot be executed conditionally.</w:t>
      </w:r>
    </w:p>
    <w:p w14:paraId="65813379" w14:textId="77777777" w:rsidR="00751AE5" w:rsidRDefault="00751AE5" w:rsidP="00732A7F">
      <w:pPr>
        <w:pStyle w:val="listbulletfirst"/>
        <w:numPr>
          <w:ilvl w:val="0"/>
          <w:numId w:val="51"/>
        </w:numPr>
        <w:jc w:val="left"/>
      </w:pPr>
      <w:r w:rsidRPr="00732A7F">
        <w:t>All THUMB instructions set flags by default</w:t>
      </w:r>
    </w:p>
    <w:p w14:paraId="28A0A869" w14:textId="77777777" w:rsidR="00751AE5" w:rsidRDefault="00751AE5" w:rsidP="00732A7F">
      <w:pPr>
        <w:pStyle w:val="listbulletfirst"/>
        <w:numPr>
          <w:ilvl w:val="0"/>
          <w:numId w:val="51"/>
        </w:numPr>
        <w:jc w:val="left"/>
      </w:pPr>
      <w:r w:rsidRPr="00732A7F">
        <w:t>Barrel shift cannot cooperate with other instructions</w:t>
      </w:r>
    </w:p>
    <w:p w14:paraId="36699CDC" w14:textId="77777777" w:rsidR="00751AE5" w:rsidRPr="00732A7F" w:rsidRDefault="00751AE5" w:rsidP="00732A7F">
      <w:pPr>
        <w:spacing w:line="360" w:lineRule="auto"/>
        <w:ind w:firstLine="420"/>
        <w:jc w:val="left"/>
        <w:rPr>
          <w:rFonts w:ascii="Dante MT Std" w:hAnsi="Dante MT Std"/>
          <w:sz w:val="26"/>
          <w:szCs w:val="26"/>
          <w:u w:color="000000"/>
        </w:rPr>
      </w:pPr>
      <w:r w:rsidRPr="00732A7F">
        <w:rPr>
          <w:rFonts w:ascii="Dante MT Std" w:hAnsi="Dante MT Std"/>
          <w:sz w:val="26"/>
          <w:szCs w:val="26"/>
          <w:u w:color="000000"/>
        </w:rPr>
        <w:t>Shift instructions can only be executed alone, say:</w:t>
      </w:r>
    </w:p>
    <w:p w14:paraId="0CB38029"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LSL R0 #2</w:t>
      </w:r>
    </w:p>
    <w:p w14:paraId="5D486F5F" w14:textId="77777777" w:rsidR="00751AE5" w:rsidRPr="00732A7F" w:rsidRDefault="00751AE5" w:rsidP="00732A7F">
      <w:pPr>
        <w:spacing w:line="360" w:lineRule="auto"/>
        <w:ind w:firstLine="420"/>
        <w:jc w:val="left"/>
        <w:rPr>
          <w:rFonts w:ascii="Dante MT Std" w:hAnsi="Dante MT Std"/>
          <w:sz w:val="26"/>
          <w:szCs w:val="26"/>
          <w:u w:color="000000"/>
        </w:rPr>
      </w:pPr>
      <w:r w:rsidRPr="00732A7F">
        <w:rPr>
          <w:rFonts w:ascii="Dante MT Std" w:hAnsi="Dante MT Std"/>
          <w:sz w:val="26"/>
          <w:szCs w:val="26"/>
          <w:u w:color="000000"/>
        </w:rPr>
        <w:t>But cannot:</w:t>
      </w:r>
    </w:p>
    <w:p w14:paraId="3EE57E7B" w14:textId="77777777" w:rsidR="00751AE5" w:rsidRDefault="00751AE5" w:rsidP="00751AE5">
      <w:pPr>
        <w:pStyle w:val="aff0"/>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ADD R0, R1, LSL #2</w:t>
      </w:r>
    </w:p>
    <w:p w14:paraId="05320EE7" w14:textId="77777777" w:rsidR="00751AE5" w:rsidRDefault="00751AE5" w:rsidP="00732A7F">
      <w:pPr>
        <w:pStyle w:val="listbulletfirst"/>
        <w:numPr>
          <w:ilvl w:val="0"/>
          <w:numId w:val="51"/>
        </w:numPr>
        <w:jc w:val="left"/>
      </w:pPr>
      <w:r w:rsidRPr="00732A7F">
        <w:t>Limitation of registers</w:t>
      </w:r>
    </w:p>
    <w:p w14:paraId="6C725BB4" w14:textId="77777777" w:rsidR="00751AE5" w:rsidRPr="00732A7F" w:rsidRDefault="00751AE5" w:rsidP="00732A7F">
      <w:pPr>
        <w:spacing w:line="360" w:lineRule="auto"/>
        <w:ind w:firstLine="420"/>
        <w:jc w:val="left"/>
        <w:rPr>
          <w:rFonts w:ascii="Dante MT Std" w:hAnsi="Dante MT Std"/>
          <w:sz w:val="26"/>
          <w:szCs w:val="26"/>
          <w:u w:color="000000"/>
        </w:rPr>
      </w:pPr>
      <w:r w:rsidRPr="00732A7F">
        <w:rPr>
          <w:rFonts w:ascii="Dante MT Std" w:hAnsi="Dante MT Std"/>
          <w:sz w:val="26"/>
          <w:szCs w:val="26"/>
          <w:u w:color="000000"/>
        </w:rPr>
        <w:t>Unless declared explicitly, THUMB instructions can only make use of R0 to R7. However, there are exceptions: ADD, MOV, and CMP can use R8 to R15 as operands; LDR and STR can use PC or SP; PUSH can use LR, POP can use PC; BX can use all registers.</w:t>
      </w:r>
    </w:p>
    <w:p w14:paraId="7A34F389" w14:textId="77777777" w:rsidR="00751AE5" w:rsidRDefault="00751AE5" w:rsidP="00732A7F">
      <w:pPr>
        <w:pStyle w:val="listbulletfirst"/>
        <w:numPr>
          <w:ilvl w:val="0"/>
          <w:numId w:val="51"/>
        </w:numPr>
        <w:jc w:val="left"/>
      </w:pPr>
      <w:r w:rsidRPr="00732A7F">
        <w:t>Limitation of immediate values and the second operand</w:t>
      </w:r>
    </w:p>
    <w:p w14:paraId="5C6FC53B" w14:textId="77777777" w:rsidR="00751AE5" w:rsidRPr="00732A7F" w:rsidRDefault="00751AE5" w:rsidP="00732A7F">
      <w:pPr>
        <w:spacing w:line="360" w:lineRule="auto"/>
        <w:ind w:firstLine="420"/>
        <w:jc w:val="left"/>
        <w:rPr>
          <w:rFonts w:ascii="Dante MT Std" w:hAnsi="Dante MT Std"/>
          <w:sz w:val="26"/>
          <w:szCs w:val="26"/>
          <w:u w:color="000000"/>
        </w:rPr>
      </w:pPr>
      <w:r w:rsidRPr="00732A7F">
        <w:rPr>
          <w:rFonts w:ascii="Dante MT Std" w:hAnsi="Dante MT Std"/>
          <w:sz w:val="26"/>
          <w:szCs w:val="26"/>
          <w:u w:color="000000"/>
        </w:rPr>
        <w:t>Most of THUMB instructions’ format is “op Rd, Rm”, excluding shift instructions, ADD, SUB, MOV and CMP.</w:t>
      </w:r>
    </w:p>
    <w:p w14:paraId="46EE4904" w14:textId="77777777" w:rsidR="00751AE5" w:rsidRDefault="00751AE5" w:rsidP="00732A7F">
      <w:pPr>
        <w:pStyle w:val="listbulletfirst"/>
        <w:numPr>
          <w:ilvl w:val="0"/>
          <w:numId w:val="51"/>
        </w:numPr>
        <w:jc w:val="left"/>
      </w:pPr>
      <w:r w:rsidRPr="00732A7F">
        <w:t>Doesn't support data write back</w:t>
      </w:r>
    </w:p>
    <w:p w14:paraId="3E73FD76" w14:textId="77777777" w:rsidR="00751AE5" w:rsidRPr="00732A7F" w:rsidRDefault="00751AE5" w:rsidP="00732A7F">
      <w:pPr>
        <w:spacing w:line="360" w:lineRule="auto"/>
        <w:ind w:firstLine="420"/>
        <w:jc w:val="left"/>
        <w:rPr>
          <w:rFonts w:ascii="Dante MT Std" w:hAnsi="Dante MT Std"/>
          <w:sz w:val="26"/>
          <w:szCs w:val="26"/>
          <w:u w:color="000000"/>
        </w:rPr>
      </w:pPr>
      <w:r w:rsidRPr="00732A7F">
        <w:rPr>
          <w:rFonts w:ascii="Dante MT Std" w:hAnsi="Dante MT Std"/>
          <w:sz w:val="26"/>
          <w:szCs w:val="26"/>
          <w:u w:color="000000"/>
        </w:rPr>
        <w:t>All THUMB instructions do not support data write back i.e. “!”, except LDMIA and STMIA.</w:t>
      </w:r>
    </w:p>
    <w:p w14:paraId="02CF7E00" w14:textId="77777777" w:rsidR="00751AE5" w:rsidRPr="00732A7F" w:rsidRDefault="00751AE5" w:rsidP="00732A7F">
      <w:pPr>
        <w:spacing w:line="360" w:lineRule="auto"/>
        <w:ind w:firstLine="420"/>
        <w:jc w:val="left"/>
        <w:rPr>
          <w:rFonts w:ascii="Dante MT Std" w:hAnsi="Dante MT Std"/>
          <w:sz w:val="26"/>
          <w:szCs w:val="26"/>
          <w:u w:color="000000"/>
        </w:rPr>
      </w:pPr>
      <w:r w:rsidRPr="00732A7F">
        <w:rPr>
          <w:rFonts w:ascii="Dante MT Std" w:hAnsi="Dante MT Std"/>
          <w:sz w:val="26"/>
          <w:szCs w:val="26"/>
          <w:u w:color="000000"/>
        </w:rPr>
        <w:t xml:space="preserve">We will see the instructions mentioned above a lot during the junior stage of iOS reverse engineering. If you only have a smattering of the knowledge so far, take it easy. Get your hands dirty and analyze several binaries from now on, you will gradually get familiar with ARM </w:t>
      </w:r>
      <w:r w:rsidRPr="00732A7F">
        <w:rPr>
          <w:rFonts w:ascii="Dante MT Std" w:hAnsi="Dante MT Std"/>
          <w:sz w:val="26"/>
          <w:szCs w:val="26"/>
          <w:u w:color="000000"/>
        </w:rPr>
        <w:lastRenderedPageBreak/>
        <w:t xml:space="preserve">assembly. This section is just an introduction, if you have any questions about instructions in practice, ARM Architecture Reference Manual on </w:t>
      </w:r>
      <w:hyperlink r:id="rId197" w:history="1">
        <w:r w:rsidRPr="00732A7F">
          <w:rPr>
            <w:rFonts w:ascii="Dante MT Std" w:hAnsi="Dante MT Std"/>
            <w:sz w:val="26"/>
            <w:szCs w:val="26"/>
            <w:u w:color="000000"/>
          </w:rPr>
          <w:t>http://infocenter.arm.com</w:t>
        </w:r>
      </w:hyperlink>
      <w:r w:rsidRPr="00732A7F">
        <w:rPr>
          <w:rFonts w:ascii="Dante MT Std" w:hAnsi="Dante MT Std"/>
          <w:sz w:val="26"/>
          <w:szCs w:val="26"/>
          <w:u w:color="000000"/>
        </w:rPr>
        <w:t xml:space="preserve"> will always be the best reference for you. Of course, things discussed on </w:t>
      </w:r>
      <w:hyperlink r:id="rId198" w:history="1">
        <w:r w:rsidRPr="00732A7F">
          <w:rPr>
            <w:rFonts w:ascii="Dante MT Std" w:hAnsi="Dante MT Std"/>
            <w:sz w:val="26"/>
            <w:szCs w:val="26"/>
            <w:u w:color="000000"/>
          </w:rPr>
          <w:t>http://bbs.iosre.com</w:t>
        </w:r>
      </w:hyperlink>
      <w:r w:rsidRPr="00732A7F">
        <w:rPr>
          <w:rFonts w:ascii="Dante MT Std" w:hAnsi="Dante MT Std"/>
          <w:sz w:val="26"/>
          <w:szCs w:val="26"/>
          <w:u w:color="000000"/>
        </w:rPr>
        <w:t xml:space="preserve"> are also worth to have a look.</w:t>
      </w:r>
    </w:p>
    <w:p w14:paraId="6D216937" w14:textId="14FE7160" w:rsidR="00751AE5" w:rsidRPr="00732A7F" w:rsidRDefault="00751AE5" w:rsidP="00732A7F">
      <w:pPr>
        <w:pStyle w:val="3"/>
        <w:numPr>
          <w:ilvl w:val="0"/>
          <w:numId w:val="71"/>
        </w:numPr>
        <w:rPr>
          <w:rStyle w:val="afc"/>
        </w:rPr>
      </w:pPr>
      <w:r w:rsidRPr="00732A7F">
        <w:rPr>
          <w:rStyle w:val="afc"/>
        </w:rPr>
        <w:t>ARM calling conventions</w:t>
      </w:r>
    </w:p>
    <w:p w14:paraId="35CE4B0F" w14:textId="77777777" w:rsidR="00751AE5" w:rsidRPr="00732A7F" w:rsidRDefault="00751AE5" w:rsidP="00732A7F">
      <w:pPr>
        <w:spacing w:line="360" w:lineRule="auto"/>
        <w:ind w:firstLine="420"/>
        <w:jc w:val="left"/>
        <w:rPr>
          <w:rFonts w:ascii="Dante MT Std" w:hAnsi="Dante MT Std"/>
          <w:sz w:val="26"/>
          <w:szCs w:val="26"/>
          <w:u w:color="000000"/>
        </w:rPr>
      </w:pPr>
      <w:r w:rsidRPr="00732A7F">
        <w:rPr>
          <w:rFonts w:ascii="Dante MT Std" w:hAnsi="Dante MT Std"/>
          <w:sz w:val="26"/>
          <w:szCs w:val="26"/>
          <w:u w:color="000000"/>
        </w:rPr>
        <w:t>After a brief look at the commonly used ARM instructions, I believe you can barely read the assembly of a function for now. When a function calls another function, arguments and return values need to be passed between the caller and the callee. The rule of how to pass them is called ARM calling conventions.</w:t>
      </w:r>
    </w:p>
    <w:p w14:paraId="46225464" w14:textId="77777777" w:rsidR="00751AE5" w:rsidRPr="00732A7F" w:rsidRDefault="00751AE5" w:rsidP="00732A7F">
      <w:pPr>
        <w:pStyle w:val="listbulletfirst"/>
        <w:numPr>
          <w:ilvl w:val="0"/>
          <w:numId w:val="5"/>
        </w:numPr>
        <w:jc w:val="left"/>
      </w:pPr>
      <w:r w:rsidRPr="00732A7F">
        <w:t>Prologs and epilogs</w:t>
      </w:r>
    </w:p>
    <w:p w14:paraId="2E0C6748" w14:textId="77777777" w:rsidR="00751AE5" w:rsidRPr="00732A7F" w:rsidRDefault="00751AE5" w:rsidP="00732A7F">
      <w:pPr>
        <w:spacing w:line="360" w:lineRule="auto"/>
        <w:ind w:firstLine="420"/>
        <w:jc w:val="left"/>
        <w:rPr>
          <w:rFonts w:ascii="Dante MT Std" w:hAnsi="Dante MT Std"/>
          <w:sz w:val="26"/>
          <w:szCs w:val="26"/>
          <w:u w:color="000000"/>
        </w:rPr>
      </w:pPr>
      <w:r w:rsidRPr="00732A7F">
        <w:rPr>
          <w:rFonts w:ascii="Dante MT Std" w:hAnsi="Dante MT Std"/>
          <w:sz w:val="26"/>
          <w:szCs w:val="26"/>
          <w:u w:color="000000"/>
        </w:rPr>
        <w:t>We’ve mentioned in section 6.1.1 that “before and after a block of code is executed, SP should stay the same, otherwise there will be a fatal problem”. This goal is achieved by the cooperation of prolog and epilog of this code block. Generally, prolog does these:</w:t>
      </w:r>
    </w:p>
    <w:p w14:paraId="2CE2FEAA" w14:textId="77777777" w:rsidR="00751AE5" w:rsidRDefault="00751AE5" w:rsidP="00732A7F">
      <w:pPr>
        <w:pStyle w:val="listbulletfirst"/>
        <w:numPr>
          <w:ilvl w:val="0"/>
          <w:numId w:val="51"/>
        </w:numPr>
        <w:jc w:val="left"/>
      </w:pPr>
      <w:r w:rsidRPr="00732A7F">
        <w:t>PUSH LR;</w:t>
      </w:r>
    </w:p>
    <w:p w14:paraId="1B507A81" w14:textId="77777777" w:rsidR="00751AE5" w:rsidRDefault="00751AE5" w:rsidP="00732A7F">
      <w:pPr>
        <w:pStyle w:val="listbulletfirst"/>
        <w:numPr>
          <w:ilvl w:val="0"/>
          <w:numId w:val="51"/>
        </w:numPr>
        <w:jc w:val="left"/>
      </w:pPr>
      <w:r w:rsidRPr="00732A7F">
        <w:t>PUSH R7;</w:t>
      </w:r>
    </w:p>
    <w:p w14:paraId="797869EC" w14:textId="77777777" w:rsidR="00751AE5" w:rsidRDefault="00751AE5" w:rsidP="00732A7F">
      <w:pPr>
        <w:pStyle w:val="listbulletfirst"/>
        <w:numPr>
          <w:ilvl w:val="0"/>
          <w:numId w:val="51"/>
        </w:numPr>
        <w:jc w:val="left"/>
      </w:pPr>
      <w:r w:rsidRPr="00732A7F">
        <w:t>R7 = SP;</w:t>
      </w:r>
    </w:p>
    <w:p w14:paraId="1B847261" w14:textId="77777777" w:rsidR="00751AE5" w:rsidRDefault="00751AE5" w:rsidP="00732A7F">
      <w:pPr>
        <w:pStyle w:val="listbulletfirst"/>
        <w:numPr>
          <w:ilvl w:val="0"/>
          <w:numId w:val="51"/>
        </w:numPr>
        <w:jc w:val="left"/>
      </w:pPr>
      <w:r w:rsidRPr="00732A7F">
        <w:t>PUSH registers that must be preserved;</w:t>
      </w:r>
    </w:p>
    <w:p w14:paraId="4324BF71" w14:textId="77777777" w:rsidR="00751AE5" w:rsidRDefault="00751AE5" w:rsidP="00732A7F">
      <w:pPr>
        <w:pStyle w:val="listbulletfirst"/>
        <w:numPr>
          <w:ilvl w:val="0"/>
          <w:numId w:val="51"/>
        </w:numPr>
        <w:jc w:val="left"/>
      </w:pPr>
      <w:r w:rsidRPr="00732A7F">
        <w:t>Allocates space in the stack frame for local storage.</w:t>
      </w:r>
    </w:p>
    <w:p w14:paraId="73D12179" w14:textId="77777777" w:rsidR="00751AE5" w:rsidRPr="00732A7F" w:rsidRDefault="00751AE5" w:rsidP="00732A7F">
      <w:pPr>
        <w:spacing w:line="360" w:lineRule="auto"/>
        <w:ind w:firstLine="420"/>
        <w:jc w:val="left"/>
        <w:rPr>
          <w:rFonts w:ascii="Dante MT Std" w:hAnsi="Dante MT Std"/>
          <w:sz w:val="26"/>
          <w:szCs w:val="26"/>
          <w:u w:color="000000"/>
        </w:rPr>
      </w:pPr>
      <w:r w:rsidRPr="00732A7F">
        <w:rPr>
          <w:rFonts w:ascii="Dante MT Std" w:hAnsi="Dante MT Std"/>
          <w:sz w:val="26"/>
          <w:szCs w:val="26"/>
          <w:u w:color="000000"/>
        </w:rPr>
        <w:t>And epilog does an opposite job to prolog:</w:t>
      </w:r>
    </w:p>
    <w:p w14:paraId="38FE0D7A" w14:textId="77777777" w:rsidR="00751AE5" w:rsidRDefault="00751AE5" w:rsidP="00732A7F">
      <w:pPr>
        <w:pStyle w:val="listbulletfirst"/>
        <w:numPr>
          <w:ilvl w:val="0"/>
          <w:numId w:val="51"/>
        </w:numPr>
        <w:jc w:val="left"/>
      </w:pPr>
      <w:r w:rsidRPr="00732A7F">
        <w:t>Deallocates space that the prolog allocates;</w:t>
      </w:r>
    </w:p>
    <w:p w14:paraId="0557D82B" w14:textId="77777777" w:rsidR="00751AE5" w:rsidRDefault="00751AE5" w:rsidP="00732A7F">
      <w:pPr>
        <w:pStyle w:val="listbulletfirst"/>
        <w:numPr>
          <w:ilvl w:val="0"/>
          <w:numId w:val="51"/>
        </w:numPr>
        <w:jc w:val="left"/>
      </w:pPr>
      <w:r w:rsidRPr="00732A7F">
        <w:t>POP preserved registers;</w:t>
      </w:r>
    </w:p>
    <w:p w14:paraId="160C8ABE" w14:textId="77777777" w:rsidR="00751AE5" w:rsidRDefault="00751AE5" w:rsidP="00732A7F">
      <w:pPr>
        <w:pStyle w:val="listbulletfirst"/>
        <w:numPr>
          <w:ilvl w:val="0"/>
          <w:numId w:val="51"/>
        </w:numPr>
        <w:jc w:val="left"/>
      </w:pPr>
      <w:r w:rsidRPr="00732A7F">
        <w:t>POP R7;</w:t>
      </w:r>
    </w:p>
    <w:p w14:paraId="7A33596F" w14:textId="77777777" w:rsidR="00751AE5" w:rsidRDefault="00751AE5" w:rsidP="00732A7F">
      <w:pPr>
        <w:pStyle w:val="listbulletfirst"/>
        <w:numPr>
          <w:ilvl w:val="0"/>
          <w:numId w:val="51"/>
        </w:numPr>
        <w:jc w:val="left"/>
      </w:pPr>
      <w:r w:rsidRPr="00732A7F">
        <w:t>POP LR, and PC = LR.</w:t>
      </w:r>
    </w:p>
    <w:p w14:paraId="1EFB034B" w14:textId="77777777" w:rsidR="00751AE5" w:rsidRPr="00732A7F" w:rsidRDefault="00751AE5" w:rsidP="00732A7F">
      <w:pPr>
        <w:spacing w:line="360" w:lineRule="auto"/>
        <w:ind w:firstLine="420"/>
        <w:jc w:val="left"/>
        <w:rPr>
          <w:rFonts w:ascii="Dante MT Std" w:hAnsi="Dante MT Std"/>
          <w:sz w:val="26"/>
          <w:szCs w:val="26"/>
          <w:u w:color="000000"/>
        </w:rPr>
      </w:pPr>
      <w:r w:rsidRPr="00732A7F">
        <w:rPr>
          <w:rFonts w:ascii="Dante MT Std" w:hAnsi="Dante MT Std"/>
          <w:sz w:val="26"/>
          <w:szCs w:val="26"/>
          <w:u w:color="000000"/>
        </w:rPr>
        <w:t>However, the work of prolog and epilog is not indispensable. If the code block doesn’t make use of a register at all, then there is no need to push it onto stack. In iOS reverse engineering, prologs and epilogs may change the value of SP, which deserves our attention. We’ll come across this situation in chapter 10; review this section when you get there.</w:t>
      </w:r>
    </w:p>
    <w:p w14:paraId="1EBA136A" w14:textId="77777777" w:rsidR="00751AE5" w:rsidRPr="00732A7F" w:rsidRDefault="00751AE5" w:rsidP="00732A7F">
      <w:pPr>
        <w:pStyle w:val="listbulletfirst"/>
        <w:numPr>
          <w:ilvl w:val="0"/>
          <w:numId w:val="5"/>
        </w:numPr>
        <w:jc w:val="left"/>
      </w:pPr>
      <w:r w:rsidRPr="00732A7F">
        <w:lastRenderedPageBreak/>
        <w:t>Pass arguments and return values</w:t>
      </w:r>
    </w:p>
    <w:p w14:paraId="638781B4" w14:textId="77777777" w:rsidR="00751AE5" w:rsidRPr="00732A7F" w:rsidRDefault="00751AE5" w:rsidP="00732A7F">
      <w:pPr>
        <w:spacing w:line="360" w:lineRule="auto"/>
        <w:ind w:firstLine="420"/>
        <w:jc w:val="left"/>
        <w:rPr>
          <w:rFonts w:ascii="Dante MT Std" w:hAnsi="Dante MT Std"/>
          <w:sz w:val="26"/>
          <w:szCs w:val="26"/>
          <w:u w:color="000000"/>
        </w:rPr>
      </w:pPr>
      <w:r w:rsidRPr="00732A7F">
        <w:rPr>
          <w:rFonts w:ascii="Dante MT Std" w:hAnsi="Dante MT Std"/>
          <w:sz w:val="26"/>
          <w:szCs w:val="26"/>
          <w:u w:color="000000"/>
        </w:rPr>
        <w:t xml:space="preserve">If you want to delve deeper into how arguments and return values are passed, you can read </w:t>
      </w:r>
      <w:hyperlink r:id="rId199" w:history="1">
        <w:r w:rsidRPr="00732A7F">
          <w:rPr>
            <w:rFonts w:ascii="Dante MT Std" w:hAnsi="Dante MT Std"/>
            <w:sz w:val="26"/>
            <w:szCs w:val="26"/>
            <w:u w:color="000000"/>
          </w:rPr>
          <w:t>http://infocenter.arm.com/help/topic/com.arm.doc.ihi0042e/IHI0042E_aapcs.pdf</w:t>
        </w:r>
      </w:hyperlink>
      <w:r w:rsidRPr="00732A7F">
        <w:rPr>
          <w:rFonts w:ascii="Dante MT Std" w:hAnsi="Dante MT Std"/>
          <w:sz w:val="26"/>
          <w:szCs w:val="26"/>
          <w:u w:color="000000"/>
        </w:rPr>
        <w:t xml:space="preserve">. However, in the </w:t>
      </w:r>
      <w:ins w:id="82" w:author="ninny snake" w:date="2015-03-03T16:15:00Z">
        <w:r w:rsidRPr="00732A7F">
          <w:rPr>
            <w:rFonts w:ascii="Dante MT Std" w:hAnsi="Dante MT Std"/>
            <w:sz w:val="26"/>
            <w:szCs w:val="26"/>
            <w:u w:color="000000"/>
          </w:rPr>
          <w:t xml:space="preserve">majorty </w:t>
        </w:r>
      </w:ins>
      <w:r w:rsidRPr="00732A7F">
        <w:rPr>
          <w:rFonts w:ascii="Dante MT Std" w:hAnsi="Dante MT Std"/>
          <w:sz w:val="26"/>
          <w:szCs w:val="26"/>
          <w:u w:color="000000"/>
        </w:rPr>
        <w:t>of cases, you just need to remember “sentence of the book”:</w:t>
      </w:r>
    </w:p>
    <w:p w14:paraId="6087B912" w14:textId="77777777" w:rsidR="00751AE5" w:rsidRPr="00732A7F" w:rsidRDefault="00751AE5" w:rsidP="00732A7F">
      <w:pPr>
        <w:spacing w:line="360" w:lineRule="auto"/>
        <w:ind w:firstLine="420"/>
        <w:jc w:val="left"/>
        <w:rPr>
          <w:rFonts w:ascii="Dante MT Std" w:hAnsi="Dante MT Std"/>
          <w:sz w:val="26"/>
          <w:szCs w:val="26"/>
          <w:u w:color="000000"/>
        </w:rPr>
      </w:pPr>
      <w:r w:rsidRPr="00732A7F">
        <w:rPr>
          <w:rFonts w:ascii="Dante MT Std" w:hAnsi="Dante MT Std"/>
          <w:sz w:val="26"/>
          <w:szCs w:val="26"/>
          <w:u w:color="000000"/>
        </w:rPr>
        <w:t xml:space="preserve"> “The first 4 arguments are saved in R0, R1, R2 and R3; the rest are saved on the stack; the return value is saved in R0.”</w:t>
      </w:r>
    </w:p>
    <w:p w14:paraId="51D3C9D8" w14:textId="77777777" w:rsidR="00751AE5" w:rsidRPr="00732A7F" w:rsidRDefault="00751AE5" w:rsidP="00732A7F">
      <w:pPr>
        <w:spacing w:line="360" w:lineRule="auto"/>
        <w:ind w:firstLine="420"/>
        <w:jc w:val="left"/>
        <w:rPr>
          <w:rFonts w:ascii="Dante MT Std" w:hAnsi="Dante MT Std"/>
          <w:sz w:val="26"/>
          <w:szCs w:val="26"/>
          <w:u w:color="000000"/>
        </w:rPr>
      </w:pPr>
      <w:r w:rsidRPr="00732A7F">
        <w:rPr>
          <w:rFonts w:ascii="Dante MT Std" w:hAnsi="Dante MT Std"/>
          <w:sz w:val="26"/>
          <w:szCs w:val="26"/>
          <w:u w:color="000000"/>
        </w:rPr>
        <w:t>A concise but informative sentence, right? To make a deeper impression, let’s see an example:</w:t>
      </w:r>
    </w:p>
    <w:p w14:paraId="44F3494C" w14:textId="77777777" w:rsidR="00751AE5" w:rsidRPr="00732A7F"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2A7F">
        <w:rPr>
          <w:rFonts w:ascii="Monaco"/>
          <w:sz w:val="20"/>
          <w:szCs w:val="20"/>
          <w:shd w:val="clear" w:color="auto" w:fill="D8D8D8"/>
        </w:rPr>
        <w:t>// clang -arch armv7 -isysroot `xcrun --sdk iphoneos --show-sdk-path` -o MainBinary main.m</w:t>
      </w:r>
    </w:p>
    <w:p w14:paraId="444FBCAE" w14:textId="77777777" w:rsidR="00751AE5" w:rsidRPr="00732A7F"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p>
    <w:p w14:paraId="42063168" w14:textId="77777777" w:rsidR="00751AE5" w:rsidRPr="00732A7F"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2A7F">
        <w:rPr>
          <w:rFonts w:ascii="Monaco"/>
          <w:sz w:val="20"/>
          <w:szCs w:val="20"/>
          <w:shd w:val="clear" w:color="auto" w:fill="D8D8D8"/>
        </w:rPr>
        <w:t>#include &lt;stdio.h&gt;</w:t>
      </w:r>
    </w:p>
    <w:p w14:paraId="02A24697" w14:textId="77777777" w:rsidR="00751AE5" w:rsidRPr="00732A7F"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p>
    <w:p w14:paraId="267AC03C" w14:textId="77777777" w:rsidR="00751AE5" w:rsidRPr="00732A7F"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2A7F">
        <w:rPr>
          <w:rFonts w:ascii="Monaco"/>
          <w:sz w:val="20"/>
          <w:szCs w:val="20"/>
          <w:shd w:val="clear" w:color="auto" w:fill="D8D8D8"/>
        </w:rPr>
        <w:t>int main(int argc, char **argv)</w:t>
      </w:r>
    </w:p>
    <w:p w14:paraId="4E2D8C2C" w14:textId="77777777" w:rsidR="00751AE5" w:rsidRPr="00732A7F"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2A7F">
        <w:rPr>
          <w:rFonts w:ascii="Monaco"/>
          <w:sz w:val="20"/>
          <w:szCs w:val="20"/>
          <w:shd w:val="clear" w:color="auto" w:fill="D8D8D8"/>
        </w:rPr>
        <w:t>{</w:t>
      </w:r>
    </w:p>
    <w:p w14:paraId="446764AD" w14:textId="77777777" w:rsidR="00751AE5" w:rsidRPr="00732A7F"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2A7F">
        <w:rPr>
          <w:rFonts w:ascii="Monaco" w:eastAsia="Monaco" w:hAnsi="Monaco" w:cs="Monaco"/>
          <w:sz w:val="20"/>
          <w:szCs w:val="20"/>
          <w:shd w:val="clear" w:color="auto" w:fill="D8D8D8"/>
        </w:rPr>
        <w:tab/>
        <w:t>printf("%d, %d, %d, %d, %d", 1, 2, 3, 4, 5);</w:t>
      </w:r>
    </w:p>
    <w:p w14:paraId="4D8E21E1" w14:textId="77777777" w:rsidR="00751AE5" w:rsidRPr="00732A7F"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2A7F">
        <w:rPr>
          <w:rFonts w:ascii="Monaco" w:eastAsia="Monaco" w:hAnsi="Monaco" w:cs="Monaco"/>
          <w:sz w:val="20"/>
          <w:szCs w:val="20"/>
          <w:shd w:val="clear" w:color="auto" w:fill="D8D8D8"/>
        </w:rPr>
        <w:tab/>
        <w:t>return 6;</w:t>
      </w:r>
    </w:p>
    <w:p w14:paraId="60B69731" w14:textId="77777777" w:rsidR="00751AE5" w:rsidRPr="00732A7F"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2A7F">
        <w:rPr>
          <w:rFonts w:ascii="Monaco"/>
          <w:sz w:val="20"/>
          <w:szCs w:val="20"/>
          <w:shd w:val="clear" w:color="auto" w:fill="D8D8D8"/>
        </w:rPr>
        <w:t>}</w:t>
      </w:r>
    </w:p>
    <w:p w14:paraId="57D32690" w14:textId="77777777" w:rsidR="00751AE5" w:rsidRPr="00732A7F" w:rsidRDefault="00751AE5" w:rsidP="00732A7F">
      <w:pPr>
        <w:spacing w:line="360" w:lineRule="auto"/>
        <w:ind w:firstLine="420"/>
        <w:jc w:val="left"/>
        <w:rPr>
          <w:rFonts w:ascii="Dante MT Std" w:hAnsi="Dante MT Std"/>
          <w:sz w:val="26"/>
          <w:szCs w:val="26"/>
          <w:u w:color="000000"/>
        </w:rPr>
      </w:pPr>
      <w:r w:rsidRPr="00732A7F">
        <w:rPr>
          <w:rFonts w:ascii="Dante MT Std" w:hAnsi="Dante MT Std"/>
          <w:sz w:val="26"/>
          <w:szCs w:val="26"/>
          <w:u w:color="000000"/>
        </w:rPr>
        <w:t>Save this code snippet as main.m, and compile it with the sentence in comments. Then drag and drop MainBinary into IDA and locate to main, as shown in figure 6-9.</w:t>
      </w:r>
    </w:p>
    <w:p w14:paraId="5A7B5480" w14:textId="77777777" w:rsidR="00751AE5" w:rsidRDefault="00751AE5" w:rsidP="00751AE5">
      <w:pPr>
        <w:keepNext/>
        <w:jc w:val="center"/>
      </w:pPr>
      <w:r>
        <w:rPr>
          <w:noProof/>
          <w:lang w:eastAsia="zh-CN"/>
        </w:rPr>
        <w:drawing>
          <wp:inline distT="0" distB="0" distL="0" distR="0" wp14:anchorId="2148BF12" wp14:editId="7ED6E1AA">
            <wp:extent cx="3462529" cy="3633216"/>
            <wp:effectExtent l="0" t="0" r="0" b="0"/>
            <wp:docPr id="1073741944" name="officeArt object"/>
            <wp:cNvGraphicFramePr/>
            <a:graphic xmlns:a="http://schemas.openxmlformats.org/drawingml/2006/main">
              <a:graphicData uri="http://schemas.openxmlformats.org/drawingml/2006/picture">
                <pic:pic xmlns:pic="http://schemas.openxmlformats.org/drawingml/2006/picture">
                  <pic:nvPicPr>
                    <pic:cNvPr id="1073741833" name="6-9.png"/>
                    <pic:cNvPicPr/>
                  </pic:nvPicPr>
                  <pic:blipFill>
                    <a:blip r:embed="rId200">
                      <a:extLst/>
                    </a:blip>
                    <a:stretch>
                      <a:fillRect/>
                    </a:stretch>
                  </pic:blipFill>
                  <pic:spPr>
                    <a:xfrm>
                      <a:off x="0" y="0"/>
                      <a:ext cx="3462529" cy="3633216"/>
                    </a:xfrm>
                    <a:prstGeom prst="rect">
                      <a:avLst/>
                    </a:prstGeom>
                    <a:ln w="12700" cap="flat">
                      <a:noFill/>
                      <a:miter lim="400000"/>
                    </a:ln>
                    <a:effectLst/>
                  </pic:spPr>
                </pic:pic>
              </a:graphicData>
            </a:graphic>
          </wp:inline>
        </w:drawing>
      </w:r>
    </w:p>
    <w:p w14:paraId="4865ABCF" w14:textId="77777777" w:rsidR="00751AE5" w:rsidRPr="00732A7F" w:rsidRDefault="00751AE5" w:rsidP="00732A7F">
      <w:pPr>
        <w:pStyle w:val="aa"/>
        <w:ind w:left="0" w:firstLine="0"/>
        <w:jc w:val="center"/>
        <w:rPr>
          <w:i w:val="0"/>
          <w:sz w:val="24"/>
          <w:szCs w:val="24"/>
        </w:rPr>
      </w:pPr>
      <w:r w:rsidRPr="00732A7F">
        <w:rPr>
          <w:i w:val="0"/>
          <w:sz w:val="24"/>
          <w:szCs w:val="24"/>
        </w:rPr>
        <w:t>Figure 6-9 main in assembly</w:t>
      </w:r>
    </w:p>
    <w:p w14:paraId="7F7D00F5" w14:textId="77777777" w:rsidR="00751AE5" w:rsidRPr="00732A7F" w:rsidRDefault="00751AE5" w:rsidP="00732A7F">
      <w:pPr>
        <w:spacing w:line="360" w:lineRule="auto"/>
        <w:ind w:firstLine="420"/>
        <w:jc w:val="left"/>
        <w:rPr>
          <w:rFonts w:ascii="Dante MT Std" w:hAnsi="Dante MT Std"/>
          <w:sz w:val="26"/>
          <w:szCs w:val="26"/>
          <w:u w:color="000000"/>
        </w:rPr>
      </w:pPr>
      <w:r w:rsidRPr="00732A7F">
        <w:rPr>
          <w:rFonts w:ascii="Dante MT Std" w:hAnsi="Dante MT Std"/>
          <w:sz w:val="26"/>
          <w:szCs w:val="26"/>
          <w:u w:color="000000"/>
        </w:rPr>
        <w:t xml:space="preserve"> “BLX _printf” calls printf, and its 6 arguments are stored in R0, R1, R2, R3, [SP, #0x20 + </w:t>
      </w:r>
      <w:r w:rsidRPr="00732A7F">
        <w:rPr>
          <w:rFonts w:ascii="Dante MT Std" w:hAnsi="Dante MT Std"/>
          <w:sz w:val="26"/>
          <w:szCs w:val="26"/>
          <w:u w:color="000000"/>
        </w:rPr>
        <w:lastRenderedPageBreak/>
        <w:t>var_20], and [SP, #0x20 + var_1C] respectively; the return value is stored in R0. Because var_20 = -0x20,var_1C = -0x1C, 2 arguments in the stack are at [SP] and [SP, #0x4].</w:t>
      </w:r>
    </w:p>
    <w:p w14:paraId="799AB242" w14:textId="77777777" w:rsidR="00751AE5" w:rsidRPr="00732A7F" w:rsidRDefault="00751AE5" w:rsidP="00732A7F">
      <w:pPr>
        <w:spacing w:line="360" w:lineRule="auto"/>
        <w:ind w:firstLine="420"/>
        <w:jc w:val="left"/>
        <w:rPr>
          <w:rFonts w:ascii="Dante MT Std" w:hAnsi="Dante MT Std"/>
          <w:sz w:val="26"/>
          <w:szCs w:val="26"/>
          <w:u w:color="000000"/>
        </w:rPr>
      </w:pPr>
      <w:r w:rsidRPr="00732A7F">
        <w:rPr>
          <w:rFonts w:ascii="Dante MT Std" w:hAnsi="Dante MT Std"/>
          <w:sz w:val="26"/>
          <w:szCs w:val="26"/>
          <w:u w:color="000000"/>
        </w:rPr>
        <w:t>I don’t think we need further explanation.</w:t>
      </w:r>
    </w:p>
    <w:p w14:paraId="3EB58689" w14:textId="77777777" w:rsidR="00751AE5" w:rsidRPr="00732A7F" w:rsidRDefault="00751AE5" w:rsidP="00732A7F">
      <w:pPr>
        <w:spacing w:line="360" w:lineRule="auto"/>
        <w:ind w:firstLine="420"/>
        <w:jc w:val="left"/>
        <w:rPr>
          <w:rFonts w:ascii="Dante MT Std" w:hAnsi="Dante MT Std"/>
          <w:sz w:val="26"/>
          <w:szCs w:val="26"/>
          <w:u w:color="000000"/>
        </w:rPr>
      </w:pPr>
      <w:r w:rsidRPr="00732A7F">
        <w:rPr>
          <w:rFonts w:ascii="Dante MT Std" w:hAnsi="Dante MT Std"/>
          <w:sz w:val="26"/>
          <w:szCs w:val="26"/>
          <w:u w:color="000000"/>
        </w:rPr>
        <w:t xml:space="preserve"> “The first 4 arguments are saved in R0, R1, R2 and R3; the rest are saved on the stack; the return value is saved in R0.”</w:t>
      </w:r>
    </w:p>
    <w:p w14:paraId="54F719A6" w14:textId="77777777" w:rsidR="00751AE5" w:rsidRPr="00732A7F" w:rsidRDefault="00751AE5" w:rsidP="00732A7F">
      <w:pPr>
        <w:spacing w:line="360" w:lineRule="auto"/>
        <w:ind w:firstLine="420"/>
        <w:jc w:val="left"/>
        <w:rPr>
          <w:rFonts w:ascii="Dante MT Std" w:hAnsi="Dante MT Std"/>
          <w:sz w:val="26"/>
          <w:szCs w:val="26"/>
          <w:u w:color="000000"/>
        </w:rPr>
      </w:pPr>
      <w:r w:rsidRPr="00732A7F">
        <w:rPr>
          <w:rFonts w:ascii="Dante MT Std" w:hAnsi="Dante MT Std"/>
          <w:sz w:val="26"/>
          <w:szCs w:val="26"/>
          <w:u w:color="000000"/>
        </w:rPr>
        <w:t>Promise me you’ll remember “sentence of the book”, which is the key to most problems in iOS reverse engineering!</w:t>
      </w:r>
    </w:p>
    <w:p w14:paraId="269FD404" w14:textId="77777777" w:rsidR="00751AE5" w:rsidRPr="00732A7F" w:rsidRDefault="00751AE5" w:rsidP="00732A7F">
      <w:pPr>
        <w:spacing w:line="360" w:lineRule="auto"/>
        <w:ind w:firstLine="420"/>
        <w:jc w:val="left"/>
        <w:rPr>
          <w:rFonts w:ascii="Dante MT Std" w:hAnsi="Dante MT Std"/>
          <w:sz w:val="26"/>
          <w:szCs w:val="26"/>
          <w:u w:color="000000"/>
        </w:rPr>
      </w:pPr>
      <w:r w:rsidRPr="00732A7F">
        <w:rPr>
          <w:rFonts w:ascii="Dante MT Std" w:hAnsi="Dante MT Std"/>
          <w:sz w:val="26"/>
          <w:szCs w:val="26"/>
          <w:u w:color="000000"/>
        </w:rPr>
        <w:t>This section just walked you through the most basic knowledge about ARM assembly; there were omissions for sure. However, to be honest, with “sentence of the book” and the official site of ARM, you can start reversing 99% of all Apps. Next, it’s time for us to figure out how to use the knowledge we have just learned in practical iOS reverse engineering.</w:t>
      </w:r>
    </w:p>
    <w:p w14:paraId="5C9567B5" w14:textId="3E122D0A" w:rsidR="00751AE5" w:rsidRDefault="00751AE5" w:rsidP="00732A7F">
      <w:pPr>
        <w:pStyle w:val="20"/>
        <w:numPr>
          <w:ilvl w:val="1"/>
          <w:numId w:val="70"/>
        </w:numPr>
      </w:pPr>
      <w:r>
        <w:t>Advanced methodology of writing a tweak</w:t>
      </w:r>
    </w:p>
    <w:p w14:paraId="6AB864D1" w14:textId="77777777" w:rsidR="00751AE5" w:rsidRPr="00EE3188" w:rsidRDefault="00751AE5" w:rsidP="00EE3188">
      <w:pPr>
        <w:spacing w:line="360" w:lineRule="auto"/>
        <w:ind w:firstLine="420"/>
        <w:jc w:val="left"/>
        <w:rPr>
          <w:rFonts w:ascii="Dante MT Std" w:hAnsi="Dante MT Std"/>
          <w:sz w:val="26"/>
          <w:szCs w:val="26"/>
          <w:u w:color="000000"/>
        </w:rPr>
      </w:pPr>
      <w:r w:rsidRPr="00EE3188">
        <w:rPr>
          <w:rFonts w:ascii="Dante MT Std" w:hAnsi="Dante MT Std"/>
          <w:sz w:val="26"/>
          <w:szCs w:val="26"/>
          <w:u w:color="000000"/>
        </w:rPr>
        <w:t>In “Methodology of writing a tweak” of chapter 5, we have concluded the methodology into 5 steps: 1. look for inspiration; 2. locate target files; 3. locate target functions; 4. test private methods; 5. analyze method arguments. These steps seem reasonable, but the most important step “locate target functions” is lame and untenable. Can we refer to “look for interesting keywords in class-dump headers” as “locate target functions”? No.</w:t>
      </w:r>
    </w:p>
    <w:p w14:paraId="3F008C81" w14:textId="77777777" w:rsidR="00751AE5" w:rsidRPr="00EE3188" w:rsidRDefault="00751AE5" w:rsidP="00EE3188">
      <w:pPr>
        <w:spacing w:line="360" w:lineRule="auto"/>
        <w:ind w:firstLine="420"/>
        <w:jc w:val="left"/>
        <w:rPr>
          <w:rFonts w:ascii="Dante MT Std" w:hAnsi="Dante MT Std"/>
          <w:sz w:val="26"/>
          <w:szCs w:val="26"/>
          <w:u w:color="000000"/>
        </w:rPr>
      </w:pPr>
      <w:r w:rsidRPr="00EE3188">
        <w:rPr>
          <w:rFonts w:ascii="Dante MT Std" w:hAnsi="Dante MT Std"/>
          <w:sz w:val="26"/>
          <w:szCs w:val="26"/>
          <w:u w:color="000000"/>
        </w:rPr>
        <w:t>In the vast majority of cases, only 2 elements of an App attract our interests: its function and its data. What if we discover an interesting function, but fail to find the related keywords in class-dump headers? And how can we track an interesting data till we know how it’s generated? In these cases, class-dump is all thumbs. Thus, “look for interesting keywords in class-dump headers” is just one scenario in “locate target functions”, we’ve overgeneralized. Therefore, in more general cases, how should we locate target functions?</w:t>
      </w:r>
    </w:p>
    <w:p w14:paraId="131AFDE5" w14:textId="77777777" w:rsidR="00751AE5" w:rsidRPr="00EE3188" w:rsidRDefault="00751AE5" w:rsidP="00EE3188">
      <w:pPr>
        <w:spacing w:line="360" w:lineRule="auto"/>
        <w:ind w:firstLine="420"/>
        <w:jc w:val="left"/>
        <w:rPr>
          <w:rFonts w:ascii="Dante MT Std" w:hAnsi="Dante MT Std"/>
          <w:sz w:val="26"/>
          <w:szCs w:val="26"/>
          <w:u w:color="000000"/>
        </w:rPr>
      </w:pPr>
      <w:r w:rsidRPr="00EE3188">
        <w:rPr>
          <w:rFonts w:ascii="Dante MT Std" w:hAnsi="Dante MT Std"/>
          <w:sz w:val="26"/>
          <w:szCs w:val="26"/>
          <w:u w:color="000000"/>
        </w:rPr>
        <w:t xml:space="preserve">Functions and data that we’re interested in, are all presented in software in some intuitive forms that we can see or feel. For example, figure 6-10 shows Mail App (hereafter referred to as Mail), and the button at the right bottom has the function of composing an email; figure 6-11 shows phone settings view in Settings App (hereafter referred to as MobilePhoneSettings), its top cell shows my number. App functions are provided by programmatic functions, and data is generated by programmatic functions as well. That’s to say, from programmatic point of view, the nature of what we’re interested in is programmatic functions. So, “locate target functions” is </w:t>
      </w:r>
      <w:r w:rsidRPr="00EE3188">
        <w:rPr>
          <w:rFonts w:ascii="Dante MT Std" w:hAnsi="Dante MT Std"/>
          <w:sz w:val="26"/>
          <w:szCs w:val="26"/>
          <w:u w:color="000000"/>
        </w:rPr>
        <w:lastRenderedPageBreak/>
        <w:t>actually the process of how we locate the source functions of our interested Apps’ visual expressions.</w:t>
      </w:r>
    </w:p>
    <w:p w14:paraId="0D8AE32E" w14:textId="77777777" w:rsidR="00751AE5" w:rsidRDefault="00751AE5" w:rsidP="00751AE5">
      <w:pPr>
        <w:keepNext/>
        <w:jc w:val="center"/>
      </w:pPr>
      <w:r>
        <w:rPr>
          <w:noProof/>
          <w:lang w:eastAsia="zh-CN"/>
        </w:rPr>
        <w:drawing>
          <wp:inline distT="0" distB="0" distL="0" distR="0" wp14:anchorId="149C2594" wp14:editId="455A6B1E">
            <wp:extent cx="2023873" cy="3606800"/>
            <wp:effectExtent l="0" t="0" r="0" b="0"/>
            <wp:docPr id="1073741945" name="officeArt object"/>
            <wp:cNvGraphicFramePr/>
            <a:graphic xmlns:a="http://schemas.openxmlformats.org/drawingml/2006/main">
              <a:graphicData uri="http://schemas.openxmlformats.org/drawingml/2006/picture">
                <pic:pic xmlns:pic="http://schemas.openxmlformats.org/drawingml/2006/picture">
                  <pic:nvPicPr>
                    <pic:cNvPr id="1073741825" name="6-10.png"/>
                    <pic:cNvPicPr/>
                  </pic:nvPicPr>
                  <pic:blipFill>
                    <a:blip r:embed="rId201">
                      <a:extLst/>
                    </a:blip>
                    <a:stretch>
                      <a:fillRect/>
                    </a:stretch>
                  </pic:blipFill>
                  <pic:spPr>
                    <a:xfrm>
                      <a:off x="0" y="0"/>
                      <a:ext cx="2023873" cy="3606800"/>
                    </a:xfrm>
                    <a:prstGeom prst="rect">
                      <a:avLst/>
                    </a:prstGeom>
                    <a:ln w="12700" cap="flat">
                      <a:noFill/>
                      <a:miter lim="400000"/>
                    </a:ln>
                    <a:effectLst/>
                  </pic:spPr>
                </pic:pic>
              </a:graphicData>
            </a:graphic>
          </wp:inline>
        </w:drawing>
      </w:r>
    </w:p>
    <w:p w14:paraId="243A1CE7" w14:textId="77777777" w:rsidR="00751AE5" w:rsidRPr="00BA3AC7" w:rsidRDefault="00751AE5" w:rsidP="00BA3AC7">
      <w:pPr>
        <w:pStyle w:val="aa"/>
        <w:ind w:left="0" w:firstLine="0"/>
        <w:jc w:val="center"/>
        <w:rPr>
          <w:i w:val="0"/>
          <w:sz w:val="24"/>
          <w:szCs w:val="24"/>
        </w:rPr>
      </w:pPr>
      <w:r w:rsidRPr="00BA3AC7">
        <w:rPr>
          <w:i w:val="0"/>
          <w:sz w:val="24"/>
          <w:szCs w:val="24"/>
        </w:rPr>
        <w:t>Figure 6- 10 Mail</w:t>
      </w:r>
    </w:p>
    <w:p w14:paraId="64737E71" w14:textId="77777777" w:rsidR="00751AE5" w:rsidRDefault="00751AE5" w:rsidP="00751AE5">
      <w:pPr>
        <w:keepNext/>
        <w:jc w:val="center"/>
      </w:pPr>
      <w:r>
        <w:rPr>
          <w:noProof/>
          <w:lang w:eastAsia="zh-CN"/>
        </w:rPr>
        <w:drawing>
          <wp:inline distT="0" distB="0" distL="0" distR="0" wp14:anchorId="38CC3B43" wp14:editId="0E0A3942">
            <wp:extent cx="2023873" cy="3606800"/>
            <wp:effectExtent l="0" t="0" r="0" b="0"/>
            <wp:docPr id="1073741946" name="officeArt object"/>
            <wp:cNvGraphicFramePr/>
            <a:graphic xmlns:a="http://schemas.openxmlformats.org/drawingml/2006/main">
              <a:graphicData uri="http://schemas.openxmlformats.org/drawingml/2006/picture">
                <pic:pic xmlns:pic="http://schemas.openxmlformats.org/drawingml/2006/picture">
                  <pic:nvPicPr>
                    <pic:cNvPr id="1073741826" name="6-11.png"/>
                    <pic:cNvPicPr/>
                  </pic:nvPicPr>
                  <pic:blipFill>
                    <a:blip r:embed="rId202">
                      <a:extLst/>
                    </a:blip>
                    <a:stretch>
                      <a:fillRect/>
                    </a:stretch>
                  </pic:blipFill>
                  <pic:spPr>
                    <a:xfrm>
                      <a:off x="0" y="0"/>
                      <a:ext cx="2023873" cy="3606800"/>
                    </a:xfrm>
                    <a:prstGeom prst="rect">
                      <a:avLst/>
                    </a:prstGeom>
                    <a:ln w="12700" cap="flat">
                      <a:noFill/>
                      <a:miter lim="400000"/>
                    </a:ln>
                    <a:effectLst/>
                  </pic:spPr>
                </pic:pic>
              </a:graphicData>
            </a:graphic>
          </wp:inline>
        </w:drawing>
      </w:r>
    </w:p>
    <w:p w14:paraId="3DC69B8E" w14:textId="77777777" w:rsidR="00751AE5" w:rsidRPr="00BA3AC7" w:rsidRDefault="00751AE5" w:rsidP="00BA3AC7">
      <w:pPr>
        <w:pStyle w:val="aa"/>
        <w:ind w:left="0" w:firstLine="0"/>
        <w:jc w:val="center"/>
        <w:rPr>
          <w:i w:val="0"/>
          <w:sz w:val="24"/>
          <w:szCs w:val="24"/>
        </w:rPr>
      </w:pPr>
      <w:r w:rsidRPr="00BA3AC7">
        <w:rPr>
          <w:i w:val="0"/>
          <w:sz w:val="24"/>
          <w:szCs w:val="24"/>
        </w:rPr>
        <w:t>Figure 6- 11 MobilePhoneSettings</w:t>
      </w:r>
    </w:p>
    <w:p w14:paraId="074A5CA6" w14:textId="77777777" w:rsidR="00751AE5" w:rsidRPr="00BA3AC7" w:rsidRDefault="00751AE5" w:rsidP="00BA3AC7">
      <w:pPr>
        <w:spacing w:line="360" w:lineRule="auto"/>
        <w:ind w:firstLine="420"/>
        <w:jc w:val="left"/>
        <w:rPr>
          <w:rFonts w:ascii="Dante MT Std" w:hAnsi="Dante MT Std"/>
          <w:sz w:val="26"/>
          <w:szCs w:val="26"/>
          <w:u w:color="000000"/>
        </w:rPr>
      </w:pPr>
      <w:r w:rsidRPr="00BA3AC7">
        <w:rPr>
          <w:rFonts w:ascii="Dante MT Std" w:hAnsi="Dante MT Std"/>
          <w:sz w:val="26"/>
          <w:szCs w:val="26"/>
          <w:u w:color="000000"/>
        </w:rPr>
        <w:t xml:space="preserve">Facing such demands, class-dump is quite helpless. Luckily, we have already learned how to </w:t>
      </w:r>
      <w:r w:rsidRPr="00BA3AC7">
        <w:rPr>
          <w:rFonts w:ascii="Dante MT Std" w:hAnsi="Dante MT Std"/>
          <w:sz w:val="26"/>
          <w:szCs w:val="26"/>
          <w:u w:color="000000"/>
        </w:rPr>
        <w:lastRenderedPageBreak/>
        <w:t>use Cycript, IDA and LLDB, and gained some basic knowledge about ARM assembly; with their help, there are patterns to follow for “locate target functions”. For most of us, among all iOS software, we know Apps the best, so if we’re to choose something as our junior reverse targets, nothing is more appropriate than Apps. As a result, in the following sections, we will take Apps as examples, and try to refine “locate target functions” with ARM level reverse engineering, as well enhance the methodology of writing a tweak.</w:t>
      </w:r>
    </w:p>
    <w:p w14:paraId="4AD0F969" w14:textId="2EF0681A" w:rsidR="00751AE5" w:rsidRPr="00BA3AC7" w:rsidRDefault="00751AE5" w:rsidP="00A16731">
      <w:pPr>
        <w:pStyle w:val="3"/>
        <w:numPr>
          <w:ilvl w:val="0"/>
          <w:numId w:val="72"/>
        </w:numPr>
        <w:rPr>
          <w:rStyle w:val="afc"/>
        </w:rPr>
      </w:pPr>
      <w:r w:rsidRPr="00BA3AC7">
        <w:rPr>
          <w:rStyle w:val="afc"/>
        </w:rPr>
        <w:t>Cut into the target App and find the UI function</w:t>
      </w:r>
    </w:p>
    <w:p w14:paraId="4DFD1852" w14:textId="77777777" w:rsidR="00751AE5" w:rsidRPr="00BA3AC7" w:rsidRDefault="00751AE5" w:rsidP="00BA3AC7">
      <w:pPr>
        <w:spacing w:line="360" w:lineRule="auto"/>
        <w:ind w:firstLine="420"/>
        <w:jc w:val="left"/>
        <w:rPr>
          <w:rFonts w:ascii="Dante MT Std" w:hAnsi="Dante MT Std"/>
          <w:sz w:val="26"/>
          <w:szCs w:val="26"/>
          <w:u w:color="000000"/>
        </w:rPr>
      </w:pPr>
      <w:r w:rsidRPr="00BA3AC7">
        <w:rPr>
          <w:rFonts w:ascii="Dante MT Std" w:hAnsi="Dante MT Std"/>
          <w:sz w:val="26"/>
          <w:szCs w:val="26"/>
          <w:u w:color="000000"/>
        </w:rPr>
        <w:t>For an App, what we’re interested in are regularly presented on UI, which exhibits execution processes and results. The relationship between function and UI is very tight, if we can get the UI object that interests us, we can find its corresponding function, which is referred to as “UI function”. The process of getting the programmatic UI object of our interested visual UI control object, then further getting the UI function of the programmatic UI object is usually implemented with Cycript, with the magic private method “recursiveDescription” in UIView and the undervalued public method “nextResponder” in UIResponder. In the rest of this chapter, I will explain this process by taking Mail as the example to summarize the methodology, and then apply the methodology to MobilePhoneSettings to give you a deeper impression. All the work is finished on iPhone 5, iOS 8.1.</w:t>
      </w:r>
    </w:p>
    <w:p w14:paraId="019AE034" w14:textId="77777777" w:rsidR="00751AE5" w:rsidRPr="00BA3AC7" w:rsidRDefault="00751AE5" w:rsidP="00A16731">
      <w:pPr>
        <w:pStyle w:val="4"/>
        <w:numPr>
          <w:ilvl w:val="3"/>
          <w:numId w:val="73"/>
        </w:numPr>
      </w:pPr>
      <w:r w:rsidRPr="00BA3AC7">
        <w:t>Inject Cycript into Mail</w:t>
      </w:r>
    </w:p>
    <w:p w14:paraId="2D97D946" w14:textId="77777777" w:rsidR="00751AE5" w:rsidRPr="008A392C" w:rsidRDefault="00751AE5" w:rsidP="008A392C">
      <w:pPr>
        <w:spacing w:line="360" w:lineRule="auto"/>
        <w:ind w:firstLine="420"/>
        <w:jc w:val="left"/>
        <w:rPr>
          <w:rFonts w:ascii="Dante MT Std" w:hAnsi="Dante MT Std"/>
          <w:sz w:val="26"/>
          <w:szCs w:val="26"/>
          <w:u w:color="000000"/>
        </w:rPr>
      </w:pPr>
      <w:r w:rsidRPr="008A392C">
        <w:rPr>
          <w:rFonts w:ascii="Dante MT Std" w:hAnsi="Dante MT Std"/>
          <w:sz w:val="26"/>
          <w:szCs w:val="26"/>
          <w:u w:color="000000"/>
        </w:rPr>
        <w:t>Firstly use the skill mentioned in section “dumpdecrypted” to locate the process name of Mail, and inject with Cycript:</w:t>
      </w:r>
    </w:p>
    <w:p w14:paraId="3577169E" w14:textId="77777777" w:rsidR="00751AE5" w:rsidRPr="008A392C"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8A392C">
        <w:rPr>
          <w:rFonts w:ascii="Monaco"/>
          <w:sz w:val="20"/>
          <w:szCs w:val="20"/>
          <w:shd w:val="clear" w:color="auto" w:fill="D8D8D8"/>
        </w:rPr>
        <w:t>FunMaker-5:~ root# ps -e | grep /Applications</w:t>
      </w:r>
    </w:p>
    <w:p w14:paraId="34AB759E" w14:textId="77777777" w:rsidR="00751AE5" w:rsidRPr="008A392C"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8A392C">
        <w:rPr>
          <w:rFonts w:ascii="Monaco"/>
          <w:sz w:val="20"/>
          <w:szCs w:val="20"/>
          <w:shd w:val="clear" w:color="auto" w:fill="D8D8D8"/>
        </w:rPr>
        <w:t xml:space="preserve">  363 ??         0:06.94 /Applications/MobileMail.app/MobileMail</w:t>
      </w:r>
    </w:p>
    <w:p w14:paraId="30CBF1D6" w14:textId="77777777" w:rsidR="00751AE5" w:rsidRPr="008A392C"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8A392C">
        <w:rPr>
          <w:rFonts w:ascii="Monaco"/>
          <w:sz w:val="20"/>
          <w:szCs w:val="20"/>
          <w:shd w:val="clear" w:color="auto" w:fill="D8D8D8"/>
        </w:rPr>
        <w:t xml:space="preserve">  596 ??         0:01.50 /Applications/MessagesNotificationViewService.app/MessagesNotificationViewService</w:t>
      </w:r>
    </w:p>
    <w:p w14:paraId="1B096481" w14:textId="77777777" w:rsidR="00751AE5" w:rsidRPr="008A392C"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8A392C">
        <w:rPr>
          <w:rFonts w:ascii="Monaco"/>
          <w:sz w:val="20"/>
          <w:szCs w:val="20"/>
          <w:shd w:val="clear" w:color="auto" w:fill="D8D8D8"/>
        </w:rPr>
        <w:t xml:space="preserve">  623 ??         0:08.50 /Applications/InCallService.app/InCallService</w:t>
      </w:r>
    </w:p>
    <w:p w14:paraId="52616076" w14:textId="77777777" w:rsidR="00751AE5" w:rsidRPr="008A392C"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8A392C">
        <w:rPr>
          <w:rFonts w:ascii="Monaco"/>
          <w:sz w:val="20"/>
          <w:szCs w:val="20"/>
          <w:shd w:val="clear" w:color="auto" w:fill="D8D8D8"/>
        </w:rPr>
        <w:t xml:space="preserve">  713 ttys000    0:00.01 grep /Applications</w:t>
      </w:r>
    </w:p>
    <w:p w14:paraId="7CBE6029" w14:textId="77777777" w:rsidR="00751AE5" w:rsidRPr="008A392C"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8A392C">
        <w:rPr>
          <w:rFonts w:ascii="Monaco"/>
          <w:sz w:val="20"/>
          <w:szCs w:val="20"/>
          <w:shd w:val="clear" w:color="auto" w:fill="D8D8D8"/>
        </w:rPr>
        <w:t>FunMaker-5:~ root# cycript -p MobileMail</w:t>
      </w:r>
    </w:p>
    <w:p w14:paraId="2E7C082C" w14:textId="77777777" w:rsidR="00751AE5" w:rsidRPr="008A392C" w:rsidRDefault="00751AE5" w:rsidP="00A16731">
      <w:pPr>
        <w:pStyle w:val="4"/>
        <w:numPr>
          <w:ilvl w:val="3"/>
          <w:numId w:val="73"/>
        </w:numPr>
      </w:pPr>
      <w:r w:rsidRPr="008A392C">
        <w:t>Examine the view hierarchy of “Mailboxes” view, and locate “compose” button</w:t>
      </w:r>
    </w:p>
    <w:p w14:paraId="67523C73" w14:textId="77777777" w:rsidR="00751AE5" w:rsidRPr="008A392C" w:rsidRDefault="00751AE5" w:rsidP="008A392C">
      <w:pPr>
        <w:spacing w:line="360" w:lineRule="auto"/>
        <w:ind w:firstLine="420"/>
        <w:jc w:val="left"/>
        <w:rPr>
          <w:rFonts w:ascii="Dante MT Std" w:hAnsi="Dante MT Std"/>
          <w:sz w:val="26"/>
          <w:szCs w:val="26"/>
          <w:u w:color="000000"/>
        </w:rPr>
      </w:pPr>
      <w:r w:rsidRPr="008A392C">
        <w:rPr>
          <w:rFonts w:ascii="Dante MT Std" w:hAnsi="Dante MT Std"/>
          <w:sz w:val="26"/>
          <w:szCs w:val="26"/>
          <w:u w:color="000000"/>
        </w:rPr>
        <w:t xml:space="preserve">The private method [UIView recursiveDescription] returns the view hierarchy of UIView. Normally, the current view is consists of at least one UIWindow object, and UIWindow inherits from UIView, so we can use this private method to examine the view hierarchy of current view. </w:t>
      </w:r>
      <w:r w:rsidRPr="008A392C">
        <w:rPr>
          <w:rFonts w:ascii="Dante MT Std" w:hAnsi="Dante MT Std"/>
          <w:sz w:val="26"/>
          <w:szCs w:val="26"/>
          <w:u w:color="000000"/>
        </w:rPr>
        <w:lastRenderedPageBreak/>
        <w:t>Its usage follows this pattern:</w:t>
      </w:r>
    </w:p>
    <w:p w14:paraId="58E5F805" w14:textId="77777777" w:rsidR="00751AE5" w:rsidRPr="008A392C"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8A392C">
        <w:rPr>
          <w:rFonts w:ascii="Monaco"/>
          <w:sz w:val="20"/>
          <w:szCs w:val="20"/>
          <w:shd w:val="clear" w:color="auto" w:fill="D8D8D8"/>
        </w:rPr>
        <w:t>cy# ?expand</w:t>
      </w:r>
    </w:p>
    <w:p w14:paraId="0968B568" w14:textId="77777777" w:rsidR="00751AE5" w:rsidRPr="008A392C"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8A392C">
        <w:rPr>
          <w:rFonts w:ascii="Monaco"/>
          <w:sz w:val="20"/>
          <w:szCs w:val="20"/>
          <w:shd w:val="clear" w:color="auto" w:fill="D8D8D8"/>
        </w:rPr>
        <w:t>expand == true</w:t>
      </w:r>
    </w:p>
    <w:p w14:paraId="1104053D" w14:textId="77777777" w:rsidR="00751AE5" w:rsidRPr="00885677" w:rsidRDefault="00751AE5" w:rsidP="00885677">
      <w:pPr>
        <w:spacing w:line="360" w:lineRule="auto"/>
        <w:ind w:firstLine="420"/>
        <w:jc w:val="left"/>
        <w:rPr>
          <w:rFonts w:ascii="Dante MT Std" w:hAnsi="Dante MT Std"/>
          <w:sz w:val="26"/>
          <w:szCs w:val="26"/>
          <w:u w:color="000000"/>
        </w:rPr>
      </w:pPr>
      <w:r w:rsidRPr="00885677">
        <w:rPr>
          <w:rFonts w:ascii="Dante MT Std" w:hAnsi="Dante MT Std"/>
          <w:sz w:val="26"/>
          <w:szCs w:val="26"/>
          <w:u w:color="000000"/>
        </w:rPr>
        <w:t>First of all, execute “?expand” in Cycript to turn on “expand”, so that Cycript will translate control characters such as “\n” to corresponding formats and give the output a better readability.</w:t>
      </w:r>
    </w:p>
    <w:p w14:paraId="6249C050"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sz w:val="20"/>
          <w:szCs w:val="20"/>
          <w:shd w:val="clear" w:color="auto" w:fill="D8D8D8"/>
        </w:rPr>
      </w:pPr>
      <w:r w:rsidRPr="00885677">
        <w:rPr>
          <w:rFonts w:ascii="Monaco"/>
          <w:sz w:val="20"/>
          <w:szCs w:val="20"/>
          <w:shd w:val="clear" w:color="auto" w:fill="D8D8D8"/>
        </w:rPr>
        <w:t>cy# [[UIApp keyWindow] recursiveDescription]</w:t>
      </w:r>
    </w:p>
    <w:p w14:paraId="42639E05" w14:textId="77777777" w:rsidR="00751AE5" w:rsidRPr="00885677" w:rsidRDefault="00751AE5" w:rsidP="00885677">
      <w:pPr>
        <w:spacing w:line="360" w:lineRule="auto"/>
        <w:ind w:firstLine="420"/>
        <w:jc w:val="left"/>
        <w:rPr>
          <w:rFonts w:ascii="Dante MT Std" w:hAnsi="Dante MT Std"/>
          <w:sz w:val="26"/>
          <w:szCs w:val="26"/>
          <w:u w:color="000000"/>
        </w:rPr>
      </w:pPr>
      <w:r w:rsidRPr="00885677">
        <w:rPr>
          <w:rFonts w:ascii="Dante MT Std" w:hAnsi="Dante MT Std"/>
          <w:sz w:val="26"/>
          <w:szCs w:val="26"/>
          <w:u w:color="000000"/>
        </w:rPr>
        <w:t>UIApp is the abbreviation of [UIApplication sharedApplication], they’re equivalent. Calling the above method will print out view hierarchy of keyWindow, and output like this:</w:t>
      </w:r>
    </w:p>
    <w:p w14:paraId="02B2014F"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sz w:val="20"/>
          <w:szCs w:val="20"/>
          <w:shd w:val="clear" w:color="auto" w:fill="D8D8D8"/>
        </w:rPr>
      </w:pPr>
      <w:r w:rsidRPr="00885677">
        <w:rPr>
          <w:rFonts w:ascii="Monaco"/>
          <w:sz w:val="20"/>
          <w:szCs w:val="20"/>
          <w:shd w:val="clear" w:color="auto" w:fill="D8D8D8"/>
        </w:rPr>
        <w:t>@"&lt;UIWindow: 0x14587a70; frame = (0 0; 320 568); gestureRecognizers = &lt;NSArray: 0x147166b0&gt;; layer = &lt;UIWindowLayer: 0x14587e30&gt;&gt;</w:t>
      </w:r>
    </w:p>
    <w:p w14:paraId="01E8DEDD"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sz w:val="20"/>
          <w:szCs w:val="20"/>
          <w:shd w:val="clear" w:color="auto" w:fill="D8D8D8"/>
        </w:rPr>
      </w:pPr>
      <w:r w:rsidRPr="00885677">
        <w:rPr>
          <w:rFonts w:ascii="Monaco"/>
          <w:sz w:val="20"/>
          <w:szCs w:val="20"/>
          <w:shd w:val="clear" w:color="auto" w:fill="D8D8D8"/>
        </w:rPr>
        <w:t xml:space="preserve">   | &lt;UIView: 0x146e6180; frame = (0 0; 320 568); autoresize = W+H; gestureRecognizers = &lt;NSArray: 0x146e98d0&gt;; layer = &lt;CALayer: 0x146e61f0&gt;&gt;</w:t>
      </w:r>
    </w:p>
    <w:p w14:paraId="5DBA6960"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sz w:val="20"/>
          <w:szCs w:val="20"/>
          <w:shd w:val="clear" w:color="auto" w:fill="D8D8D8"/>
        </w:rPr>
      </w:pPr>
      <w:r w:rsidRPr="00885677">
        <w:rPr>
          <w:rFonts w:ascii="Monaco"/>
          <w:sz w:val="20"/>
          <w:szCs w:val="20"/>
          <w:shd w:val="clear" w:color="auto" w:fill="D8D8D8"/>
        </w:rPr>
        <w:t xml:space="preserve">   |    | &lt;UIView: 0x146e5f60; frame = (0 0; 320 568); layer = &lt;CALayer: 0x1460ec40&gt;&gt;</w:t>
      </w:r>
    </w:p>
    <w:p w14:paraId="53697557"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sz w:val="20"/>
          <w:szCs w:val="20"/>
          <w:shd w:val="clear" w:color="auto" w:fill="D8D8D8"/>
        </w:rPr>
      </w:pPr>
      <w:r w:rsidRPr="00885677">
        <w:rPr>
          <w:rFonts w:ascii="Monaco"/>
          <w:sz w:val="20"/>
          <w:szCs w:val="20"/>
          <w:shd w:val="clear" w:color="auto" w:fill="D8D8D8"/>
        </w:rPr>
        <w:t xml:space="preserve">   |    |    | &lt;_MFActorItemView: 0x14506a30; frame = (0 0; 320 568); layer = &lt;CALayer: 0x14506c10&gt;&gt;</w:t>
      </w:r>
    </w:p>
    <w:p w14:paraId="0FC76B44"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sz w:val="20"/>
          <w:szCs w:val="20"/>
          <w:shd w:val="clear" w:color="auto" w:fill="D8D8D8"/>
        </w:rPr>
      </w:pPr>
      <w:r w:rsidRPr="00885677">
        <w:rPr>
          <w:rFonts w:ascii="Monaco"/>
          <w:sz w:val="20"/>
          <w:szCs w:val="20"/>
          <w:shd w:val="clear" w:color="auto" w:fill="D8D8D8"/>
        </w:rPr>
        <w:t xml:space="preserve">   |    |    |    | &lt;UIView: 0x145074b0; frame = (-0.5 -0.5; 321 569); alpha = 0; layer = &lt;CALayer: 0x14507520&gt;&gt;</w:t>
      </w:r>
    </w:p>
    <w:p w14:paraId="706ACF51"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sz w:val="20"/>
          <w:szCs w:val="20"/>
          <w:shd w:val="clear" w:color="auto" w:fill="D8D8D8"/>
        </w:rPr>
      </w:pPr>
      <w:r w:rsidRPr="00885677">
        <w:rPr>
          <w:rFonts w:ascii="Monaco"/>
          <w:sz w:val="20"/>
          <w:szCs w:val="20"/>
          <w:shd w:val="clear" w:color="auto" w:fill="D8D8D8"/>
        </w:rPr>
        <w:t xml:space="preserve">   |    |    |    | &lt;_MFActorSnapshotView: 0x14506f70; baseClass = UISnapshotView; frame = (0 0; 320 568); clipsToBounds = YES; hidden = YES; layer = &lt;CALayer: 0x145071c0&gt;&gt;</w:t>
      </w:r>
    </w:p>
    <w:p w14:paraId="4CA0386E"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sz w:val="20"/>
          <w:szCs w:val="20"/>
          <w:shd w:val="clear" w:color="auto" w:fill="D8D8D8"/>
        </w:rPr>
      </w:pPr>
      <w:r w:rsidRPr="00885677">
        <w:rPr>
          <w:rFonts w:ascii="Monaco"/>
          <w:sz w:val="20"/>
          <w:szCs w:val="20"/>
          <w:shd w:val="clear" w:color="auto" w:fill="D8D8D8"/>
        </w:rPr>
        <w:t>……</w:t>
      </w:r>
    </w:p>
    <w:p w14:paraId="39A1C447"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sz w:val="20"/>
          <w:szCs w:val="20"/>
          <w:shd w:val="clear" w:color="auto" w:fill="D8D8D8"/>
        </w:rPr>
      </w:pPr>
      <w:r w:rsidRPr="00885677">
        <w:rPr>
          <w:rFonts w:ascii="Monaco"/>
          <w:sz w:val="20"/>
          <w:szCs w:val="20"/>
          <w:shd w:val="clear" w:color="auto" w:fill="D8D8D8"/>
        </w:rPr>
        <w:t xml:space="preserve">   |    | &lt;MFTiltedTabView: 0x146e1af0; frame = (0 0; 320 568); userInteractionEnabled = NO; gestureRecognizers = &lt;NSArray: 0x146f2dd0&gt;; layer = &lt;CALayer: 0x146e1d50&gt;&gt;</w:t>
      </w:r>
    </w:p>
    <w:p w14:paraId="0DF3BC5A"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sz w:val="20"/>
          <w:szCs w:val="20"/>
          <w:shd w:val="clear" w:color="auto" w:fill="D8D8D8"/>
        </w:rPr>
      </w:pPr>
      <w:r w:rsidRPr="00885677">
        <w:rPr>
          <w:rFonts w:ascii="Monaco"/>
          <w:sz w:val="20"/>
          <w:szCs w:val="20"/>
          <w:shd w:val="clear" w:color="auto" w:fill="D8D8D8"/>
        </w:rPr>
        <w:t xml:space="preserve">   |    |    | &lt;UIScrollView: 0x146bfa90; frame = (0 0; 320 568); gestureRecognizers = &lt;NSArray: 0x146e1e90&gt;; layer = &lt;CALayer: 0x146c8740&gt;; contentOffset: {0, 0}; contentSize: {320, 77.5}&gt;</w:t>
      </w:r>
    </w:p>
    <w:p w14:paraId="5A8D7307"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sz w:val="20"/>
          <w:szCs w:val="20"/>
          <w:shd w:val="clear" w:color="auto" w:fill="D8D8D8"/>
        </w:rPr>
      </w:pPr>
      <w:r w:rsidRPr="00885677">
        <w:rPr>
          <w:rFonts w:ascii="Monaco"/>
          <w:sz w:val="20"/>
          <w:szCs w:val="20"/>
          <w:shd w:val="clear" w:color="auto" w:fill="D8D8D8"/>
        </w:rPr>
        <w:t xml:space="preserve">   |    |    | &lt;_TabGradientView: 0x146e7010; frame = (-320 -508; 960 568); alpha = 0; userInteractionEnabled = NO; layer = &lt;CAGradientLayer: 0x146e7d80&gt;&gt;</w:t>
      </w:r>
    </w:p>
    <w:p w14:paraId="7F82C56E"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sz w:val="20"/>
          <w:szCs w:val="20"/>
          <w:shd w:val="clear" w:color="auto" w:fill="D8D8D8"/>
        </w:rPr>
      </w:pPr>
      <w:r w:rsidRPr="00885677">
        <w:rPr>
          <w:rFonts w:ascii="Monaco"/>
          <w:sz w:val="20"/>
          <w:szCs w:val="20"/>
          <w:shd w:val="clear" w:color="auto" w:fill="D8D8D8"/>
        </w:rPr>
        <w:t xml:space="preserve">   |    |    | &lt;UIView: 0x146e29c0; frame = (-10000 568; 10320 10000); layer = &lt;CALayer: 0x146e2a30&gt;&gt;"</w:t>
      </w:r>
    </w:p>
    <w:p w14:paraId="56DD10C2" w14:textId="77777777" w:rsidR="00751AE5" w:rsidRPr="00885677" w:rsidRDefault="00751AE5" w:rsidP="00885677">
      <w:pPr>
        <w:spacing w:line="360" w:lineRule="auto"/>
        <w:ind w:firstLine="420"/>
        <w:jc w:val="left"/>
        <w:rPr>
          <w:rFonts w:ascii="Dante MT Std" w:hAnsi="Dante MT Std"/>
          <w:sz w:val="26"/>
          <w:szCs w:val="26"/>
          <w:u w:color="000000"/>
        </w:rPr>
      </w:pPr>
      <w:r w:rsidRPr="00885677">
        <w:rPr>
          <w:rFonts w:ascii="Dante MT Std" w:hAnsi="Dante MT Std"/>
          <w:sz w:val="26"/>
          <w:szCs w:val="26"/>
          <w:u w:color="000000"/>
        </w:rPr>
        <w:t>Description of every subview and sub-subview of keyWindow will be completely presented in &lt;……&gt;, including their memory addresses, frames and so on. The indentation spaces reflect the relationship between views. Views on the same level will have same indentation spaces, such as UIScrollView, _TabGradientView and UIView at the bottom; and less indented views are the superviews of more indented views, for example, UIScrollView, _TabGradientView, and UIView are subviews of MFTiltedTabView. By using “#” in Cycript, we can get any view object in keyWindow like this:</w:t>
      </w:r>
    </w:p>
    <w:p w14:paraId="79D8CFCB"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885677">
        <w:rPr>
          <w:rFonts w:ascii="Monaco"/>
          <w:sz w:val="20"/>
          <w:szCs w:val="20"/>
          <w:shd w:val="clear" w:color="auto" w:fill="D8D8D8"/>
        </w:rPr>
        <w:t>cy# tabView = #0x146e1af0</w:t>
      </w:r>
    </w:p>
    <w:p w14:paraId="0DA89F7A"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885677">
        <w:rPr>
          <w:rFonts w:ascii="Monaco"/>
          <w:sz w:val="20"/>
          <w:szCs w:val="20"/>
          <w:shd w:val="clear" w:color="auto" w:fill="D8D8D8"/>
        </w:rPr>
        <w:t>#"&lt;MFTiltedTabView: 0x146e1af0; frame = (0 0; 320 568); userInteractionEnabled = NO; gestureRecognizers = &lt;NSArray: 0x146f2dd0&gt;; layer = &lt;CALayer: 0x146e1d50&gt;&gt;"</w:t>
      </w:r>
    </w:p>
    <w:p w14:paraId="18FAC10C" w14:textId="77777777" w:rsidR="00751AE5" w:rsidRPr="00885677" w:rsidRDefault="00751AE5" w:rsidP="00885677">
      <w:pPr>
        <w:spacing w:line="360" w:lineRule="auto"/>
        <w:ind w:firstLine="420"/>
        <w:jc w:val="left"/>
        <w:rPr>
          <w:rFonts w:ascii="Dante MT Std" w:hAnsi="Dante MT Std"/>
          <w:sz w:val="26"/>
          <w:szCs w:val="26"/>
          <w:u w:color="000000"/>
        </w:rPr>
      </w:pPr>
      <w:r w:rsidRPr="00885677">
        <w:rPr>
          <w:rFonts w:ascii="Dante MT Std" w:hAnsi="Dante MT Std"/>
          <w:sz w:val="26"/>
          <w:szCs w:val="26"/>
          <w:u w:color="000000"/>
        </w:rPr>
        <w:lastRenderedPageBreak/>
        <w:t>Of course, through other methods of UIApplication and UIView, it is also feasible to get views we are interested in, for example:</w:t>
      </w:r>
    </w:p>
    <w:p w14:paraId="66CCA5E6"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885677">
        <w:rPr>
          <w:rFonts w:ascii="Monaco"/>
          <w:sz w:val="20"/>
          <w:szCs w:val="20"/>
          <w:shd w:val="clear" w:color="auto" w:fill="D8D8D8"/>
        </w:rPr>
        <w:t>cy# [UIApp windows]</w:t>
      </w:r>
    </w:p>
    <w:p w14:paraId="54055FC4"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885677">
        <w:rPr>
          <w:rFonts w:ascii="Monaco"/>
          <w:sz w:val="20"/>
          <w:szCs w:val="20"/>
          <w:shd w:val="clear" w:color="auto" w:fill="D8D8D8"/>
        </w:rPr>
        <w:t>@[#"&lt;UIWindow: 0x14587a70; frame = (0 0; 320 568); gestureRecognizers = &lt;NSArray: 0x147166b0&gt;; layer = &lt;UIWindowLayer: 0x14587e30&gt;&gt;",#"&lt;UITextEffectsWindow: 0x15850570; frame = (0 0; 320 568); opaque = NO; gestureRecognizers = &lt;NSArray: 0x147503e0&gt;; layer = &lt;UIWindowLayer: 0x1474ff10&gt;&gt;"]</w:t>
      </w:r>
    </w:p>
    <w:p w14:paraId="6D37BBAA" w14:textId="77777777" w:rsidR="00751AE5" w:rsidRPr="00885677" w:rsidRDefault="00751AE5" w:rsidP="00885677">
      <w:pPr>
        <w:spacing w:line="360" w:lineRule="auto"/>
        <w:ind w:firstLine="420"/>
        <w:jc w:val="left"/>
        <w:rPr>
          <w:rFonts w:ascii="Dante MT Std" w:hAnsi="Dante MT Std"/>
          <w:sz w:val="26"/>
          <w:szCs w:val="26"/>
          <w:u w:color="000000"/>
        </w:rPr>
      </w:pPr>
      <w:r w:rsidRPr="00885677">
        <w:rPr>
          <w:rFonts w:ascii="Dante MT Std" w:hAnsi="Dante MT Std"/>
          <w:sz w:val="26"/>
          <w:szCs w:val="26"/>
          <w:u w:color="000000"/>
        </w:rPr>
        <w:t>The above code can get all windows of this App:</w:t>
      </w:r>
    </w:p>
    <w:p w14:paraId="0E276451"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885677">
        <w:rPr>
          <w:rFonts w:ascii="Monaco"/>
          <w:sz w:val="20"/>
          <w:szCs w:val="20"/>
          <w:shd w:val="clear" w:color="auto" w:fill="D8D8D8"/>
        </w:rPr>
        <w:t>cy# [#0x146e1af0 subviews]</w:t>
      </w:r>
    </w:p>
    <w:p w14:paraId="18403F23"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885677">
        <w:rPr>
          <w:rFonts w:ascii="Monaco"/>
          <w:sz w:val="20"/>
          <w:szCs w:val="20"/>
          <w:shd w:val="clear" w:color="auto" w:fill="D8D8D8"/>
        </w:rPr>
        <w:t>@[#"&lt;UIScrollView: 0x146bfa90; frame = (0 0; 320 568); gestureRecognizers = &lt;NSArray: 0x146e1e90&gt;; layer = &lt;CALayer: 0x146c8740&gt;; contentOffset: {0, 0}; contentSize: {320, 77.5}&gt;",#"&lt;_TabGradientView: 0x146e7010; frame = (-320 -508; 960 568); alpha = 0; userInteractionEnabled = NO; layer = &lt;CAGradientLayer: 0x146e7d80&gt;&gt;",#"&lt;UIView: 0x146e29c0; frame = (-10000 568; 10320 10000); layer = &lt;CALayer: 0x146e2a30&gt;&gt;"]</w:t>
      </w:r>
    </w:p>
    <w:p w14:paraId="73C2CEAB"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885677">
        <w:rPr>
          <w:rFonts w:ascii="Monaco"/>
          <w:sz w:val="20"/>
          <w:szCs w:val="20"/>
          <w:shd w:val="clear" w:color="auto" w:fill="D8D8D8"/>
        </w:rPr>
        <w:t>cy# [#0x146e29c0 superview]</w:t>
      </w:r>
    </w:p>
    <w:p w14:paraId="137F75BA"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885677">
        <w:rPr>
          <w:rFonts w:ascii="Monaco"/>
          <w:sz w:val="20"/>
          <w:szCs w:val="20"/>
          <w:shd w:val="clear" w:color="auto" w:fill="D8D8D8"/>
        </w:rPr>
        <w:t>#"&lt;MFTiltedTabView: 0x146e1af0; frame = (0 0; 320 568); userInteractionEnabled = NO; gestureRecognizers = &lt;NSArray: 0x146f2dd0&gt;; layer = &lt;CALayer: 0x146e1d50&gt;&gt;"</w:t>
      </w:r>
    </w:p>
    <w:p w14:paraId="1BD420F0" w14:textId="77777777" w:rsidR="00751AE5" w:rsidRPr="00885677" w:rsidRDefault="00751AE5" w:rsidP="00885677">
      <w:pPr>
        <w:spacing w:line="360" w:lineRule="auto"/>
        <w:ind w:firstLine="420"/>
        <w:jc w:val="left"/>
        <w:rPr>
          <w:rFonts w:ascii="Dante MT Std" w:hAnsi="Dante MT Std"/>
          <w:sz w:val="26"/>
          <w:szCs w:val="26"/>
          <w:u w:color="000000"/>
        </w:rPr>
      </w:pPr>
      <w:r w:rsidRPr="00885677">
        <w:rPr>
          <w:rFonts w:ascii="Dante MT Std" w:hAnsi="Dante MT Std"/>
          <w:sz w:val="26"/>
          <w:szCs w:val="26"/>
          <w:u w:color="000000"/>
        </w:rPr>
        <w:t>The above code can get subviews and superviews. In a word, we can get any view objects that are visible on UI by combining the above methods, which lays the foundation for our next steps.</w:t>
      </w:r>
    </w:p>
    <w:p w14:paraId="34004BCA" w14:textId="77777777" w:rsidR="00751AE5" w:rsidRPr="00885677" w:rsidRDefault="00751AE5" w:rsidP="00885677">
      <w:pPr>
        <w:spacing w:line="360" w:lineRule="auto"/>
        <w:ind w:firstLine="420"/>
        <w:jc w:val="left"/>
        <w:rPr>
          <w:rFonts w:ascii="Dante MT Std" w:hAnsi="Dante MT Std"/>
          <w:sz w:val="26"/>
          <w:szCs w:val="26"/>
          <w:u w:color="000000"/>
        </w:rPr>
      </w:pPr>
      <w:r w:rsidRPr="00885677">
        <w:rPr>
          <w:rFonts w:ascii="Dante MT Std" w:hAnsi="Dante MT Std"/>
          <w:sz w:val="26"/>
          <w:szCs w:val="26"/>
          <w:u w:color="000000"/>
        </w:rPr>
        <w:t>In order to locate “compose” button, we need to find out the corresponding control object. To accomplish this, the regular approach is to examine control objects one by one. For views like &lt;UIView: viewAddress; …&gt;, we call [#viewAddress setHidden:YES] for everyone of them, and the disappeared control object is the matching one. Of course, some tricks could accelerate the examination; because on the left side of this button there’re two lines of sentences, we can infer that the button shares the same superview with this two sentences; if we can find out the superview, the rest of work is only examining subviews of this superview, hence reduce our work burden. Commonly, texts will be printed in description, so we can directly search “3 Unsent Messages” in recursiveDescription:</w:t>
      </w:r>
    </w:p>
    <w:p w14:paraId="0A684B7E"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885677">
        <w:rPr>
          <w:rFonts w:ascii="Monaco"/>
          <w:sz w:val="20"/>
          <w:szCs w:val="20"/>
          <w:shd w:val="clear" w:color="auto" w:fill="D8D8D8"/>
        </w:rPr>
        <w:t xml:space="preserve">   |    |    |    |    |    |    |    | &lt;MailStatusUpdateView: 0x146e6060; frame = (0 0; 182 44); opaque = NO; autoresize = W+H; layer = &lt;CALayer: 0x146c8840&gt;&gt;</w:t>
      </w:r>
    </w:p>
    <w:p w14:paraId="5E24E2B5"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885677">
        <w:rPr>
          <w:rFonts w:ascii="Monaco"/>
          <w:sz w:val="20"/>
          <w:szCs w:val="20"/>
          <w:shd w:val="clear" w:color="auto" w:fill="D8D8D8"/>
        </w:rPr>
        <w:t xml:space="preserve">   |    |    |    |    |    |    |    |    | &lt;UILabel: 0x14609610; frame = (40 21.5; 102 13.5); text = '3 Unsent Messages'; opaque = NO; userInteractionEnabled = NO; layer = &lt;_UILabelLayer: 0x146097f0&gt;&gt;</w:t>
      </w:r>
    </w:p>
    <w:p w14:paraId="481A33F6" w14:textId="77777777" w:rsidR="00751AE5" w:rsidRPr="00885677" w:rsidRDefault="00751AE5" w:rsidP="00885677">
      <w:pPr>
        <w:spacing w:line="360" w:lineRule="auto"/>
        <w:ind w:firstLine="420"/>
        <w:jc w:val="left"/>
        <w:rPr>
          <w:rFonts w:ascii="Dante MT Std" w:hAnsi="Dante MT Std"/>
          <w:sz w:val="26"/>
          <w:szCs w:val="26"/>
          <w:u w:color="000000"/>
        </w:rPr>
      </w:pPr>
      <w:r w:rsidRPr="00885677">
        <w:rPr>
          <w:rFonts w:ascii="Dante MT Std" w:hAnsi="Dante MT Std"/>
          <w:sz w:val="26"/>
          <w:szCs w:val="26"/>
          <w:u w:color="000000"/>
        </w:rPr>
        <w:t>Thereby, we get its superview, i.e. MailStatusUpdateView. If the button is a subview of MailStatusUpdateView, then when we call [MailStatusUpdateView setHidden:YES], the button would disappear. Let’s try it out:</w:t>
      </w:r>
    </w:p>
    <w:p w14:paraId="30484806"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885677">
        <w:rPr>
          <w:rFonts w:ascii="Monaco"/>
          <w:sz w:val="20"/>
          <w:szCs w:val="20"/>
          <w:shd w:val="clear" w:color="auto" w:fill="D8D8D8"/>
        </w:rPr>
        <w:t>cy# [#0x146e6060 setHidden:YES]</w:t>
      </w:r>
    </w:p>
    <w:p w14:paraId="5FFFD7FC" w14:textId="77777777" w:rsidR="00751AE5" w:rsidRPr="00885677" w:rsidRDefault="00751AE5" w:rsidP="00885677">
      <w:pPr>
        <w:spacing w:line="360" w:lineRule="auto"/>
        <w:ind w:firstLine="420"/>
        <w:jc w:val="left"/>
        <w:rPr>
          <w:rFonts w:ascii="Dante MT Std" w:hAnsi="Dante MT Std"/>
          <w:sz w:val="26"/>
          <w:szCs w:val="26"/>
          <w:u w:color="000000"/>
        </w:rPr>
      </w:pPr>
      <w:r w:rsidRPr="00885677">
        <w:rPr>
          <w:rFonts w:ascii="Dante MT Std" w:hAnsi="Dante MT Std"/>
          <w:sz w:val="26"/>
          <w:szCs w:val="26"/>
          <w:u w:color="000000"/>
        </w:rPr>
        <w:t>However, only the sentences are hidden, the button remains visible, as shown in figure 6-12:</w:t>
      </w:r>
    </w:p>
    <w:p w14:paraId="750DB529" w14:textId="77777777" w:rsidR="00751AE5" w:rsidRDefault="00751AE5" w:rsidP="00751AE5">
      <w:pPr>
        <w:keepNext/>
        <w:jc w:val="center"/>
      </w:pPr>
      <w:r>
        <w:rPr>
          <w:noProof/>
          <w:lang w:eastAsia="zh-CN"/>
        </w:rPr>
        <w:lastRenderedPageBreak/>
        <w:drawing>
          <wp:inline distT="0" distB="0" distL="0" distR="0" wp14:anchorId="39434A21" wp14:editId="657FB3D2">
            <wp:extent cx="2040128" cy="3635655"/>
            <wp:effectExtent l="0" t="0" r="0" b="0"/>
            <wp:docPr id="1073741947" name="officeArt object"/>
            <wp:cNvGraphicFramePr/>
            <a:graphic xmlns:a="http://schemas.openxmlformats.org/drawingml/2006/main">
              <a:graphicData uri="http://schemas.openxmlformats.org/drawingml/2006/picture">
                <pic:pic xmlns:pic="http://schemas.openxmlformats.org/drawingml/2006/picture">
                  <pic:nvPicPr>
                    <pic:cNvPr id="1073741827" name="6-12.png"/>
                    <pic:cNvPicPr/>
                  </pic:nvPicPr>
                  <pic:blipFill>
                    <a:blip r:embed="rId203">
                      <a:extLst/>
                    </a:blip>
                    <a:stretch>
                      <a:fillRect/>
                    </a:stretch>
                  </pic:blipFill>
                  <pic:spPr>
                    <a:xfrm>
                      <a:off x="0" y="0"/>
                      <a:ext cx="2040128" cy="3635655"/>
                    </a:xfrm>
                    <a:prstGeom prst="rect">
                      <a:avLst/>
                    </a:prstGeom>
                    <a:ln w="12700" cap="flat">
                      <a:noFill/>
                      <a:miter lim="400000"/>
                    </a:ln>
                    <a:effectLst/>
                  </pic:spPr>
                </pic:pic>
              </a:graphicData>
            </a:graphic>
          </wp:inline>
        </w:drawing>
      </w:r>
    </w:p>
    <w:p w14:paraId="29EBE533" w14:textId="77777777" w:rsidR="00751AE5" w:rsidRPr="00885677" w:rsidRDefault="00751AE5" w:rsidP="00885677">
      <w:pPr>
        <w:pStyle w:val="aa"/>
        <w:ind w:left="0" w:firstLine="0"/>
        <w:jc w:val="center"/>
        <w:rPr>
          <w:i w:val="0"/>
          <w:sz w:val="24"/>
          <w:szCs w:val="24"/>
        </w:rPr>
      </w:pPr>
      <w:r w:rsidRPr="00885677">
        <w:rPr>
          <w:i w:val="0"/>
          <w:sz w:val="24"/>
          <w:szCs w:val="24"/>
        </w:rPr>
        <w:t>Figure 6-12 Two lines of sentences are hidden</w:t>
      </w:r>
    </w:p>
    <w:p w14:paraId="59C4A061" w14:textId="77777777" w:rsidR="00751AE5" w:rsidRPr="00885677" w:rsidRDefault="00751AE5" w:rsidP="00885677">
      <w:pPr>
        <w:spacing w:line="360" w:lineRule="auto"/>
        <w:ind w:firstLine="420"/>
        <w:jc w:val="left"/>
        <w:rPr>
          <w:rFonts w:ascii="Dante MT Std" w:hAnsi="Dante MT Std"/>
          <w:sz w:val="26"/>
          <w:szCs w:val="26"/>
          <w:u w:color="000000"/>
        </w:rPr>
      </w:pPr>
      <w:r w:rsidRPr="00885677">
        <w:rPr>
          <w:rFonts w:ascii="Dante MT Std" w:hAnsi="Dante MT Std"/>
          <w:sz w:val="26"/>
          <w:szCs w:val="26"/>
          <w:u w:color="000000"/>
        </w:rPr>
        <w:t>This indicates that the level of MailStatusUpdateView is lower than or equal to the button, right? So, next let’s check the superview of MailStatusUpdateView. From recursiveDescription, we realize that its superview is MailStatusBarView:</w:t>
      </w:r>
    </w:p>
    <w:p w14:paraId="674994AF"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885677">
        <w:rPr>
          <w:rFonts w:ascii="Monaco"/>
          <w:sz w:val="20"/>
          <w:szCs w:val="20"/>
          <w:shd w:val="clear" w:color="auto" w:fill="D8D8D8"/>
        </w:rPr>
        <w:t xml:space="preserve">   |    |    |    |    |    |    | &lt;MailStatusBarView: 0x146c4110; frame = (69 0; 182 44); opaque = NO; autoresize = BM; layer = &lt;CALayer: 0x146f9f90&gt;&gt;</w:t>
      </w:r>
    </w:p>
    <w:p w14:paraId="0CD9E98D"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885677">
        <w:rPr>
          <w:rFonts w:ascii="Monaco"/>
          <w:sz w:val="20"/>
          <w:szCs w:val="20"/>
          <w:shd w:val="clear" w:color="auto" w:fill="D8D8D8"/>
        </w:rPr>
        <w:t xml:space="preserve">   |    |    |    |    |    |    |    | &lt;MailStatusUpdateView: 0x146e6060; frame = (0 0; 182 44); opaque = NO; autoresize = W+H; layer = &lt;CALayer: 0x146c8840&gt;&gt;</w:t>
      </w:r>
    </w:p>
    <w:p w14:paraId="1EE16FE3" w14:textId="77777777" w:rsidR="00751AE5" w:rsidRPr="00885677" w:rsidRDefault="00751AE5" w:rsidP="00885677">
      <w:pPr>
        <w:spacing w:line="360" w:lineRule="auto"/>
        <w:ind w:firstLine="420"/>
        <w:jc w:val="left"/>
        <w:rPr>
          <w:rFonts w:ascii="Dante MT Std" w:hAnsi="Dante MT Std"/>
          <w:sz w:val="26"/>
          <w:szCs w:val="26"/>
          <w:u w:color="000000"/>
        </w:rPr>
      </w:pPr>
      <w:r w:rsidRPr="00885677">
        <w:rPr>
          <w:rFonts w:ascii="Dante MT Std" w:hAnsi="Dante MT Std"/>
          <w:sz w:val="26"/>
          <w:szCs w:val="26"/>
          <w:u w:color="000000"/>
        </w:rPr>
        <w:t>Try to hide it and see if the button disappears:</w:t>
      </w:r>
    </w:p>
    <w:p w14:paraId="498E0AA4"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885677">
        <w:rPr>
          <w:rFonts w:ascii="Monaco"/>
          <w:sz w:val="20"/>
          <w:szCs w:val="20"/>
          <w:shd w:val="clear" w:color="auto" w:fill="D8D8D8"/>
        </w:rPr>
        <w:t>cy# [#0x146e6060 setHidden:NO]</w:t>
      </w:r>
    </w:p>
    <w:p w14:paraId="693B11BD"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885677">
        <w:rPr>
          <w:rFonts w:ascii="Monaco"/>
          <w:sz w:val="20"/>
          <w:szCs w:val="20"/>
          <w:shd w:val="clear" w:color="auto" w:fill="D8D8D8"/>
        </w:rPr>
        <w:t>cy# [#0x146c4110 setHidden:YES]</w:t>
      </w:r>
    </w:p>
    <w:p w14:paraId="1A246989" w14:textId="77777777" w:rsidR="00751AE5" w:rsidRPr="00885677" w:rsidRDefault="00751AE5" w:rsidP="00885677">
      <w:pPr>
        <w:spacing w:line="360" w:lineRule="auto"/>
        <w:ind w:firstLine="420"/>
        <w:jc w:val="left"/>
        <w:rPr>
          <w:rFonts w:ascii="Dante MT Std" w:hAnsi="Dante MT Std"/>
          <w:sz w:val="26"/>
          <w:szCs w:val="26"/>
          <w:u w:color="000000"/>
        </w:rPr>
      </w:pPr>
      <w:r w:rsidRPr="00885677">
        <w:rPr>
          <w:rFonts w:ascii="Dante MT Std" w:hAnsi="Dante MT Std"/>
          <w:sz w:val="26"/>
          <w:szCs w:val="26"/>
          <w:u w:color="000000"/>
        </w:rPr>
        <w:t>It’s disappointing; two sentences are hidden but not the button, which means that the level of MailStatusBarView is still not high enough, let’s keep looking for its superview, i.e. UIToolBar:</w:t>
      </w:r>
    </w:p>
    <w:p w14:paraId="01F17980"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885677">
        <w:rPr>
          <w:rFonts w:ascii="Monaco"/>
          <w:sz w:val="20"/>
          <w:szCs w:val="20"/>
          <w:shd w:val="clear" w:color="auto" w:fill="D8D8D8"/>
        </w:rPr>
        <w:t xml:space="preserve">   |    |    |    |    |    | &lt;UIToolbar: 0x146f62a0; frame = (0 524; 320 44); opaque = NO; autoresize = W+TM; layer = &lt;CALayer: 0x146f6420&gt;&gt;</w:t>
      </w:r>
    </w:p>
    <w:p w14:paraId="27CED6FA"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885677">
        <w:rPr>
          <w:rFonts w:ascii="Monaco"/>
          <w:sz w:val="20"/>
          <w:szCs w:val="20"/>
          <w:shd w:val="clear" w:color="auto" w:fill="D8D8D8"/>
        </w:rPr>
        <w:t xml:space="preserve">   |    |    |    |    |    |    | &lt;_UIToolbarBackground: 0x14607ed0; frame = (0 0; 320 44); autoresize = W; userInteractionEnabled = NO; layer = &lt;CALayer: 0x14607d40&gt;&gt;</w:t>
      </w:r>
    </w:p>
    <w:p w14:paraId="451A067F"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885677">
        <w:rPr>
          <w:rFonts w:ascii="Monaco"/>
          <w:sz w:val="20"/>
          <w:szCs w:val="20"/>
          <w:shd w:val="clear" w:color="auto" w:fill="D8D8D8"/>
        </w:rPr>
        <w:t xml:space="preserve">   |    |    |    |    |    |    |    | &lt;_UIBackdropView: 0x15829590; frame = (0 0; 320 44); opaque = NO; autoresize = W+H; userInteractionEnabled = NO; layer = &lt;_UIBackdropViewLayer: 0x158297e0&gt;&gt;</w:t>
      </w:r>
    </w:p>
    <w:p w14:paraId="1278002B"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885677">
        <w:rPr>
          <w:rFonts w:ascii="Monaco"/>
          <w:sz w:val="20"/>
          <w:szCs w:val="20"/>
          <w:shd w:val="clear" w:color="auto" w:fill="D8D8D8"/>
        </w:rPr>
        <w:t xml:space="preserve">   |    |    |    |    |    |    |    |    | &lt;_UIBackdropEffectView: 0x14509020; frame = (0 0; 320 44); clipsToBounds = YES; opaque = NO; autoresize = W+H; userInteractionEnabled = NO; layer = &lt;CABackdropLayer: 0x145a68d0&gt;&gt;</w:t>
      </w:r>
    </w:p>
    <w:p w14:paraId="20AB36C8"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885677">
        <w:rPr>
          <w:rFonts w:ascii="Monaco"/>
          <w:sz w:val="20"/>
          <w:szCs w:val="20"/>
          <w:shd w:val="clear" w:color="auto" w:fill="D8D8D8"/>
        </w:rPr>
        <w:lastRenderedPageBreak/>
        <w:t xml:space="preserve">   |    |    |    |    |    |    |    |    | &lt;UIView: 0x147335c0; frame = (0 0; 320 44); hidden = YES; opaque = NO; autoresize = W+H; userInteractionEnabled = NO; layer = &lt;CALayer: 0x145f3ab0&gt;&gt;</w:t>
      </w:r>
    </w:p>
    <w:p w14:paraId="6361633B"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885677">
        <w:rPr>
          <w:rFonts w:ascii="Monaco"/>
          <w:sz w:val="20"/>
          <w:szCs w:val="20"/>
          <w:shd w:val="clear" w:color="auto" w:fill="D8D8D8"/>
        </w:rPr>
        <w:t xml:space="preserve">   |    |    |    |    |    |    | &lt;UIImageView: 0x14725730; frame = (0 -0.5; 320 0.5); autoresize = W+BM; userInteractionEnabled = NO; layer = &lt;CALayer: 0x1472be40&gt;&gt;</w:t>
      </w:r>
    </w:p>
    <w:p w14:paraId="2A28C0B3"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885677">
        <w:rPr>
          <w:rFonts w:ascii="Monaco"/>
          <w:sz w:val="20"/>
          <w:szCs w:val="20"/>
          <w:shd w:val="clear" w:color="auto" w:fill="D8D8D8"/>
        </w:rPr>
        <w:t xml:space="preserve">   |    |    |    |    |    |    | &lt;MailStatusBarView: 0x146c4110; frame = (69 0; 182 44); opaque = NO; autoresize = BM; layer = &lt;CALayer: 0x146f9f90&gt;&gt;</w:t>
      </w:r>
    </w:p>
    <w:p w14:paraId="78756CF0" w14:textId="77777777" w:rsidR="00751AE5" w:rsidRPr="00885677" w:rsidRDefault="00751AE5" w:rsidP="00885677">
      <w:pPr>
        <w:spacing w:line="360" w:lineRule="auto"/>
        <w:ind w:firstLine="420"/>
        <w:jc w:val="left"/>
        <w:rPr>
          <w:rFonts w:ascii="Dante MT Std" w:hAnsi="Dante MT Std"/>
          <w:sz w:val="26"/>
          <w:szCs w:val="26"/>
          <w:u w:color="000000"/>
        </w:rPr>
      </w:pPr>
      <w:r w:rsidRPr="00885677">
        <w:rPr>
          <w:rFonts w:ascii="Dante MT Std" w:hAnsi="Dante MT Std"/>
          <w:sz w:val="26"/>
          <w:szCs w:val="26"/>
          <w:u w:color="000000"/>
        </w:rPr>
        <w:t>Let’s repeat the operation to hide UIToolBar:</w:t>
      </w:r>
    </w:p>
    <w:p w14:paraId="4BE13231" w14:textId="77777777" w:rsidR="00751AE5" w:rsidRPr="00872D83"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872D83">
        <w:rPr>
          <w:rFonts w:ascii="Monaco"/>
          <w:sz w:val="20"/>
          <w:szCs w:val="20"/>
          <w:shd w:val="clear" w:color="auto" w:fill="D8D8D8"/>
        </w:rPr>
        <w:t>cy# [#0x146c4110 setHidden:NO]</w:t>
      </w:r>
    </w:p>
    <w:p w14:paraId="194F5726" w14:textId="77777777" w:rsidR="00751AE5" w:rsidRPr="00872D83"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872D83">
        <w:rPr>
          <w:rFonts w:ascii="Monaco"/>
          <w:sz w:val="20"/>
          <w:szCs w:val="20"/>
          <w:shd w:val="clear" w:color="auto" w:fill="D8D8D8"/>
        </w:rPr>
        <w:t>cy# [#0x146f62a0 setHidden:YES]</w:t>
      </w:r>
    </w:p>
    <w:p w14:paraId="13CEFC03" w14:textId="77777777" w:rsidR="00751AE5" w:rsidRPr="00872D83" w:rsidRDefault="00751AE5" w:rsidP="00872D83">
      <w:pPr>
        <w:spacing w:line="360" w:lineRule="auto"/>
        <w:ind w:firstLine="420"/>
        <w:jc w:val="left"/>
        <w:rPr>
          <w:rFonts w:ascii="Dante MT Std" w:hAnsi="Dante MT Std"/>
          <w:sz w:val="26"/>
          <w:szCs w:val="26"/>
          <w:u w:color="000000"/>
        </w:rPr>
      </w:pPr>
      <w:r w:rsidRPr="00872D83">
        <w:rPr>
          <w:rFonts w:ascii="Dante MT Std" w:hAnsi="Dante MT Std"/>
          <w:sz w:val="26"/>
          <w:szCs w:val="26"/>
          <w:u w:color="000000"/>
        </w:rPr>
        <w:t>The effect is shown in figure 6-13:</w:t>
      </w:r>
      <w:bookmarkStart w:id="83" w:name="到此"/>
      <w:bookmarkEnd w:id="83"/>
    </w:p>
    <w:p w14:paraId="06A6C334" w14:textId="77777777" w:rsidR="00751AE5" w:rsidRDefault="00751AE5" w:rsidP="00751AE5">
      <w:pPr>
        <w:keepNext/>
        <w:jc w:val="center"/>
      </w:pPr>
      <w:r>
        <w:rPr>
          <w:noProof/>
          <w:lang w:eastAsia="zh-CN"/>
        </w:rPr>
        <w:drawing>
          <wp:inline distT="0" distB="0" distL="0" distR="0" wp14:anchorId="6F226557" wp14:editId="1596A395">
            <wp:extent cx="2040128" cy="3635655"/>
            <wp:effectExtent l="0" t="0" r="0" b="0"/>
            <wp:docPr id="1073741948" name="officeArt object"/>
            <wp:cNvGraphicFramePr/>
            <a:graphic xmlns:a="http://schemas.openxmlformats.org/drawingml/2006/main">
              <a:graphicData uri="http://schemas.openxmlformats.org/drawingml/2006/picture">
                <pic:pic xmlns:pic="http://schemas.openxmlformats.org/drawingml/2006/picture">
                  <pic:nvPicPr>
                    <pic:cNvPr id="1073741828" name="6-13.png"/>
                    <pic:cNvPicPr/>
                  </pic:nvPicPr>
                  <pic:blipFill>
                    <a:blip r:embed="rId204">
                      <a:extLst/>
                    </a:blip>
                    <a:stretch>
                      <a:fillRect/>
                    </a:stretch>
                  </pic:blipFill>
                  <pic:spPr>
                    <a:xfrm>
                      <a:off x="0" y="0"/>
                      <a:ext cx="2040128" cy="3635655"/>
                    </a:xfrm>
                    <a:prstGeom prst="rect">
                      <a:avLst/>
                    </a:prstGeom>
                    <a:ln w="12700" cap="flat">
                      <a:noFill/>
                      <a:miter lim="400000"/>
                    </a:ln>
                    <a:effectLst/>
                  </pic:spPr>
                </pic:pic>
              </a:graphicData>
            </a:graphic>
          </wp:inline>
        </w:drawing>
      </w:r>
    </w:p>
    <w:p w14:paraId="469B59A3" w14:textId="77777777" w:rsidR="00751AE5" w:rsidRPr="00735E04" w:rsidRDefault="00751AE5" w:rsidP="00735E04">
      <w:pPr>
        <w:pStyle w:val="aa"/>
        <w:ind w:left="0" w:firstLine="0"/>
        <w:jc w:val="center"/>
        <w:rPr>
          <w:i w:val="0"/>
          <w:sz w:val="24"/>
          <w:szCs w:val="24"/>
        </w:rPr>
      </w:pPr>
      <w:r w:rsidRPr="00735E04">
        <w:rPr>
          <w:i w:val="0"/>
          <w:sz w:val="24"/>
          <w:szCs w:val="24"/>
        </w:rPr>
        <w:t>Figure 6-13 UIToolBar is hidden</w:t>
      </w:r>
    </w:p>
    <w:p w14:paraId="50CAA173"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This time, the button is hidden, which means the button is a subview of UIToolBar. Look for keyword “button” in subviews of UIToolBar, and we can easily locate UIToolbarButton:</w:t>
      </w:r>
    </w:p>
    <w:p w14:paraId="08A08D73"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xml:space="preserve">   |    |    |    |    |    |    | &lt;MailStatusBarView: 0x146c4110; frame = (69 0; 182 44); opaque = NO; autoresize = BM; layer = &lt;CALayer: 0x146f9f90&gt;&gt;</w:t>
      </w:r>
    </w:p>
    <w:p w14:paraId="125F31FF"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xml:space="preserve">   |    |    |    |    |    |    |    | &lt;MailStatusUpdateView: 0x146e6060; frame = (0 0; 182 44); opaque = NO; autoresize = W+H; layer = &lt;CALayer: 0x146c8840&gt;&gt;</w:t>
      </w:r>
    </w:p>
    <w:p w14:paraId="690DC678"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xml:space="preserve">   |    |    |    |    |    |    |    |    | &lt;UILabel: 0x14609610; frame = (40 21.5; 102 13.5); text = '3 Unsent Messages'; opaque = NO; userInteractionEnabled = NO; layer = &lt;_UILabelLayer: 0x146097f0&gt;&gt;</w:t>
      </w:r>
    </w:p>
    <w:p w14:paraId="5083EAB2"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xml:space="preserve">   |    |    |    |    |    |    |    |    | &lt;UILabel: 0x145f3020; frame = (43 8; 96.5 13.5); text = 'Updated Just Now'; opaque = NO; userInteractionEnabled = NO; layer = &lt;_UILabelLayer: 0x145f2e50&gt;&gt;</w:t>
      </w:r>
    </w:p>
    <w:p w14:paraId="6FCF873A"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lastRenderedPageBreak/>
        <w:t xml:space="preserve">   |    |    |    |    |    |    | &lt;UIToolbarButton: 0x14798410; frame = (285 0; 23 44); opaque = NO; gestureRecognizers = &lt;NSArray: 0x14799510&gt;; layer = &lt;CALayer: 0x14798510&gt;&gt;</w:t>
      </w:r>
    </w:p>
    <w:p w14:paraId="0783B0BD"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Let’s see whether it is “compose” button with the following commands:</w:t>
      </w:r>
    </w:p>
    <w:p w14:paraId="621FEF17"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cy# [#0x146f62a0 setHidden:NO]</w:t>
      </w:r>
    </w:p>
    <w:p w14:paraId="7E243A8A"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cy# [#0x14798410 setHidden:YES]</w:t>
      </w:r>
    </w:p>
    <w:p w14:paraId="4EE6C3A2"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The button is hidden as expected, as shown in figure 6-14:</w:t>
      </w:r>
    </w:p>
    <w:p w14:paraId="05EBEF4D" w14:textId="77777777" w:rsidR="00751AE5" w:rsidRDefault="00751AE5" w:rsidP="00751AE5">
      <w:pPr>
        <w:keepNext/>
        <w:jc w:val="center"/>
      </w:pPr>
      <w:r>
        <w:rPr>
          <w:noProof/>
          <w:lang w:eastAsia="zh-CN"/>
        </w:rPr>
        <w:drawing>
          <wp:inline distT="0" distB="0" distL="0" distR="0" wp14:anchorId="4F0E5109" wp14:editId="7347B22A">
            <wp:extent cx="2023873" cy="3606800"/>
            <wp:effectExtent l="0" t="0" r="0" b="0"/>
            <wp:docPr id="1073741949" name="officeArt object"/>
            <wp:cNvGraphicFramePr/>
            <a:graphic xmlns:a="http://schemas.openxmlformats.org/drawingml/2006/main">
              <a:graphicData uri="http://schemas.openxmlformats.org/drawingml/2006/picture">
                <pic:pic xmlns:pic="http://schemas.openxmlformats.org/drawingml/2006/picture">
                  <pic:nvPicPr>
                    <pic:cNvPr id="1073741829" name="6-13.png"/>
                    <pic:cNvPicPr/>
                  </pic:nvPicPr>
                  <pic:blipFill>
                    <a:blip r:embed="rId205">
                      <a:extLst/>
                    </a:blip>
                    <a:stretch>
                      <a:fillRect/>
                    </a:stretch>
                  </pic:blipFill>
                  <pic:spPr>
                    <a:xfrm>
                      <a:off x="0" y="0"/>
                      <a:ext cx="2023873" cy="3606800"/>
                    </a:xfrm>
                    <a:prstGeom prst="rect">
                      <a:avLst/>
                    </a:prstGeom>
                    <a:ln w="12700" cap="flat">
                      <a:noFill/>
                      <a:miter lim="400000"/>
                    </a:ln>
                    <a:effectLst/>
                  </pic:spPr>
                </pic:pic>
              </a:graphicData>
            </a:graphic>
          </wp:inline>
        </w:drawing>
      </w:r>
    </w:p>
    <w:p w14:paraId="47482175" w14:textId="77777777" w:rsidR="00751AE5" w:rsidRPr="00735E04" w:rsidRDefault="00751AE5" w:rsidP="00735E04">
      <w:pPr>
        <w:pStyle w:val="aa"/>
        <w:ind w:left="0" w:firstLine="0"/>
        <w:jc w:val="center"/>
        <w:rPr>
          <w:i w:val="0"/>
          <w:sz w:val="24"/>
          <w:szCs w:val="24"/>
        </w:rPr>
      </w:pPr>
      <w:r w:rsidRPr="00735E04">
        <w:rPr>
          <w:i w:val="0"/>
          <w:sz w:val="24"/>
          <w:szCs w:val="24"/>
        </w:rPr>
        <w:t>Figure 6-14 Button is hidden</w:t>
      </w:r>
    </w:p>
    <w:p w14:paraId="35386018"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Now, we have successfully located “compose” button, and its description is &lt;UIToolbarButton: 0x14798410; frame = (285 0; 23 44); opaque = NO; gestureRecognizers = &lt;NSArray: 0x14799510&gt;; layer = &lt;CALayer: 0x14798510&gt;&gt;. Next, we need to find out its UI function.</w:t>
      </w:r>
    </w:p>
    <w:p w14:paraId="4ECB4359" w14:textId="77777777" w:rsidR="00751AE5" w:rsidRPr="00735E04" w:rsidRDefault="00751AE5" w:rsidP="00A16731">
      <w:pPr>
        <w:pStyle w:val="4"/>
        <w:numPr>
          <w:ilvl w:val="3"/>
          <w:numId w:val="73"/>
        </w:numPr>
      </w:pPr>
      <w:r w:rsidRPr="00735E04">
        <w:t>Find out UI function of “compose” button</w:t>
      </w:r>
    </w:p>
    <w:p w14:paraId="66E383DF"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 xml:space="preserve">UI function of a button is its response method after tapping it. Usually we use [UIControl addTarget:action:forControlEvents:] to add a response method to a UIView object (I haven’t seen any exceptions so far). Meanwhile, the method [UIControl actionsForTarget:forControlEvent:] offers a way to get the response method of a UIControl object. Based on this, as long as the view we get in the last step is a subclass of UIControl (Again, I haven’t seen any exceptions so far), we can find out its response method. More specifically in </w:t>
      </w:r>
      <w:r w:rsidRPr="00735E04">
        <w:rPr>
          <w:rFonts w:ascii="Dante MT Std" w:hAnsi="Dante MT Std"/>
          <w:sz w:val="26"/>
          <w:szCs w:val="26"/>
          <w:u w:color="000000"/>
        </w:rPr>
        <w:lastRenderedPageBreak/>
        <w:t>this example, we do it like this:</w:t>
      </w:r>
    </w:p>
    <w:p w14:paraId="4146FA59"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cy# button = #0x14798410</w:t>
      </w:r>
    </w:p>
    <w:p w14:paraId="5AFEF73B"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#"&lt;UIToolbarButton: 0x14798410; frame = (285 0; 23 44); hidden = YES; opaque = NO; gestureRecognizers = &lt;NSArray: 0x14799510&gt;; layer = &lt;CALayer: 0x14798510&gt;&gt;"</w:t>
      </w:r>
    </w:p>
    <w:p w14:paraId="025F768B"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cy# [button allTargets]</w:t>
      </w:r>
    </w:p>
    <w:p w14:paraId="23535963"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[NSSet setWithArray:@[#"&lt;ComposeButtonItem: 0x14609d00&gt;"]]]</w:t>
      </w:r>
    </w:p>
    <w:p w14:paraId="4F98E8DB"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cy# [button allControlEvents]</w:t>
      </w:r>
    </w:p>
    <w:p w14:paraId="382A0BC0"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64</w:t>
      </w:r>
    </w:p>
    <w:p w14:paraId="401197B2"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cy# [button actionsForTarget:#0x14609d00 forControlEvent:64]</w:t>
      </w:r>
    </w:p>
    <w:p w14:paraId="7DF5646C"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@["_sendAction:withEvent:"]</w:t>
      </w:r>
    </w:p>
    <w:p w14:paraId="4A1A7E7E"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Therefore, after tapping “compose” button, Mail calls [ComposeButtonItem _sendAction:withEvent:], we have successfully found the response method. Inject with Cycript, locate UI control object, and then find out its UI function, it’s fairly easy as you see. If you still don’t get it, we will repeat these steps on MobilePhoneSettings, please pay attention.</w:t>
      </w:r>
    </w:p>
    <w:p w14:paraId="757379F8" w14:textId="77777777" w:rsidR="00751AE5" w:rsidRDefault="00751AE5" w:rsidP="00A16731">
      <w:pPr>
        <w:pStyle w:val="4"/>
        <w:numPr>
          <w:ilvl w:val="3"/>
          <w:numId w:val="74"/>
        </w:numPr>
      </w:pPr>
      <w:r>
        <w:t>Inject Cycript into MobilePhoneSettings</w:t>
      </w:r>
    </w:p>
    <w:p w14:paraId="6A1B02E5"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You should be very familiar with the following operation for now:</w:t>
      </w:r>
    </w:p>
    <w:p w14:paraId="294B094C"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FunMaker-5:~ root# ps -e | grep /Applications</w:t>
      </w:r>
    </w:p>
    <w:p w14:paraId="3EB076FC"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xml:space="preserve">  596 ??         0:01.50 /Applications/MessagesNotificationViewService.app/MessagesNotificationViewService</w:t>
      </w:r>
    </w:p>
    <w:p w14:paraId="12D17B3D"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xml:space="preserve">  623 ??         0:08.55 /Applications/InCallService.app/InCallService</w:t>
      </w:r>
    </w:p>
    <w:p w14:paraId="097196E6"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xml:space="preserve">  748 ??         0:01.36 /Applications/MobileMail.app/MobileMail</w:t>
      </w:r>
    </w:p>
    <w:p w14:paraId="65B6B0D2"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xml:space="preserve">  750 ??         0:01.82 /Applications/Preferences.app/Preferences</w:t>
      </w:r>
    </w:p>
    <w:p w14:paraId="2CAA5C21"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xml:space="preserve">  755 ttys000    0:00.01 grep /Applications</w:t>
      </w:r>
    </w:p>
    <w:p w14:paraId="1E9D30C9"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FunMaker-5:~ root# cycript -p Preferences</w:t>
      </w:r>
    </w:p>
    <w:p w14:paraId="0F655DD9"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Be careful, Settings App’s name is Preferences. It will show frequently in this chapter, please keep an eye.</w:t>
      </w:r>
    </w:p>
    <w:p w14:paraId="3ECE049B" w14:textId="77777777" w:rsidR="00751AE5" w:rsidRPr="00735E04" w:rsidRDefault="00751AE5" w:rsidP="00A16731">
      <w:pPr>
        <w:pStyle w:val="4"/>
        <w:numPr>
          <w:ilvl w:val="3"/>
          <w:numId w:val="74"/>
        </w:numPr>
      </w:pPr>
      <w:r w:rsidRPr="00735E04">
        <w:t>Examine the view hierarchy of “Phone” view, and locate the top cell</w:t>
      </w:r>
    </w:p>
    <w:p w14:paraId="00937FAF"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As usual, let’s take a look at the view hierarchy first:</w:t>
      </w:r>
    </w:p>
    <w:p w14:paraId="35961A17"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cy# ?expand</w:t>
      </w:r>
    </w:p>
    <w:p w14:paraId="5A73C311"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expand == true</w:t>
      </w:r>
    </w:p>
    <w:p w14:paraId="260F38E5"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cy# [[UIApp keyWindow] recursiveDescription]</w:t>
      </w:r>
    </w:p>
    <w:p w14:paraId="31067B3D"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@"&lt;UIWindow: 0x17d62e00; frame = (0 0; 320 568); autoresize = H; gestureRecognizers = &lt;NSArray: 0x17d589b0&gt;; layer = &lt;UIWindowLayer: 0x17d21c60&gt;&gt;</w:t>
      </w:r>
    </w:p>
    <w:p w14:paraId="60B2A907"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xml:space="preserve">   | &lt;UILayoutContainerView: 0x17d86620; frame = (0 0; 320 568); autoresize = W+H; layer = &lt;CALayer: 0x17d863b0&gt;&gt;</w:t>
      </w:r>
    </w:p>
    <w:p w14:paraId="410B5187"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xml:space="preserve">   |    | &lt;UIView: 0x17ef2430; frame = (0 0; 320 0); layer = &lt;CALayer: 0x17ef24a0&gt;&gt;</w:t>
      </w:r>
    </w:p>
    <w:p w14:paraId="6A4375AB"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xml:space="preserve">   |    | &lt;UILayoutContainerView: 0x17d7eb80; frame = (0 0; 320 568); clipsToBounds = YES; gestureRecognizers = &lt;NSArray: 0x17eb6400&gt;; layer = &lt;CALayer: 0x17d7ed60&gt;&gt;</w:t>
      </w:r>
    </w:p>
    <w:p w14:paraId="390601DB"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hAnsi="Monaco"/>
          <w:sz w:val="20"/>
          <w:szCs w:val="20"/>
          <w:shd w:val="clear" w:color="auto" w:fill="D8D8D8"/>
        </w:rPr>
        <w:t>……</w:t>
      </w:r>
    </w:p>
    <w:p w14:paraId="3681F524"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lastRenderedPageBreak/>
        <w:t xml:space="preserve">   |    |    |    |    |    |    |    |    |    |    | &lt;PSTableCell: 0x17f92890; baseClass = UITableViewCell; frame = (0 35; 320 44); text = 'My Number'; autoresize = W; tag = 2; layer = &lt;CALayer: 0x17f92a60&gt;&gt;</w:t>
      </w:r>
    </w:p>
    <w:p w14:paraId="32A643F7"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xml:space="preserve">   |    |    |    |    |    |    |    |    |    |    |    | &lt;UITableViewCellContentView: 0x17f92ad0; frame = (0 0; 287 43.5); gestureRecognizers = &lt;NSArray: 0x17f92ce0&gt;; layer = &lt;CALayer: 0x17f92b40&gt;&gt;</w:t>
      </w:r>
    </w:p>
    <w:p w14:paraId="2F8A2510"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xml:space="preserve">   |    |    |    |    |    |    |    |    |    |    |    |    | &lt;UITableViewLabel: 0x17f92d30; frame = (15 12; 90 20.5); text = 'My Number'; userInteractionEnabled = NO; layer = &lt;_UILabelLayer: 0x17f92df0&gt;&gt;</w:t>
      </w:r>
    </w:p>
    <w:p w14:paraId="61BC917B"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xml:space="preserve">   |    |    |    |    |    |    |    |    |    |    |    |    | &lt;UITableViewLabel: 0x17f93060; frame = (132.5 12; 152.5 20.5); text = '+86PhoneNumber'; userInteractionEnabled = NO; layer = &lt;_UILabelLayer: 0x17f93120&gt;&gt;</w:t>
      </w:r>
    </w:p>
    <w:p w14:paraId="1A25FE24"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It’s easy to locate the control object that shows “+86PhoneNumber”, and we can say for sure its cell is a PSTableCell object without test. Try to hide this cell to verify our guesses:</w:t>
      </w:r>
    </w:p>
    <w:p w14:paraId="3E93787B"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cy# [#0x17f92890 setHidden:YES]</w:t>
      </w:r>
    </w:p>
    <w:p w14:paraId="3A81D283"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Now, MobilePhoneSettings looks like figure 6-15:</w:t>
      </w:r>
    </w:p>
    <w:p w14:paraId="2175BE8A" w14:textId="77777777" w:rsidR="00751AE5" w:rsidRDefault="00751AE5" w:rsidP="00751AE5">
      <w:pPr>
        <w:keepNext/>
        <w:jc w:val="center"/>
      </w:pPr>
      <w:r>
        <w:rPr>
          <w:noProof/>
          <w:lang w:eastAsia="zh-CN"/>
        </w:rPr>
        <w:drawing>
          <wp:inline distT="0" distB="0" distL="0" distR="0" wp14:anchorId="208AE4AE" wp14:editId="0B739E96">
            <wp:extent cx="2023873" cy="3606800"/>
            <wp:effectExtent l="0" t="0" r="0" b="0"/>
            <wp:docPr id="1073741950" name="officeArt object"/>
            <wp:cNvGraphicFramePr/>
            <a:graphic xmlns:a="http://schemas.openxmlformats.org/drawingml/2006/main">
              <a:graphicData uri="http://schemas.openxmlformats.org/drawingml/2006/picture">
                <pic:pic xmlns:pic="http://schemas.openxmlformats.org/drawingml/2006/picture">
                  <pic:nvPicPr>
                    <pic:cNvPr id="1073741830" name="6-15.png"/>
                    <pic:cNvPicPr/>
                  </pic:nvPicPr>
                  <pic:blipFill>
                    <a:blip r:embed="rId206">
                      <a:extLst/>
                    </a:blip>
                    <a:stretch>
                      <a:fillRect/>
                    </a:stretch>
                  </pic:blipFill>
                  <pic:spPr>
                    <a:xfrm>
                      <a:off x="0" y="0"/>
                      <a:ext cx="2023873" cy="3606800"/>
                    </a:xfrm>
                    <a:prstGeom prst="rect">
                      <a:avLst/>
                    </a:prstGeom>
                    <a:ln w="12700" cap="flat">
                      <a:noFill/>
                      <a:miter lim="400000"/>
                    </a:ln>
                    <a:effectLst/>
                  </pic:spPr>
                </pic:pic>
              </a:graphicData>
            </a:graphic>
          </wp:inline>
        </w:drawing>
      </w:r>
    </w:p>
    <w:p w14:paraId="3D1B6A88" w14:textId="77777777" w:rsidR="00751AE5" w:rsidRPr="00735E04" w:rsidRDefault="00751AE5" w:rsidP="00735E04">
      <w:pPr>
        <w:pStyle w:val="aa"/>
        <w:ind w:left="0" w:firstLine="0"/>
        <w:jc w:val="center"/>
        <w:rPr>
          <w:i w:val="0"/>
          <w:sz w:val="24"/>
          <w:szCs w:val="24"/>
        </w:rPr>
      </w:pPr>
      <w:r w:rsidRPr="00735E04">
        <w:rPr>
          <w:i w:val="0"/>
          <w:sz w:val="24"/>
          <w:szCs w:val="24"/>
        </w:rPr>
        <w:t>Figure 6-15 Hide the top cell</w:t>
      </w:r>
    </w:p>
    <w:p w14:paraId="5FD2B84C"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So the description of the top cell is &lt;PSTableCell: 0x17f92890; baseClass = UITableViewCell; frame = (0 35; 320 44); text = 'My Number'; autoresize = W; tag = 2; layer = &lt;CALayer: 0x17f92a60&gt;&gt;. Unlike “compose” button, our current target is not the response method of this cell (i.e. function), but the content (i.e. data) it shows, hence actionsForTarget:forControlEvent: is no longer our choice. Facing this kind of situation, what shall we do?</w:t>
      </w:r>
    </w:p>
    <w:p w14:paraId="31F53418"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lastRenderedPageBreak/>
        <w:t>In most cases, data we are interested in would not be a constant. If this data is constantly 1, I believe you won’t be interested at all. So, when our target is a variable, one question needs to be thought about: where does the variable come from?</w:t>
      </w:r>
    </w:p>
    <w:p w14:paraId="26DC598F"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Any variable does not come from nowhere. It originates from a data source and is generated by a specific algorithm. Usually, our focus is on that algorithm, namely, how the data source becomes the variable. This process is usually comprised of multiple functions, which form a call chain like the pseudo code below:</w:t>
      </w:r>
    </w:p>
    <w:p w14:paraId="6E647872"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id dataSource = ?; // head</w:t>
      </w:r>
    </w:p>
    <w:p w14:paraId="1F6DA1C8"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id a = function(dataSource);</w:t>
      </w:r>
    </w:p>
    <w:p w14:paraId="4BE42C94"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id b = function(a);</w:t>
      </w:r>
    </w:p>
    <w:p w14:paraId="0B8F0914"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id c = function(b);</w:t>
      </w:r>
    </w:p>
    <w:p w14:paraId="095BF98B"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hAnsi="Monaco"/>
          <w:sz w:val="20"/>
          <w:szCs w:val="20"/>
          <w:shd w:val="clear" w:color="auto" w:fill="D8D8D8"/>
        </w:rPr>
        <w:t>…</w:t>
      </w:r>
    </w:p>
    <w:p w14:paraId="28810298"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id z = function(y);</w:t>
      </w:r>
    </w:p>
    <w:p w14:paraId="784D446D"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NSString *myPhoneNumber = function(z); // tail</w:t>
      </w:r>
    </w:p>
    <w:p w14:paraId="4747072D"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 xml:space="preserve">The variable is already known, and we’re at the tail of the call chain. Reverse engineering, as its name suggests, enables us to track from the tail back to the head. In this process we will find out every function in this chain, so that we can regenerate the whole algorithm. In a nutshell, to regenerate the algorithm is to record every data source (data source’s data source, and so on. Hereafter referred to as the Nth data source) and the trace of function calls along the trip. When the Nth data source of the variable is a determined data (say in this chapter, the Nth data source is the SIM card), the functions between Nth data source and variable is the algorithm. Confused? It’ll become clearer after this example. </w:t>
      </w:r>
    </w:p>
    <w:p w14:paraId="0AEB33AD" w14:textId="77777777" w:rsidR="00751AE5" w:rsidRPr="00735E04" w:rsidRDefault="00751AE5" w:rsidP="00A16731">
      <w:pPr>
        <w:pStyle w:val="4"/>
        <w:numPr>
          <w:ilvl w:val="3"/>
          <w:numId w:val="74"/>
        </w:numPr>
      </w:pPr>
      <w:r w:rsidRPr="00735E04">
        <w:t>Find the UI function of the top cell</w:t>
      </w:r>
    </w:p>
    <w:p w14:paraId="7C2A1DA8" w14:textId="77777777" w:rsidR="00751AE5" w:rsidRDefault="00751AE5" w:rsidP="00751AE5">
      <w:pPr>
        <w:keepNext/>
        <w:jc w:val="center"/>
      </w:pPr>
      <w:r>
        <w:rPr>
          <w:noProof/>
          <w:lang w:eastAsia="zh-CN"/>
        </w:rPr>
        <w:drawing>
          <wp:inline distT="0" distB="0" distL="0" distR="0" wp14:anchorId="6D979CE2" wp14:editId="6C6A7360">
            <wp:extent cx="3596641" cy="2026108"/>
            <wp:effectExtent l="0" t="0" r="0" b="0"/>
            <wp:docPr id="1073741951" name="officeArt object"/>
            <wp:cNvGraphicFramePr/>
            <a:graphic xmlns:a="http://schemas.openxmlformats.org/drawingml/2006/main">
              <a:graphicData uri="http://schemas.openxmlformats.org/drawingml/2006/picture">
                <pic:pic xmlns:pic="http://schemas.openxmlformats.org/drawingml/2006/picture">
                  <pic:nvPicPr>
                    <pic:cNvPr id="1073741831" name="6-16.png"/>
                    <pic:cNvPicPr/>
                  </pic:nvPicPr>
                  <pic:blipFill>
                    <a:blip r:embed="rId207">
                      <a:extLst/>
                    </a:blip>
                    <a:stretch>
                      <a:fillRect/>
                    </a:stretch>
                  </pic:blipFill>
                  <pic:spPr>
                    <a:xfrm>
                      <a:off x="0" y="0"/>
                      <a:ext cx="3596641" cy="2026108"/>
                    </a:xfrm>
                    <a:prstGeom prst="rect">
                      <a:avLst/>
                    </a:prstGeom>
                    <a:ln w="12700" cap="flat">
                      <a:noFill/>
                      <a:miter lim="400000"/>
                    </a:ln>
                    <a:effectLst/>
                  </pic:spPr>
                </pic:pic>
              </a:graphicData>
            </a:graphic>
          </wp:inline>
        </w:drawing>
      </w:r>
    </w:p>
    <w:p w14:paraId="76C09D81" w14:textId="77777777" w:rsidR="00751AE5" w:rsidRPr="00735E04" w:rsidRDefault="00751AE5" w:rsidP="00735E04">
      <w:pPr>
        <w:pStyle w:val="aa"/>
        <w:ind w:left="0" w:firstLine="0"/>
        <w:jc w:val="center"/>
        <w:rPr>
          <w:i w:val="0"/>
          <w:sz w:val="24"/>
          <w:szCs w:val="24"/>
        </w:rPr>
      </w:pPr>
      <w:r w:rsidRPr="00735E04">
        <w:rPr>
          <w:i w:val="0"/>
          <w:sz w:val="24"/>
          <w:szCs w:val="24"/>
        </w:rPr>
        <w:t>Figure 6-16 MVC design pattern, taken from Stanford CS 193P</w:t>
      </w:r>
    </w:p>
    <w:p w14:paraId="56675838"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 xml:space="preserve">According to MVC design pattern (as shown in figure 6-16), M stands for model, namely, </w:t>
      </w:r>
      <w:r w:rsidRPr="00735E04">
        <w:rPr>
          <w:rFonts w:ascii="Dante MT Std" w:hAnsi="Dante MT Std"/>
          <w:sz w:val="26"/>
          <w:szCs w:val="26"/>
          <w:u w:color="000000"/>
        </w:rPr>
        <w:lastRenderedPageBreak/>
        <w:t>the data source, which is unknown; V stands for view, namely, the top cell, which is known; C stands for controller, which is unknown. M and V has no direct relations, while C can directly access both M and V, and is the communication center of MVC. If we can make use of the known V to acquire C, can’t we access M via C to get the data source? This method is logically accessible, is it practicable?</w:t>
      </w:r>
    </w:p>
    <w:p w14:paraId="55B04E02"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Based on my professional experiences so far, getting C from V is 100% doable; the key is the public method [UIResponder nextResponder], which has the same position to recursiveDescription in my heart. Its description is:</w:t>
      </w:r>
    </w:p>
    <w:p w14:paraId="67AD919E"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“The UIResponder class does not store or set the next responder automatically, instead returning nil by default. Subclasses must override this method to set the next responder. UIView implements this method by returning the UIViewController object that manages it (if it has one) or its superview (if it doesn’t); UIViewController implements the method by returning its view’s superview; UIWindow returns the application object, and UIApplication returns nil.”</w:t>
      </w:r>
    </w:p>
    <w:p w14:paraId="08B85403"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It means that for a V, the return value of nextResponder is either the corresponding C or its superview. Because none of M, V or C can be absent in an App, C exists fore sure, namely, there must be a [V nextResponder] that returns a C. Besides, we can get all Vs from recursiveDescription, so getting C from known V is approachable, then M is not far from us.</w:t>
      </w:r>
    </w:p>
    <w:p w14:paraId="227BA300"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Therefore, our current target is to get C of the top cell, and it’s relatively easy; keep calling nextResponder from cell, until a C is returned:</w:t>
      </w:r>
    </w:p>
    <w:p w14:paraId="7C28FB68"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cy# [#0x17f92890 nextResponder]</w:t>
      </w:r>
    </w:p>
    <w:p w14:paraId="4B41BEC4"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#"&lt;UITableViewWrapperView: 0x17eb4fc0; frame = (0 0; 320 504); gestureRecognizers = &lt;NSArray: 0x17ee5230&gt;; layer = &lt;CALayer: 0x17ee5170&gt;; contentOffset: {0, 0}; contentSize: {320, 504}&gt;"</w:t>
      </w:r>
    </w:p>
    <w:p w14:paraId="344033F4"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cy# [#0x17eb4fc0 nextResponder]</w:t>
      </w:r>
    </w:p>
    <w:p w14:paraId="1E15EDD0"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#"&lt;UITableView: 0x16c69e00; frame = (0 0; 320 568); autoresize = W+H; gestureRecognizers = &lt;NSArray: 0x17f4ace0&gt;; layer = &lt;CALayer: 0x17f4ac20&gt;; contentOffset: {0, -64}; contentSize: {320, 717.5}&gt;"</w:t>
      </w:r>
    </w:p>
    <w:p w14:paraId="4A50F3B1"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cy# [#0x16c69e00 nextResponder]</w:t>
      </w:r>
    </w:p>
    <w:p w14:paraId="1EA1B0CF"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#"&lt;UIView: 0x17ebf2b0; frame = (0 0; 320 568); autoresize = W+H; layer = &lt;CALayer: 0x17ebf320&gt;&gt;"</w:t>
      </w:r>
    </w:p>
    <w:p w14:paraId="3C08B111"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cy# [#0x17ebf2b0 nextResponder]</w:t>
      </w:r>
    </w:p>
    <w:p w14:paraId="347DB809"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#"&lt;PhoneSettingsController 0x17f411e0: navItem &lt;UINavigationItem: 0x17dae890&gt;, view &lt;UITableView: 0x16c69e00; frame = (0 0; 320 568); autoresize = W+H; gestureRecognizers = &lt;NSArray: 0x17f4ace0&gt;; layer = &lt;CALayer: 0x17f4ac20&gt;; contentOffset: {0, -64}; contentSize: {320, 717.5}&gt;&gt;"</w:t>
      </w:r>
    </w:p>
    <w:p w14:paraId="560A0976"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 xml:space="preserve">As soon as we get C, we can search in C’s header for clues of M. In this example, first we need to locate the binary that contains PhoneSettingsController, we aren’t sure whether it </w:t>
      </w:r>
      <w:r w:rsidRPr="00735E04">
        <w:rPr>
          <w:rFonts w:ascii="Dante MT Std" w:hAnsi="Dante MT Std"/>
          <w:sz w:val="26"/>
          <w:szCs w:val="26"/>
          <w:u w:color="000000"/>
        </w:rPr>
        <w:lastRenderedPageBreak/>
        <w:t>comes from Preferences.app or a certain PreferenceBundle. In this case, a simple test would be all good:</w:t>
      </w:r>
    </w:p>
    <w:p w14:paraId="5A19C5B0"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xml:space="preserve">FunMaker-5:~ root# grep -r PhoneSettingsController /Applications/Preferences.app/ </w:t>
      </w:r>
    </w:p>
    <w:p w14:paraId="29C1D844"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FunMaker-5:~ root# grep -r PhoneSettingsController /System/Library/</w:t>
      </w:r>
    </w:p>
    <w:p w14:paraId="0C926EB1"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Binary file /System/Library/Caches/com.apple.dyld/dyld_shared_cache_armv7s matches</w:t>
      </w:r>
    </w:p>
    <w:p w14:paraId="68AD2270"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grep: /System/Library/Caches/com.apple.dyld/enable-dylibs-to-override-cache: No such file or directory</w:t>
      </w:r>
    </w:p>
    <w:p w14:paraId="550F0DFC"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grep: /System/Library/Frameworks/CoreGraphics.framework/Resources/libCGCorePDF.dylib: No such file or directory</w:t>
      </w:r>
    </w:p>
    <w:p w14:paraId="3D985A95"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grep: /System/Library/Frameworks/CoreGraphics.framework/Resources/libCMSBuiltin.dylib: No such file or directory</w:t>
      </w:r>
    </w:p>
    <w:p w14:paraId="18D7DE66"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grep: /System/Library/Frameworks/CoreGraphics.framework/Resources/libCMaps.dylib: No such file or directory</w:t>
      </w:r>
    </w:p>
    <w:p w14:paraId="2C7BA17C"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grep: /System/Library/Frameworks/System.framework/System: No such file or directory</w:t>
      </w:r>
    </w:p>
    <w:p w14:paraId="1DEECEE4"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Binary file /System/Library/PreferenceBundles/MobilePhoneSettings.bundle/Info.plist matches</w:t>
      </w:r>
    </w:p>
    <w:p w14:paraId="6D83C72F"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It seems that this class comes from MobilePhoneSettings.bundle. Next, class-dump its binary and open PhoneSettingsController.h:</w:t>
      </w:r>
    </w:p>
    <w:p w14:paraId="737D456A"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@interface PhoneSettingsController : PhoneSettingsListController &lt;TPSetPINViewControllerDelegate&gt;</w:t>
      </w:r>
    </w:p>
    <w:p w14:paraId="27DCF091"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hAnsi="Monaco"/>
          <w:sz w:val="20"/>
          <w:szCs w:val="20"/>
          <w:shd w:val="clear" w:color="auto" w:fill="D8D8D8"/>
        </w:rPr>
        <w:t>……</w:t>
      </w:r>
    </w:p>
    <w:p w14:paraId="6205A44B"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(id)myNumber:(id)arg1;</w:t>
      </w:r>
    </w:p>
    <w:p w14:paraId="0D7CC53D"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(void)setMyNumber:(id)arg1 specifier:(id)arg2;</w:t>
      </w:r>
    </w:p>
    <w:p w14:paraId="06A76F88"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hAnsi="Monaco"/>
          <w:sz w:val="20"/>
          <w:szCs w:val="20"/>
          <w:shd w:val="clear" w:color="auto" w:fill="D8D8D8"/>
        </w:rPr>
        <w:t>……</w:t>
      </w:r>
    </w:p>
    <w:p w14:paraId="606E7AFD"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(id)tableView:(id)arg1 cellForRowAtIndexPath:(id)arg2;</w:t>
      </w:r>
    </w:p>
    <w:p w14:paraId="097119CD"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p>
    <w:p w14:paraId="52F77170"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@end</w:t>
      </w:r>
    </w:p>
    <w:p w14:paraId="79C7B6B7"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From the above snippet, we know the first 2 methods have obvious relationships with my number. While in a more general manner, the 3rd method is used for initializing all cells, it can be regarded as the UI function of cells. Therefore, data source of the top cell certainly lies in these 3 methods, and we’ll take the 3rd method as an example. Let’s set a breakpoint at the end of [PhoneSettingsController tableView:cellForRowAtIndexPath:] with LLDB, and see if the return value contains my number. Attach debugserver to Preferences, then connect LLDB to debugserver, and check the ASLR offset of MobilePhoneSettings:</w:t>
      </w:r>
    </w:p>
    <w:p w14:paraId="7DB9934C"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(lldb) image list -o -f</w:t>
      </w:r>
    </w:p>
    <w:p w14:paraId="5354BE5F"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0] 0x00078000 /private/var/db/stash/_.29LMeZ/Applications/Preferences.app/Preferences(0x000000000007c000)</w:t>
      </w:r>
    </w:p>
    <w:p w14:paraId="751834C6"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1] 0x00231000 /Library/MobileSubstrate/MobileSubstrate.dylib(0x0000000000231000)</w:t>
      </w:r>
    </w:p>
    <w:p w14:paraId="3CAD9035"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2] 0x06db3000 /Users/snakeninny/Library/Developer/Xcode/iOS DeviceSupport/8.1 (12B411)/Symbols/System/Library/PrivateFrameworks/BulletinBoard.framework/BulletinBoard</w:t>
      </w:r>
    </w:p>
    <w:p w14:paraId="698219E4"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3] 0x06db3000 /Users/snakeninny/Library/Developer/Xcode/iOS DeviceSupport/8.1 (12B411)/Symbols/System/Library/Frameworks/CoreFoundation.framework/CoreFoundation</w:t>
      </w:r>
    </w:p>
    <w:p w14:paraId="3F283B76"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hAnsi="Monaco"/>
          <w:sz w:val="20"/>
          <w:szCs w:val="20"/>
          <w:shd w:val="clear" w:color="auto" w:fill="D8D8D8"/>
        </w:rPr>
        <w:t>……</w:t>
      </w:r>
    </w:p>
    <w:p w14:paraId="057DEC79"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lastRenderedPageBreak/>
        <w:t>[322] 0x06db3000 /Users/snakeninny/Library/Developer/Xcode/iOS DeviceSupport/8.1 (12B411)/Symbols/System/Library/PreferenceBundles/MobilePhoneSettings.bundle/MobilePhoneSettings</w:t>
      </w:r>
    </w:p>
    <w:p w14:paraId="4AE57FD3"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hAnsi="Monaco"/>
          <w:sz w:val="20"/>
          <w:szCs w:val="20"/>
          <w:shd w:val="clear" w:color="auto" w:fill="D8D8D8"/>
        </w:rPr>
        <w:t>……</w:t>
      </w:r>
    </w:p>
    <w:p w14:paraId="61659F63"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As we can see, the ASLR offset of MobilePhoneSettings is 0x6db3000. Then check the address of the last instruction in [PhoneSettingsController tableView:cellForRowAtIndexPath:], as shown in figure 6-17:</w:t>
      </w:r>
    </w:p>
    <w:p w14:paraId="12A07BB9" w14:textId="77777777" w:rsidR="00751AE5" w:rsidRDefault="00751AE5" w:rsidP="00751AE5">
      <w:pPr>
        <w:keepNext/>
        <w:jc w:val="center"/>
      </w:pPr>
      <w:r>
        <w:rPr>
          <w:noProof/>
          <w:lang w:eastAsia="zh-CN"/>
        </w:rPr>
        <w:drawing>
          <wp:inline distT="0" distB="0" distL="0" distR="0" wp14:anchorId="4AD90BA8" wp14:editId="03A10786">
            <wp:extent cx="5670144" cy="515468"/>
            <wp:effectExtent l="0" t="0" r="0" b="0"/>
            <wp:docPr id="1073741952" name="officeArt object"/>
            <wp:cNvGraphicFramePr/>
            <a:graphic xmlns:a="http://schemas.openxmlformats.org/drawingml/2006/main">
              <a:graphicData uri="http://schemas.openxmlformats.org/drawingml/2006/picture">
                <pic:pic xmlns:pic="http://schemas.openxmlformats.org/drawingml/2006/picture">
                  <pic:nvPicPr>
                    <pic:cNvPr id="1073741832" name="6-17.png"/>
                    <pic:cNvPicPr/>
                  </pic:nvPicPr>
                  <pic:blipFill>
                    <a:blip r:embed="rId208">
                      <a:extLst/>
                    </a:blip>
                    <a:stretch>
                      <a:fillRect/>
                    </a:stretch>
                  </pic:blipFill>
                  <pic:spPr>
                    <a:xfrm>
                      <a:off x="0" y="0"/>
                      <a:ext cx="5670144" cy="515468"/>
                    </a:xfrm>
                    <a:prstGeom prst="rect">
                      <a:avLst/>
                    </a:prstGeom>
                    <a:ln w="12700" cap="flat">
                      <a:noFill/>
                      <a:miter lim="400000"/>
                    </a:ln>
                    <a:effectLst/>
                  </pic:spPr>
                </pic:pic>
              </a:graphicData>
            </a:graphic>
          </wp:inline>
        </w:drawing>
      </w:r>
    </w:p>
    <w:p w14:paraId="31B72B1F" w14:textId="77777777" w:rsidR="00751AE5" w:rsidRPr="00735E04" w:rsidRDefault="00751AE5" w:rsidP="00735E04">
      <w:pPr>
        <w:pStyle w:val="aa"/>
        <w:ind w:left="0" w:firstLine="0"/>
        <w:jc w:val="center"/>
        <w:rPr>
          <w:i w:val="0"/>
          <w:sz w:val="24"/>
          <w:szCs w:val="24"/>
        </w:rPr>
      </w:pPr>
      <w:r w:rsidRPr="00735E04">
        <w:rPr>
          <w:i w:val="0"/>
          <w:sz w:val="24"/>
          <w:szCs w:val="24"/>
        </w:rPr>
        <w:t>Figure 6-17 [PhoneSettingsController tableView:cellForRowAtIndexPath:]</w:t>
      </w:r>
    </w:p>
    <w:p w14:paraId="5AFDFF9B"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Because the return value is stored in R0, let’s set the breakpoint at “ADD SP, SP, #8”, then re-enter MobilePhoneSettings to trigger the breakpoint. Print R0 out when the process stops, an initialized cell should be ready by then:</w:t>
      </w:r>
    </w:p>
    <w:p w14:paraId="5D43B1C0"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(lldb) br s -a 0x2c965c2c</w:t>
      </w:r>
    </w:p>
    <w:p w14:paraId="090707CB"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Breakpoint 2: where = MobilePhoneSettings`-[PhoneSettingsController tableView:cellForRowAtIndexPath:] + 236, address = 0x2c965c2c</w:t>
      </w:r>
    </w:p>
    <w:p w14:paraId="6DC29F94"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Process 115525 stopped</w:t>
      </w:r>
    </w:p>
    <w:p w14:paraId="5E70F0BE"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thread #1: tid = 0x1c345, 0x2c965c2c MobilePhoneSettings`-[PhoneSettingsController tableView:cellForRowAtIndexPath:] + 236, queue = 'com.apple.main-thread, stop reason = breakpoint 2.1</w:t>
      </w:r>
    </w:p>
    <w:p w14:paraId="2DD08C28"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xml:space="preserve">    frame #0: 0x2c965c2c MobilePhoneSettings`-[PhoneSettingsController tableView:cellForRowAtIndexPath:] + 236</w:t>
      </w:r>
    </w:p>
    <w:p w14:paraId="349D99EC"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MobilePhoneSettings`-[PhoneSettingsController tableView:cellForRowAtIndexPath:] + 236:</w:t>
      </w:r>
    </w:p>
    <w:p w14:paraId="1D26BFD7"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-&gt; 0x2c965c2c:  add    sp, #8</w:t>
      </w:r>
    </w:p>
    <w:p w14:paraId="729A4B0F"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xml:space="preserve">   0x2c965c2e:  pop    {r4, r5, r6, r7, pc}</w:t>
      </w:r>
    </w:p>
    <w:p w14:paraId="243E61E2"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p>
    <w:p w14:paraId="083DD014"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MobilePhoneSettings`-[PhoneSettingsController applicationWillSuspend]:</w:t>
      </w:r>
    </w:p>
    <w:p w14:paraId="466452DA"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xml:space="preserve">   0x2c965c30:  push   {r7, lr}</w:t>
      </w:r>
    </w:p>
    <w:p w14:paraId="11CB48E5"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xml:space="preserve">   0x2c965c32:  mov    r7, sp</w:t>
      </w:r>
    </w:p>
    <w:p w14:paraId="3EB8288C"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(lldb) po $r0</w:t>
      </w:r>
    </w:p>
    <w:p w14:paraId="39F854E8"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&lt;PSTableCell: 0x15f41440; baseClass = UITableViewCell; frame = (0 0; 320 44); text = 'My Number'; tag = 2; layer = &lt;CALayer: 0x15f4c930&gt;&gt;</w:t>
      </w:r>
    </w:p>
    <w:p w14:paraId="06DE1E27"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(lldb) po [$r0 subviews]</w:t>
      </w:r>
    </w:p>
    <w:p w14:paraId="123777CA"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&lt;__NSArrayM 0x17060e50&gt;(</w:t>
      </w:r>
    </w:p>
    <w:p w14:paraId="74FB4E01"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&lt;UITableViewCellContentView: 0x15ed0660; frame = (0 0; 320 44); gestureRecognizers = &lt;NSArray: 0x15f491e0&gt;; layer = &lt;CALayer: 0x15ed06d0&gt;&gt;,</w:t>
      </w:r>
    </w:p>
    <w:p w14:paraId="67EC8375"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&lt;UIButton: 0x15f26f50; frame = (302 16; 8 13); opaque = NO; userInteractionEnabled = NO; layer = &lt;CALayer: 0x15f27050&gt;&gt;</w:t>
      </w:r>
    </w:p>
    <w:p w14:paraId="777C0C86"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w:t>
      </w:r>
    </w:p>
    <w:p w14:paraId="6CF95588"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p>
    <w:p w14:paraId="34532EFA"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(lldb) po [$r0 detailTextLabel]</w:t>
      </w:r>
    </w:p>
    <w:p w14:paraId="763E0E4D"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&lt;UITableViewLabel: 0x15eb3480; frame = (0 0; 0 0); text = '+86PhoneNumber'; userInteractionEnabled = NO; layer = &lt;_UILabelLayer: 0x15eb3540&gt;&gt;</w:t>
      </w:r>
    </w:p>
    <w:p w14:paraId="45B785E0"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As the output suggests, UI function of the top cell is indeed [PhoneSettingsController tableView:cellForRowAtIndexPath:], we have done a great job so far. We are confident that by digging into PhoneSettingsController we’ll finally get M, and there must be clues about M in tableView:cellForRowAtIndexPath:. We’ll witness this in the next section.</w:t>
      </w:r>
    </w:p>
    <w:p w14:paraId="2C97BD6A"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 xml:space="preserve">One thing to note, iOS games’ UI are generally not constructed with UIKit, so recursiveDescription and nextResponder don’t work on games. As rookie reverse engineers, I don’t suggest you take games as targets. After understanding this book, if you want to reverse games, welcome to </w:t>
      </w:r>
      <w:hyperlink r:id="rId209" w:history="1">
        <w:r w:rsidRPr="00735E04">
          <w:rPr>
            <w:rFonts w:ascii="Dante MT Std" w:hAnsi="Dante MT Std"/>
            <w:sz w:val="26"/>
            <w:szCs w:val="26"/>
            <w:u w:color="000000"/>
          </w:rPr>
          <w:t>http://bbs.iosre.com</w:t>
        </w:r>
      </w:hyperlink>
      <w:r w:rsidRPr="00735E04">
        <w:rPr>
          <w:rFonts w:ascii="Dante MT Std" w:hAnsi="Dante MT Std"/>
          <w:sz w:val="26"/>
          <w:szCs w:val="26"/>
          <w:u w:color="000000"/>
        </w:rPr>
        <w:t xml:space="preserve"> for discussion.</w:t>
      </w:r>
    </w:p>
    <w:p w14:paraId="544A5995" w14:textId="71F76B84" w:rsidR="00751AE5" w:rsidRPr="00735E04" w:rsidRDefault="00751AE5" w:rsidP="00A16731">
      <w:pPr>
        <w:pStyle w:val="3"/>
        <w:numPr>
          <w:ilvl w:val="0"/>
          <w:numId w:val="72"/>
        </w:numPr>
        <w:rPr>
          <w:rStyle w:val="afc"/>
        </w:rPr>
      </w:pPr>
      <w:r w:rsidRPr="00735E04">
        <w:rPr>
          <w:rStyle w:val="afc"/>
        </w:rPr>
        <w:t>Locate the target function from the UI function</w:t>
      </w:r>
    </w:p>
    <w:p w14:paraId="435B8D4F"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Successfully getting the UI function is a perfect beginning. UI functions have close ties with UI, namely, if we call [ComposeButtonItem _sendAction:withEvent:] to compose an email, or call [PhoneSettingsController tableView:cellForRowAtIndexPath:] to get my number, a lot of correlated events will happen on UI, such as the view will be refreshed, the layout will be updated, etc. It is over reacting. In most of cases, we just want to stay low and perform the functions without interrupting the UI. So what should we do when facing this kind of challenge?</w:t>
      </w:r>
    </w:p>
    <w:p w14:paraId="2A48E3EC"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lastRenderedPageBreak/>
        <w:t>As developers, we assume you have the most basic programmatic knowledge: the lowest level functions are written directly in assembly, which are far from us for now; the remaining functions are all nested called. Since UI functions are rather high level functions, they certainly nested call our target functions, which can be shown as the following pseudo code:</w:t>
      </w:r>
    </w:p>
    <w:p w14:paraId="495C8E81"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drink GetRegular(water arg)</w:t>
      </w:r>
    </w:p>
    <w:p w14:paraId="7ED3C66C"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w:t>
      </w:r>
    </w:p>
    <w:p w14:paraId="1D701C17"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Functions();</w:t>
      </w:r>
    </w:p>
    <w:p w14:paraId="70F265C2"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return MakeRegular(arg);</w:t>
      </w:r>
    </w:p>
    <w:p w14:paraId="1E36C7A7"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w:t>
      </w:r>
    </w:p>
    <w:p w14:paraId="36961508"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p>
    <w:p w14:paraId="36B192B2"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drink GetDiet(void)</w:t>
      </w:r>
    </w:p>
    <w:p w14:paraId="555598BF"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w:t>
      </w:r>
    </w:p>
    <w:p w14:paraId="4FD1A84F"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Functions();</w:t>
      </w:r>
    </w:p>
    <w:p w14:paraId="3932BF22"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return MakeDiet();</w:t>
      </w:r>
    </w:p>
    <w:p w14:paraId="6ADB4C6C"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w:t>
      </w:r>
    </w:p>
    <w:p w14:paraId="7A0FB99A"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p>
    <w:p w14:paraId="48503837"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drink GetZero(void)</w:t>
      </w:r>
    </w:p>
    <w:p w14:paraId="488965C7"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w:t>
      </w:r>
    </w:p>
    <w:p w14:paraId="5A126E4A"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Functions();</w:t>
      </w:r>
    </w:p>
    <w:p w14:paraId="101DF569"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return MakeZero();</w:t>
      </w:r>
    </w:p>
    <w:p w14:paraId="685C7F87"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w:t>
      </w:r>
    </w:p>
    <w:p w14:paraId="3F955BB3"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p>
    <w:p w14:paraId="5FEBACF4"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drink GetCoke(sugar arg1, water arg2, color arg3)</w:t>
      </w:r>
    </w:p>
    <w:p w14:paraId="6F56FF0E"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w:t>
      </w:r>
    </w:p>
    <w:p w14:paraId="7783A3EF"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if (arg1 &gt; 0 &amp;&amp; arg1 &lt; 3) return GetDiet();</w:t>
      </w:r>
    </w:p>
    <w:p w14:paraId="1034FE97"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else if (arg1 == 0) return GetZero();</w:t>
      </w:r>
    </w:p>
    <w:p w14:paraId="5C179695"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return GetRegular(arg2);</w:t>
      </w:r>
    </w:p>
    <w:p w14:paraId="0FF8C705"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w:t>
      </w:r>
    </w:p>
    <w:p w14:paraId="55F7CC14"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p>
    <w:p w14:paraId="1E5CFD20"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drink Get7Up(void)</w:t>
      </w:r>
    </w:p>
    <w:p w14:paraId="706770A4"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w:t>
      </w:r>
    </w:p>
    <w:p w14:paraId="4B593060"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Functions();</w:t>
      </w:r>
    </w:p>
    <w:p w14:paraId="37A1A2D3"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return Make7Up();</w:t>
      </w:r>
    </w:p>
    <w:p w14:paraId="4EF04B39"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w:t>
      </w:r>
    </w:p>
    <w:p w14:paraId="7382A9FD"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p>
    <w:p w14:paraId="76C03868"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drink GetMirinda(void)</w:t>
      </w:r>
    </w:p>
    <w:p w14:paraId="4740E465"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w:t>
      </w:r>
    </w:p>
    <w:p w14:paraId="1F86BEDA"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Functions();</w:t>
      </w:r>
    </w:p>
    <w:p w14:paraId="0F54619A"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return MakeMirinda();</w:t>
      </w:r>
    </w:p>
    <w:p w14:paraId="33311176"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w:t>
      </w:r>
    </w:p>
    <w:p w14:paraId="7C779E66"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p>
    <w:p w14:paraId="1404BAA6"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drink GetPepsi(sugar arg1, water arg2, color arg3)</w:t>
      </w:r>
    </w:p>
    <w:p w14:paraId="14793512"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w:t>
      </w:r>
    </w:p>
    <w:p w14:paraId="08F5A0F3"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if (arg3 == clear) Get7Up();</w:t>
      </w:r>
    </w:p>
    <w:p w14:paraId="522C4099"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else if (arg3 == orange) GetMirinda();</w:t>
      </w:r>
    </w:p>
    <w:p w14:paraId="06B721E0"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return GetRegular(arg2);</w:t>
      </w:r>
    </w:p>
    <w:p w14:paraId="3A9B3E41"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w:t>
      </w:r>
    </w:p>
    <w:p w14:paraId="70B02012"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p>
    <w:p w14:paraId="2FCB584A"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array GetDrinks(sugar arg1, color arg2) // UIFunction</w:t>
      </w:r>
    </w:p>
    <w:p w14:paraId="2706CB34"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w:t>
      </w:r>
    </w:p>
    <w:p w14:paraId="4AAE45D5"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drink coke = GetCoke(arg1, 100, arg3);</w:t>
      </w:r>
    </w:p>
    <w:p w14:paraId="1AB9E236"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drink pepsi = GetPepsi(arg1, 105, arg3);</w:t>
      </w:r>
    </w:p>
    <w:p w14:paraId="6827DF52"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return ArrayWithComponents(coke, pepsi)</w:t>
      </w:r>
    </w:p>
    <w:p w14:paraId="5CAF4559"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w:t>
      </w:r>
    </w:p>
    <w:p w14:paraId="4B044B23"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We don’t want to be served with coke and pepsi at the same time (you can regard them as UI functions). If we only want to drink 7Up (data), we need to find Get7Up (target function which generates the data); if we want to know how Zero is made (function), we need to find MakeZero (target function which provides function). Actually, the “nest” of nested called functions are also consists of chains, so if we can get to know any link of the chain, we can regenerate the whole chain by reverse engineering, and the tools we mainly use are IDA and LLDB. Let’s continue with the previous 2 examples to learn how to find target functions of “compose email” and “get my number” by referring to [ComposeButtonItem _sendAction:withEvent:] and [PhoneSettingsController tableView:cellForRowAtIndexPath:].</w:t>
      </w:r>
    </w:p>
    <w:p w14:paraId="7EC35574" w14:textId="77777777" w:rsidR="00751AE5" w:rsidRPr="00735E04" w:rsidRDefault="00751AE5" w:rsidP="00A16731">
      <w:pPr>
        <w:pStyle w:val="4"/>
        <w:numPr>
          <w:ilvl w:val="3"/>
          <w:numId w:val="75"/>
        </w:numPr>
      </w:pPr>
      <w:r w:rsidRPr="00735E04">
        <w:lastRenderedPageBreak/>
        <w:t>Look for the target function of  “compose email”</w:t>
      </w:r>
    </w:p>
    <w:p w14:paraId="26B237E1"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Drag and drop MobileMail in IDA, and search [ComposeButtonItem _sendAction:withEvent:] in functions window, as shown in figure 6-18.</w:t>
      </w:r>
    </w:p>
    <w:p w14:paraId="1E168C6E" w14:textId="77777777" w:rsidR="00751AE5" w:rsidRDefault="00751AE5" w:rsidP="00751AE5">
      <w:pPr>
        <w:keepNext/>
        <w:jc w:val="center"/>
      </w:pPr>
      <w:r>
        <w:rPr>
          <w:noProof/>
          <w:lang w:eastAsia="zh-CN"/>
        </w:rPr>
        <w:drawing>
          <wp:inline distT="0" distB="0" distL="0" distR="0" wp14:anchorId="53AA4AD6" wp14:editId="4705E58F">
            <wp:extent cx="3601314" cy="1914145"/>
            <wp:effectExtent l="0" t="0" r="0" b="0"/>
            <wp:docPr id="1073741953" name="officeArt object"/>
            <wp:cNvGraphicFramePr/>
            <a:graphic xmlns:a="http://schemas.openxmlformats.org/drawingml/2006/main">
              <a:graphicData uri="http://schemas.openxmlformats.org/drawingml/2006/picture">
                <pic:pic xmlns:pic="http://schemas.openxmlformats.org/drawingml/2006/picture">
                  <pic:nvPicPr>
                    <pic:cNvPr id="1073741833" name="6-18.png"/>
                    <pic:cNvPicPr/>
                  </pic:nvPicPr>
                  <pic:blipFill>
                    <a:blip r:embed="rId210">
                      <a:extLst/>
                    </a:blip>
                    <a:stretch>
                      <a:fillRect/>
                    </a:stretch>
                  </pic:blipFill>
                  <pic:spPr>
                    <a:xfrm>
                      <a:off x="0" y="0"/>
                      <a:ext cx="3601314" cy="1914145"/>
                    </a:xfrm>
                    <a:prstGeom prst="rect">
                      <a:avLst/>
                    </a:prstGeom>
                    <a:ln w="12700" cap="flat">
                      <a:noFill/>
                      <a:miter lim="400000"/>
                    </a:ln>
                    <a:effectLst/>
                  </pic:spPr>
                </pic:pic>
              </a:graphicData>
            </a:graphic>
          </wp:inline>
        </w:drawing>
      </w:r>
    </w:p>
    <w:p w14:paraId="62161BB2" w14:textId="77777777" w:rsidR="00751AE5" w:rsidRPr="00735E04" w:rsidRDefault="00751AE5" w:rsidP="00735E04">
      <w:pPr>
        <w:pStyle w:val="aa"/>
        <w:ind w:left="0" w:firstLine="0"/>
        <w:jc w:val="center"/>
        <w:rPr>
          <w:i w:val="0"/>
          <w:sz w:val="24"/>
          <w:szCs w:val="24"/>
        </w:rPr>
      </w:pPr>
      <w:r w:rsidRPr="00735E04">
        <w:rPr>
          <w:i w:val="0"/>
          <w:sz w:val="24"/>
          <w:szCs w:val="24"/>
        </w:rPr>
        <w:t>Figure 6-18 [ComposeButtonItem _sendAction:withEvent:] is not found</w:t>
      </w:r>
    </w:p>
    <w:p w14:paraId="05315D4D"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Where is [ComposeButtonItem _sendAction:withEvent:]? Now that ComposeButtonItem doesn’t implement this method, it’s supposed to be implemented in its super class. Open ComposeButtonItem.h and see which class it inherits from:</w:t>
      </w:r>
    </w:p>
    <w:p w14:paraId="51D4FA16"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@interface ComposeButtonItem : LongPressableButtonItem</w:t>
      </w:r>
    </w:p>
    <w:p w14:paraId="728AF0C9"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+(id)composeButtonItem;</w:t>
      </w:r>
    </w:p>
    <w:p w14:paraId="57444435"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@end</w:t>
      </w:r>
    </w:p>
    <w:p w14:paraId="70F98263"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Then open LongPressableButtonItem.h, and see whether it implements _sendAction:withEvent:.</w:t>
      </w:r>
    </w:p>
    <w:p w14:paraId="2F0C07B4"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@interface LongPressableButtonItem : UIBarButtonItem</w:t>
      </w:r>
    </w:p>
    <w:p w14:paraId="7B9041E7"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w:t>
      </w:r>
    </w:p>
    <w:p w14:paraId="683D3FFD"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xml:space="preserve">    id _longPressTarget;</w:t>
      </w:r>
    </w:p>
    <w:p w14:paraId="10CCBD88"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xml:space="preserve">    SEL _longPressAction;</w:t>
      </w:r>
    </w:p>
    <w:p w14:paraId="198FBE1C"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w:t>
      </w:r>
    </w:p>
    <w:p w14:paraId="3A7CF863"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p>
    <w:p w14:paraId="6751BAFD"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(void)_attachGestureRecognizerToView:(id)arg1;</w:t>
      </w:r>
    </w:p>
    <w:p w14:paraId="457F719F"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(id)createViewForNavigationItem:(id)arg1;</w:t>
      </w:r>
    </w:p>
    <w:p w14:paraId="4536C850"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(id)createViewForToolbar:(id)arg1;</w:t>
      </w:r>
    </w:p>
    <w:p w14:paraId="61AF7FF3"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(void)longPressGestureRecognized:(id)arg1;</w:t>
      </w:r>
    </w:p>
    <w:p w14:paraId="24CC73C8"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(void)setLongPressTarget:(id)arg1 action:(SEL)arg2;</w:t>
      </w:r>
    </w:p>
    <w:p w14:paraId="528285B7"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p>
    <w:p w14:paraId="745090F3"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@end</w:t>
      </w:r>
    </w:p>
    <w:p w14:paraId="51D5A174"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It doesn’t implement this method either, so let’s proceed to its super class. Open UIBarButtonItem.h:</w:t>
      </w:r>
    </w:p>
    <w:p w14:paraId="0B9FBDA1"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@interface UIBarButtonItem : UIBarItem &lt;NSCoding&gt;</w:t>
      </w:r>
    </w:p>
    <w:p w14:paraId="0A3A7ED7"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hAnsi="Monaco"/>
          <w:sz w:val="20"/>
          <w:szCs w:val="20"/>
          <w:shd w:val="clear" w:color="auto" w:fill="D8D8D8"/>
        </w:rPr>
        <w:t>……</w:t>
      </w:r>
    </w:p>
    <w:p w14:paraId="0120BE2C"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(void)_sendAction:(id)arg1 withEvent:(id)arg2;</w:t>
      </w:r>
    </w:p>
    <w:p w14:paraId="602C5D13"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hAnsi="Monaco"/>
          <w:sz w:val="20"/>
          <w:szCs w:val="20"/>
          <w:shd w:val="clear" w:color="auto" w:fill="D8D8D8"/>
        </w:rPr>
        <w:t>……</w:t>
      </w:r>
    </w:p>
    <w:p w14:paraId="20FB797F"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@end</w:t>
      </w:r>
    </w:p>
    <w:p w14:paraId="6A70C909"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 xml:space="preserve">UIBarButtonItem does implement this method, so it’s UIKit that we should analyze. Drag and drop the binary into IDA, since UIKit is big in size, it takes a rather long time to be analyzed. During waiting time, how about dropping in </w:t>
      </w:r>
      <w:hyperlink r:id="rId211" w:history="1">
        <w:r w:rsidRPr="00735E04">
          <w:rPr>
            <w:rFonts w:ascii="Dante MT Std" w:hAnsi="Dante MT Std"/>
            <w:sz w:val="26"/>
            <w:szCs w:val="26"/>
            <w:u w:color="000000"/>
          </w:rPr>
          <w:t>http://bbs.iosre.com</w:t>
        </w:r>
      </w:hyperlink>
      <w:r w:rsidRPr="00735E04">
        <w:rPr>
          <w:rFonts w:ascii="Dante MT Std" w:hAnsi="Dante MT Std"/>
          <w:sz w:val="26"/>
          <w:szCs w:val="26"/>
          <w:u w:color="000000"/>
        </w:rPr>
        <w:t xml:space="preserve"> for a chat?</w:t>
      </w:r>
    </w:p>
    <w:p w14:paraId="03DD5E8D"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After the initial analysis of UIKit, let’s go to the implementation of [UIBarButtonItem _sendAction:withEvent:], as shown in figure 6-19.</w:t>
      </w:r>
    </w:p>
    <w:p w14:paraId="5E80F97F" w14:textId="77777777" w:rsidR="00751AE5" w:rsidRDefault="00751AE5" w:rsidP="00751AE5">
      <w:pPr>
        <w:keepNext/>
        <w:jc w:val="center"/>
      </w:pPr>
      <w:r>
        <w:rPr>
          <w:noProof/>
          <w:lang w:eastAsia="zh-CN"/>
        </w:rPr>
        <w:lastRenderedPageBreak/>
        <w:drawing>
          <wp:inline distT="0" distB="0" distL="0" distR="0" wp14:anchorId="4844756B" wp14:editId="055954E1">
            <wp:extent cx="3600616" cy="1732433"/>
            <wp:effectExtent l="0" t="0" r="0" b="0"/>
            <wp:docPr id="1073741954" name="officeArt object"/>
            <wp:cNvGraphicFramePr/>
            <a:graphic xmlns:a="http://schemas.openxmlformats.org/drawingml/2006/main">
              <a:graphicData uri="http://schemas.openxmlformats.org/drawingml/2006/picture">
                <pic:pic xmlns:pic="http://schemas.openxmlformats.org/drawingml/2006/picture">
                  <pic:nvPicPr>
                    <pic:cNvPr id="1073741834" name="6-19.png"/>
                    <pic:cNvPicPr/>
                  </pic:nvPicPr>
                  <pic:blipFill>
                    <a:blip r:embed="rId212">
                      <a:extLst/>
                    </a:blip>
                    <a:stretch>
                      <a:fillRect/>
                    </a:stretch>
                  </pic:blipFill>
                  <pic:spPr>
                    <a:xfrm>
                      <a:off x="0" y="0"/>
                      <a:ext cx="3600616" cy="1732433"/>
                    </a:xfrm>
                    <a:prstGeom prst="rect">
                      <a:avLst/>
                    </a:prstGeom>
                    <a:ln w="12700" cap="flat">
                      <a:noFill/>
                      <a:miter lim="400000"/>
                    </a:ln>
                    <a:effectLst/>
                  </pic:spPr>
                </pic:pic>
              </a:graphicData>
            </a:graphic>
          </wp:inline>
        </w:drawing>
      </w:r>
    </w:p>
    <w:p w14:paraId="14F078C5" w14:textId="77777777" w:rsidR="00751AE5" w:rsidRPr="00735E04" w:rsidRDefault="00751AE5" w:rsidP="00735E04">
      <w:pPr>
        <w:pStyle w:val="aa"/>
        <w:ind w:left="0" w:firstLine="0"/>
        <w:jc w:val="center"/>
        <w:rPr>
          <w:i w:val="0"/>
          <w:sz w:val="24"/>
          <w:szCs w:val="24"/>
        </w:rPr>
      </w:pPr>
      <w:r w:rsidRPr="00735E04">
        <w:rPr>
          <w:i w:val="0"/>
          <w:sz w:val="24"/>
          <w:szCs w:val="24"/>
        </w:rPr>
        <w:t>Figure 6-19 [UIBarButtonItem _sendAction:withEvent:]</w:t>
      </w:r>
    </w:p>
    <w:p w14:paraId="6855EC2A"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The first function to be called is objc_msgSend. Its official documentation is:</w:t>
      </w:r>
    </w:p>
    <w:p w14:paraId="4351F5DA" w14:textId="77777777" w:rsidR="00751AE5" w:rsidRPr="00735E04" w:rsidRDefault="00751AE5" w:rsidP="00735E04">
      <w:pPr>
        <w:jc w:val="left"/>
        <w:rPr>
          <w:rFonts w:ascii="Times New Roman" w:hAnsi="Times New Roman"/>
          <w:i/>
          <w:iCs/>
          <w:sz w:val="26"/>
          <w:szCs w:val="26"/>
        </w:rPr>
      </w:pPr>
      <w:r w:rsidRPr="00735E04">
        <w:rPr>
          <w:rFonts w:ascii="Times New Roman" w:hAnsi="Times New Roman"/>
          <w:i/>
          <w:iCs/>
          <w:sz w:val="26"/>
          <w:szCs w:val="26"/>
        </w:rPr>
        <w:t>“When it encounters a method call, the compiler generates a call to one of the functions objc_msgSend, objc_msgSend_stret, objc_msgSendSuper, or objc_msgSendSuper_stret. Messages sent to an object’s superclass (using the super keyword) are sent using objc_msgSendSuper; other messages are sent using objc_msgSend. Methods that have data structures as return values are sent using objc_msgSendSuper_stret and objc_msgSend_stret.”</w:t>
      </w:r>
    </w:p>
    <w:p w14:paraId="3A5189EE"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According to the relationship of “object”, “method” and “implementation” in chapter 5, [receiver message] becomes objc_msgSend(receiver, @selector(message)) after compilation; when there are arguments in the method, [receiver message:arg1 foo:arg2 bar:arg3] becomes objc_msgSend(receiver, @selector(message), arg1, arg2, arg3), etc. Based on this, the first objc_msgSend actually executes an Objective-C method. So what exactly is the method? Who’s the receiver, and what are the arguments?</w:t>
      </w:r>
    </w:p>
    <w:p w14:paraId="65255237"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Still remember “sentence of the book”?</w:t>
      </w:r>
    </w:p>
    <w:p w14:paraId="63CFF141"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 xml:space="preserve"> “The first 4 arguments are saved in R0, R1, R2 and R3; the rest are saved on the stack; the return value is saved in R0.”</w:t>
      </w:r>
    </w:p>
    <w:p w14:paraId="3B672C52"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According to the sentence, at ARM level, objc_msgSend works in the format of objc_msgSend(R0, R1, R2, R3, *SP, *(SP + sizeOfLastArg), ...), and the corresponding Objective-C method is [R0 R1:R2 foo:R3 bar:*SP baz:*(SP + sizeOfLastArg) qux:...]. :Let’s apply this format to the first objc_msgSend; if we’re to restore its corresponding Objective-C method, you have to find out what’s in R0, R1, R2, R3 and SP before “BLX.W _objc_msgSend”. This kind of backward analysis is worthy of the name reverse engineering. Let’s try it out.</w:t>
      </w:r>
    </w:p>
    <w:p w14:paraId="001C1A3D"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Before “BLX.W _objc_msgSend”, the latest assignment of R0 comes from “MOV R0, R10”, thus R0 comes from R10; the latest assignment of R10 comes from “MOV R10, R0”, thus R10 comes from R0. Before “MOV R10, R0”, R0 is directly used without assignment; this seems illogical, but such an obvious “bug” is impossible to exist, it’s us that may have made a mistake. So R0 must be assigned somewhere. Here comes the question, where is this “somewhere”?</w:t>
      </w:r>
    </w:p>
    <w:p w14:paraId="51273E79"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Given that there is no assignment of R0 inside [UIBarButtonItem _sendAction:withEvent:], the only possibility is that it’s assigned in the caller of [UIBarButtonItem _sendAction:withEvent:]. [UIBarButtonItem _sendAction:withEvent:] becomes objc_msgSend(UIBarButtonItem, @selector(_sendAction:withEvent:), action, event) after compilation, and 4 arguments are stored separately in R0~R3. So when [UIBarButtonItem _sendAction:withEvent:] gets called, R0 is UIBarButtonItem, so is R0 in “MOV R10, R0” and “BLX.W _objc_msgSend”. Still confused? Refer to figure 6-20, I bet you can understand.</w:t>
      </w:r>
    </w:p>
    <w:p w14:paraId="69947728" w14:textId="77777777" w:rsidR="00751AE5" w:rsidRDefault="00751AE5" w:rsidP="00751AE5">
      <w:pPr>
        <w:keepNext/>
        <w:jc w:val="center"/>
      </w:pPr>
      <w:r>
        <w:rPr>
          <w:noProof/>
          <w:lang w:eastAsia="zh-CN"/>
        </w:rPr>
        <w:lastRenderedPageBreak/>
        <w:drawing>
          <wp:inline distT="0" distB="0" distL="0" distR="0" wp14:anchorId="4F19E865" wp14:editId="2FF54E6C">
            <wp:extent cx="4318661" cy="1982343"/>
            <wp:effectExtent l="0" t="0" r="0" b="0"/>
            <wp:docPr id="1073741955" name="officeArt object"/>
            <wp:cNvGraphicFramePr/>
            <a:graphic xmlns:a="http://schemas.openxmlformats.org/drawingml/2006/main">
              <a:graphicData uri="http://schemas.openxmlformats.org/drawingml/2006/picture">
                <pic:pic xmlns:pic="http://schemas.openxmlformats.org/drawingml/2006/picture">
                  <pic:nvPicPr>
                    <pic:cNvPr id="1073741835" name="6-20.png"/>
                    <pic:cNvPicPr/>
                  </pic:nvPicPr>
                  <pic:blipFill>
                    <a:blip r:embed="rId213">
                      <a:extLst/>
                    </a:blip>
                    <a:stretch>
                      <a:fillRect/>
                    </a:stretch>
                  </pic:blipFill>
                  <pic:spPr>
                    <a:xfrm>
                      <a:off x="0" y="0"/>
                      <a:ext cx="4318661" cy="1982343"/>
                    </a:xfrm>
                    <a:prstGeom prst="rect">
                      <a:avLst/>
                    </a:prstGeom>
                    <a:ln w="12700" cap="flat">
                      <a:noFill/>
                      <a:miter lim="400000"/>
                    </a:ln>
                    <a:effectLst/>
                  </pic:spPr>
                </pic:pic>
              </a:graphicData>
            </a:graphic>
          </wp:inline>
        </w:drawing>
      </w:r>
    </w:p>
    <w:p w14:paraId="7FAC2187" w14:textId="77777777" w:rsidR="00751AE5" w:rsidRPr="00735E04" w:rsidRDefault="00751AE5" w:rsidP="00735E04">
      <w:pPr>
        <w:pStyle w:val="aa"/>
        <w:ind w:left="0" w:firstLine="0"/>
        <w:jc w:val="center"/>
        <w:rPr>
          <w:i w:val="0"/>
          <w:sz w:val="24"/>
          <w:szCs w:val="24"/>
        </w:rPr>
      </w:pPr>
      <w:r w:rsidRPr="00735E04">
        <w:rPr>
          <w:i w:val="0"/>
          <w:sz w:val="24"/>
          <w:szCs w:val="24"/>
        </w:rPr>
        <w:t>Figure 6-20 R0’s evolution</w:t>
      </w:r>
    </w:p>
    <w:p w14:paraId="098F3CBF"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Similarly, before “BLX.W _objc_msgSend”, the latest assignment of R1 comes from “MOV R1, R4”, thus R1 comes from R4; the latest assignment of R4 comes from “LDR R4, [R0]”, thus R4 comes from *R0, i.e. “action” which is already commented out in IDA. The evolution of R1 is shown in figure 6-21:</w:t>
      </w:r>
    </w:p>
    <w:p w14:paraId="571A12DF" w14:textId="77777777" w:rsidR="00751AE5" w:rsidRDefault="00751AE5" w:rsidP="00751AE5">
      <w:pPr>
        <w:keepNext/>
        <w:jc w:val="center"/>
      </w:pPr>
      <w:r>
        <w:rPr>
          <w:noProof/>
          <w:lang w:eastAsia="zh-CN"/>
        </w:rPr>
        <w:drawing>
          <wp:inline distT="0" distB="0" distL="0" distR="0" wp14:anchorId="70CE5601" wp14:editId="36C65D39">
            <wp:extent cx="4317569" cy="1990027"/>
            <wp:effectExtent l="0" t="0" r="0" b="0"/>
            <wp:docPr id="1073741956" name="officeArt object"/>
            <wp:cNvGraphicFramePr/>
            <a:graphic xmlns:a="http://schemas.openxmlformats.org/drawingml/2006/main">
              <a:graphicData uri="http://schemas.openxmlformats.org/drawingml/2006/picture">
                <pic:pic xmlns:pic="http://schemas.openxmlformats.org/drawingml/2006/picture">
                  <pic:nvPicPr>
                    <pic:cNvPr id="1073741836" name="6-21.png"/>
                    <pic:cNvPicPr/>
                  </pic:nvPicPr>
                  <pic:blipFill>
                    <a:blip r:embed="rId214">
                      <a:extLst/>
                    </a:blip>
                    <a:stretch>
                      <a:fillRect/>
                    </a:stretch>
                  </pic:blipFill>
                  <pic:spPr>
                    <a:xfrm>
                      <a:off x="0" y="0"/>
                      <a:ext cx="4317569" cy="1990027"/>
                    </a:xfrm>
                    <a:prstGeom prst="rect">
                      <a:avLst/>
                    </a:prstGeom>
                    <a:ln w="12700" cap="flat">
                      <a:noFill/>
                      <a:miter lim="400000"/>
                    </a:ln>
                    <a:effectLst/>
                  </pic:spPr>
                </pic:pic>
              </a:graphicData>
            </a:graphic>
          </wp:inline>
        </w:drawing>
      </w:r>
    </w:p>
    <w:p w14:paraId="1E52EAA7" w14:textId="77777777" w:rsidR="00751AE5" w:rsidRPr="00E80639" w:rsidRDefault="00751AE5" w:rsidP="00E80639">
      <w:pPr>
        <w:pStyle w:val="aa"/>
        <w:ind w:left="0" w:firstLine="0"/>
        <w:jc w:val="center"/>
        <w:rPr>
          <w:i w:val="0"/>
          <w:sz w:val="24"/>
          <w:szCs w:val="24"/>
        </w:rPr>
      </w:pPr>
      <w:r w:rsidRPr="00E80639">
        <w:rPr>
          <w:i w:val="0"/>
          <w:sz w:val="24"/>
          <w:szCs w:val="24"/>
        </w:rPr>
        <w:t>Figure 6-21 R1’s change process</w:t>
      </w:r>
    </w:p>
    <w:p w14:paraId="6E00C2E3"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So after restoration, the first objc_msgSend becomes [self action], and the return value is stored in R0, right? Next, the process judges whether [self action] is 0. If it is 0, there will be no actions; otherwise, it branches to figure 6-22:</w:t>
      </w:r>
    </w:p>
    <w:p w14:paraId="2E415D7A" w14:textId="77777777" w:rsidR="00751AE5" w:rsidRDefault="00751AE5" w:rsidP="00751AE5">
      <w:pPr>
        <w:keepNext/>
        <w:jc w:val="center"/>
      </w:pPr>
      <w:r>
        <w:rPr>
          <w:noProof/>
          <w:lang w:eastAsia="zh-CN"/>
        </w:rPr>
        <w:drawing>
          <wp:inline distT="0" distB="0" distL="0" distR="0" wp14:anchorId="72F32D18" wp14:editId="7615E64E">
            <wp:extent cx="5663185" cy="2481073"/>
            <wp:effectExtent l="0" t="0" r="0" b="0"/>
            <wp:docPr id="1073741957" name="officeArt object"/>
            <wp:cNvGraphicFramePr/>
            <a:graphic xmlns:a="http://schemas.openxmlformats.org/drawingml/2006/main">
              <a:graphicData uri="http://schemas.openxmlformats.org/drawingml/2006/picture">
                <pic:pic xmlns:pic="http://schemas.openxmlformats.org/drawingml/2006/picture">
                  <pic:nvPicPr>
                    <pic:cNvPr id="1073741837" name="6-22.png"/>
                    <pic:cNvPicPr/>
                  </pic:nvPicPr>
                  <pic:blipFill>
                    <a:blip r:embed="rId215">
                      <a:extLst/>
                    </a:blip>
                    <a:stretch>
                      <a:fillRect/>
                    </a:stretch>
                  </pic:blipFill>
                  <pic:spPr>
                    <a:xfrm>
                      <a:off x="0" y="0"/>
                      <a:ext cx="5663185" cy="2481073"/>
                    </a:xfrm>
                    <a:prstGeom prst="rect">
                      <a:avLst/>
                    </a:prstGeom>
                    <a:ln w="12700" cap="flat">
                      <a:noFill/>
                      <a:miter lim="400000"/>
                    </a:ln>
                    <a:effectLst/>
                  </pic:spPr>
                </pic:pic>
              </a:graphicData>
            </a:graphic>
          </wp:inline>
        </w:drawing>
      </w:r>
    </w:p>
    <w:p w14:paraId="1CABD116" w14:textId="77777777" w:rsidR="00751AE5" w:rsidRPr="00E80639" w:rsidRDefault="00751AE5" w:rsidP="00E80639">
      <w:pPr>
        <w:pStyle w:val="aa"/>
        <w:ind w:left="0" w:firstLine="0"/>
        <w:jc w:val="center"/>
        <w:rPr>
          <w:i w:val="0"/>
          <w:sz w:val="24"/>
          <w:szCs w:val="24"/>
        </w:rPr>
      </w:pPr>
      <w:r w:rsidRPr="00E80639">
        <w:rPr>
          <w:i w:val="0"/>
          <w:sz w:val="24"/>
          <w:szCs w:val="24"/>
        </w:rPr>
        <w:t>Figure 6-22 [UIBarButtonItem _sendAction:withEvent:]</w:t>
      </w:r>
    </w:p>
    <w:p w14:paraId="06810293"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There’re 4 objc_msgSends, let’s analyze them with the same thought one by one:</w:t>
      </w:r>
    </w:p>
    <w:p w14:paraId="1E4C831E"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R0 of the 1st objc_msgSend comes from “LDR R0, [R2]”, and IDA has already figured out that [R2] is a UIApplication class; R1 comes from “LDR R1, [R0]”, i.e. “sharedApplication”. So the 1st objc_msgSend is actually [UIApplication sharedApplication], and the return value is stored in R0.</w:t>
      </w:r>
    </w:p>
    <w:p w14:paraId="784ED4D6"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lastRenderedPageBreak/>
        <w:t>R0 of the 2nd objc_msgSend comes from “MOV R0, R10”, i.e. R10; in figure 6-20, we can see that R10 is UIBarButtonItem; R1 comes from “MOV R1, R4”, i.e. R4; in figure 6-21, R4 is “action”. So, the 2nd objc_msgSend is actually [UIBarButtonItem action], and the return value is stored in R0.</w:t>
      </w:r>
    </w:p>
    <w:p w14:paraId="034805C4"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R0 of the 3rd objc_msgSend comes from “MOV R0, R10”, i.e. UIBarButtonItem; R1 comes from “LDR R1, [R0]”, i.e. “target”. Therefore, the 3rd objc_msgSend is actually [UIBarButtonItem target], and the return value is stored in R0.</w:t>
      </w:r>
    </w:p>
    <w:p w14:paraId="7D11D298"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R0 of the 4th objc_msgSend comes from “MOV R0, R5”, i.e. R5; R5 comes from “MOV R5, R0” under the 1st objc_msgSend, i.e. R0. What’s R0? Because the 1st objc_msgSend stores its return value in R0, R0 is the return value of [UIApplication sharedApplication] as well the 1st argument of the 4th objc_msgSend. R1 comes from “LDR R1, [R0]”, i.e. “sendAction:to:from:forEvent:”, which has 4 arguments. Since objc_msgSend already has 2 arguments, there’re 6 arguments in total, R0~R3 are not enough to hold all arguments, the last 2 arguments have to be stored on the stack. R2 comes from “MOV R2, R4”, i.e. R4; R4 comes from “MOV R4, R0” under the 2nd objc_msgSend, i.e. R0; R0 comes from the return value of the 2nd objc_msgSend, i.e. [UIBarButtonItem action], which is the 3rd argument. R3 comes from “MOV R3, R0” under the 3rd objc_msgSend, i.e. R0; R0 comes from the return value of the 3rd objc_msgSend, i.e. [UIBarButtonItem target], which is the 4th argument. The rest 2 arguments come from the stack, and before the 4th objc_msgSend, the latest change of stack comes from “STRD.W R10, R11, [SP]”, i.e. R10 and R11 are saved onto the stack; therefore, the rest 2 arguments are R10 and R11. R10 is UIBarButtonItem, which is discussed several times; whereas R11 comes from “MOV R11, R3” in figure 6-21, i.e. R3, which is another unassigned register, so it must come from the caller of [UIBarButtonItem _sendAction:withEvent:]. Based on our previous analysis, R11 is the 2nd argument of _sendAction:withEvent:, i.e. event. The relationship of these 4 arguments is a little complicated, hope figure 6-23 and 6-24 can give you a better illustration.</w:t>
      </w:r>
    </w:p>
    <w:p w14:paraId="2FC8F95F" w14:textId="77777777" w:rsidR="00751AE5" w:rsidRDefault="00751AE5" w:rsidP="00751AE5">
      <w:pPr>
        <w:keepNext/>
        <w:jc w:val="center"/>
      </w:pPr>
      <w:r>
        <w:rPr>
          <w:noProof/>
          <w:lang w:eastAsia="zh-CN"/>
        </w:rPr>
        <w:drawing>
          <wp:inline distT="0" distB="0" distL="0" distR="0" wp14:anchorId="41313074" wp14:editId="171C9E32">
            <wp:extent cx="4321455" cy="2355038"/>
            <wp:effectExtent l="0" t="0" r="0" b="0"/>
            <wp:docPr id="1073741958" name="officeArt object"/>
            <wp:cNvGraphicFramePr/>
            <a:graphic xmlns:a="http://schemas.openxmlformats.org/drawingml/2006/main">
              <a:graphicData uri="http://schemas.openxmlformats.org/drawingml/2006/picture">
                <pic:pic xmlns:pic="http://schemas.openxmlformats.org/drawingml/2006/picture">
                  <pic:nvPicPr>
                    <pic:cNvPr id="1073741838" name="6-23.png"/>
                    <pic:cNvPicPr/>
                  </pic:nvPicPr>
                  <pic:blipFill>
                    <a:blip r:embed="rId216">
                      <a:extLst/>
                    </a:blip>
                    <a:stretch>
                      <a:fillRect/>
                    </a:stretch>
                  </pic:blipFill>
                  <pic:spPr>
                    <a:xfrm>
                      <a:off x="0" y="0"/>
                      <a:ext cx="4321455" cy="2355038"/>
                    </a:xfrm>
                    <a:prstGeom prst="rect">
                      <a:avLst/>
                    </a:prstGeom>
                    <a:ln w="12700" cap="flat">
                      <a:noFill/>
                      <a:miter lim="400000"/>
                    </a:ln>
                    <a:effectLst/>
                  </pic:spPr>
                </pic:pic>
              </a:graphicData>
            </a:graphic>
          </wp:inline>
        </w:drawing>
      </w:r>
    </w:p>
    <w:p w14:paraId="4C138E59" w14:textId="77777777" w:rsidR="00751AE5" w:rsidRPr="00E80639" w:rsidRDefault="00751AE5" w:rsidP="00E80639">
      <w:pPr>
        <w:pStyle w:val="aa"/>
        <w:ind w:left="0" w:firstLine="0"/>
        <w:jc w:val="center"/>
        <w:rPr>
          <w:i w:val="0"/>
          <w:sz w:val="24"/>
          <w:szCs w:val="24"/>
        </w:rPr>
      </w:pPr>
      <w:r w:rsidRPr="00E80639">
        <w:rPr>
          <w:i w:val="0"/>
          <w:sz w:val="24"/>
          <w:szCs w:val="24"/>
        </w:rPr>
        <w:t>Figure 6-23 The relationship of objc_msgSend’s arguments</w:t>
      </w:r>
    </w:p>
    <w:p w14:paraId="2548C832" w14:textId="77777777" w:rsidR="00751AE5" w:rsidRDefault="00751AE5" w:rsidP="00751AE5">
      <w:pPr>
        <w:keepNext/>
        <w:jc w:val="center"/>
      </w:pPr>
      <w:r>
        <w:rPr>
          <w:noProof/>
          <w:lang w:eastAsia="zh-CN"/>
        </w:rPr>
        <w:lastRenderedPageBreak/>
        <w:drawing>
          <wp:inline distT="0" distB="0" distL="0" distR="0" wp14:anchorId="3FEDA5A7" wp14:editId="1AF8C812">
            <wp:extent cx="4319652" cy="3106992"/>
            <wp:effectExtent l="0" t="0" r="0" b="0"/>
            <wp:docPr id="1073741959" name="officeArt object"/>
            <wp:cNvGraphicFramePr/>
            <a:graphic xmlns:a="http://schemas.openxmlformats.org/drawingml/2006/main">
              <a:graphicData uri="http://schemas.openxmlformats.org/drawingml/2006/picture">
                <pic:pic xmlns:pic="http://schemas.openxmlformats.org/drawingml/2006/picture">
                  <pic:nvPicPr>
                    <pic:cNvPr id="1073741839" name="6-24.png"/>
                    <pic:cNvPicPr/>
                  </pic:nvPicPr>
                  <pic:blipFill>
                    <a:blip r:embed="rId217">
                      <a:extLst/>
                    </a:blip>
                    <a:stretch>
                      <a:fillRect/>
                    </a:stretch>
                  </pic:blipFill>
                  <pic:spPr>
                    <a:xfrm>
                      <a:off x="0" y="0"/>
                      <a:ext cx="4319652" cy="3106992"/>
                    </a:xfrm>
                    <a:prstGeom prst="rect">
                      <a:avLst/>
                    </a:prstGeom>
                    <a:ln w="12700" cap="flat">
                      <a:noFill/>
                      <a:miter lim="400000"/>
                    </a:ln>
                    <a:effectLst/>
                  </pic:spPr>
                </pic:pic>
              </a:graphicData>
            </a:graphic>
          </wp:inline>
        </w:drawing>
      </w:r>
    </w:p>
    <w:p w14:paraId="7434F429" w14:textId="77777777" w:rsidR="00751AE5" w:rsidRPr="00E80639" w:rsidRDefault="00751AE5" w:rsidP="00E80639">
      <w:pPr>
        <w:pStyle w:val="aa"/>
        <w:ind w:left="0" w:firstLine="0"/>
        <w:jc w:val="center"/>
        <w:rPr>
          <w:i w:val="0"/>
          <w:sz w:val="24"/>
          <w:szCs w:val="24"/>
        </w:rPr>
      </w:pPr>
      <w:r w:rsidRPr="00E80639">
        <w:rPr>
          <w:i w:val="0"/>
          <w:sz w:val="24"/>
          <w:szCs w:val="24"/>
        </w:rPr>
        <w:t>Figure 6-24 The relationship of objc_msgSend’s arguments</w:t>
      </w:r>
    </w:p>
    <w:p w14:paraId="2E87CC78"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So, seems the core of [UIBarButtonItem _sendAction:withEvent:] is [[UIApplication sharedApplication] sendAction:[self action] to:[self target] from:self forEvent:event]. Since we have already known that [UIBarButtonItem _sendAction:withEvent:] will perform “compose mail” operation, [[UIApplication sharedApplication] sendAction:[self action] to:[self target] from:self forEvent:event] is sure to get called. Although with IDA, we’ve sorted out where every argument comes from, IDA can’t tell us what their values are during execution. So, it’s time to bring LLDB on stage to do some dynamic debugging.</w:t>
      </w:r>
    </w:p>
    <w:p w14:paraId="2ABBEFF0"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Attach debugserver to MobileMail, and connect with LLDB, then print out the ASLR offset of UIKit:</w:t>
      </w:r>
    </w:p>
    <w:p w14:paraId="06F08396"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(lldb) image list -o -f</w:t>
      </w:r>
    </w:p>
    <w:p w14:paraId="53F4CA36"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0] 0x0008e000 /private/var/db/stash/_.29LMeZ/Applications/MobileMail.app/MobileMail(0x0000000000092000)</w:t>
      </w:r>
    </w:p>
    <w:p w14:paraId="70FE66B6"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1] 0x00393000 /Library/MobileSubstrate/MobileSubstrate.dylib(0x0000000000393000)</w:t>
      </w:r>
    </w:p>
    <w:p w14:paraId="6AB73FF0"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2] 0x06db3000 /Users/snakeninny/Library/Developer/Xcode/iOS DeviceSupport/8.1 (12B411)/Symbols/usr/lib/libarchive.2.dylib</w:t>
      </w:r>
    </w:p>
    <w:p w14:paraId="131CC2B7"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hAnsi="Monaco"/>
          <w:sz w:val="20"/>
          <w:szCs w:val="20"/>
          <w:shd w:val="clear" w:color="auto" w:fill="D8D8D8"/>
        </w:rPr>
        <w:t>……</w:t>
      </w:r>
    </w:p>
    <w:p w14:paraId="5166A8DE"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[ 45] 0x06db3000 /Users/snakeninny/Library/Developer/Xcode/iOS DeviceSupport/8.1 (12B411)/Symbols/System/Library/Frameworks/UIKit.framework/UIKit</w:t>
      </w:r>
    </w:p>
    <w:p w14:paraId="6A6923F0"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hAnsi="Monaco"/>
          <w:sz w:val="20"/>
          <w:szCs w:val="20"/>
          <w:shd w:val="clear" w:color="auto" w:fill="D8D8D8"/>
        </w:rPr>
        <w:t>……</w:t>
      </w:r>
    </w:p>
    <w:p w14:paraId="5E949F7A"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ASLR offset of UIKit is 0x6db3000. Let’s check out the address of the 4th objc_msgSend, as shown in figure 6-25.</w:t>
      </w:r>
    </w:p>
    <w:p w14:paraId="06B6FDBD" w14:textId="77777777" w:rsidR="00751AE5" w:rsidRDefault="00751AE5" w:rsidP="00751AE5">
      <w:pPr>
        <w:jc w:val="center"/>
      </w:pPr>
      <w:r>
        <w:rPr>
          <w:noProof/>
          <w:lang w:eastAsia="zh-CN"/>
        </w:rPr>
        <w:drawing>
          <wp:inline distT="0" distB="0" distL="0" distR="0" wp14:anchorId="55200A31" wp14:editId="4933E7B8">
            <wp:extent cx="5039754" cy="948589"/>
            <wp:effectExtent l="0" t="0" r="0" b="0"/>
            <wp:docPr id="1073741960" name="officeArt object"/>
            <wp:cNvGraphicFramePr/>
            <a:graphic xmlns:a="http://schemas.openxmlformats.org/drawingml/2006/main">
              <a:graphicData uri="http://schemas.openxmlformats.org/drawingml/2006/picture">
                <pic:pic xmlns:pic="http://schemas.openxmlformats.org/drawingml/2006/picture">
                  <pic:nvPicPr>
                    <pic:cNvPr id="1073741840" name="6-20.png"/>
                    <pic:cNvPicPr/>
                  </pic:nvPicPr>
                  <pic:blipFill>
                    <a:blip r:embed="rId218">
                      <a:extLst/>
                    </a:blip>
                    <a:stretch>
                      <a:fillRect/>
                    </a:stretch>
                  </pic:blipFill>
                  <pic:spPr>
                    <a:xfrm>
                      <a:off x="0" y="0"/>
                      <a:ext cx="5039754" cy="948589"/>
                    </a:xfrm>
                    <a:prstGeom prst="rect">
                      <a:avLst/>
                    </a:prstGeom>
                    <a:ln w="12700" cap="flat">
                      <a:noFill/>
                      <a:miter lim="400000"/>
                    </a:ln>
                    <a:effectLst/>
                  </pic:spPr>
                </pic:pic>
              </a:graphicData>
            </a:graphic>
          </wp:inline>
        </w:drawing>
      </w:r>
    </w:p>
    <w:p w14:paraId="3530FD26" w14:textId="77777777" w:rsidR="00751AE5" w:rsidRPr="00E80639" w:rsidRDefault="00751AE5" w:rsidP="00E80639">
      <w:pPr>
        <w:pStyle w:val="aa"/>
        <w:ind w:left="0" w:firstLine="0"/>
        <w:jc w:val="center"/>
        <w:rPr>
          <w:i w:val="0"/>
          <w:sz w:val="24"/>
          <w:szCs w:val="24"/>
        </w:rPr>
      </w:pPr>
      <w:r w:rsidRPr="00E80639">
        <w:rPr>
          <w:i w:val="0"/>
          <w:sz w:val="24"/>
          <w:szCs w:val="24"/>
        </w:rPr>
        <w:t>Figure 6-25 Check out address of objc_msgSend</w:t>
      </w:r>
    </w:p>
    <w:p w14:paraId="336C6B34"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Set a breakpoint at 0x6db3000 + 0x2501F6F8 = 0x2BDD26F8, then tap “compose” button to trigger it and inspect the arguments of [[UIApplication sharedApplication] sendAction:[self action] to:[self target] from:self forEvent:eventFromArg2]:</w:t>
      </w:r>
    </w:p>
    <w:p w14:paraId="61597FE8"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(lldb) br s -a 0x2BDD26F8</w:t>
      </w:r>
    </w:p>
    <w:p w14:paraId="418CD534"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Breakpoint 4: where = UIKit`-[UIBarButtonItem(UIInternal) _sendAction:withEvent:] + 116, address = 0x2bdd26f8</w:t>
      </w:r>
    </w:p>
    <w:p w14:paraId="52DBF146"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Process 44785 stopped</w:t>
      </w:r>
    </w:p>
    <w:p w14:paraId="5AC3EBE9"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thread #1: tid = 0xaef1, 0x2bdd26f8 UIKit`-[UIBarButtonItem(UIInternal) _sendAction:withEvent:] + 116, queue = 'com.apple.main-thread, stop reason = breakpoint 4.1</w:t>
      </w:r>
    </w:p>
    <w:p w14:paraId="293E2F8C"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xml:space="preserve">    frame #0: 0x2bdd26f8 UIKit`-[UIBarButtonItem(UIInternal) _sendAction:withEvent:] + 116</w:t>
      </w:r>
    </w:p>
    <w:p w14:paraId="51B2E8E6"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lastRenderedPageBreak/>
        <w:t>UIKit`-[UIBarButtonItem(UIInternal) _sendAction:withEvent:] + 116:</w:t>
      </w:r>
    </w:p>
    <w:p w14:paraId="579D8DA1"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-&gt; 0x2bdd26f8:  blx    0x2c3539f8                ; symbol stub for: roundf$shim</w:t>
      </w:r>
    </w:p>
    <w:p w14:paraId="524F3DAB"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xml:space="preserve">   0x2bdd26fc:  add    sp, #8</w:t>
      </w:r>
    </w:p>
    <w:p w14:paraId="44FD9D57"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xml:space="preserve">   0x2bdd26fe:  pop.w  {r10, r11}</w:t>
      </w:r>
    </w:p>
    <w:p w14:paraId="5089F2BD"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xml:space="preserve">   0x2bdd2702:  pop    {r4, r5, r7, pc}</w:t>
      </w:r>
    </w:p>
    <w:p w14:paraId="57321839"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(lldb) p (char *)$r1</w:t>
      </w:r>
    </w:p>
    <w:p w14:paraId="37D81B33"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(char *) $48 = 0x2c3de501 "sendAction:to:from:forEvent:"</w:t>
      </w:r>
    </w:p>
    <w:p w14:paraId="78983ADB"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(lldb) po $r0</w:t>
      </w:r>
    </w:p>
    <w:p w14:paraId="0316E0C5"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&lt;MailAppController: 0x176a8820&gt;</w:t>
      </w:r>
    </w:p>
    <w:p w14:paraId="1FB986C3"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(lldb) po $r2</w:t>
      </w:r>
    </w:p>
    <w:p w14:paraId="2B73AC3A"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[no Objective-C description available]</w:t>
      </w:r>
    </w:p>
    <w:p w14:paraId="0FA2FF32"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(lldb) p (char *)$r2</w:t>
      </w:r>
    </w:p>
    <w:p w14:paraId="7B24D7A2"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(char *) $51 = 0x2d763308 "composeButtonClicked:"</w:t>
      </w:r>
    </w:p>
    <w:p w14:paraId="4F716414"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(lldb) po $r3</w:t>
      </w:r>
    </w:p>
    <w:p w14:paraId="4C192144"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&lt;nil&gt;</w:t>
      </w:r>
    </w:p>
    <w:p w14:paraId="7B1E0AE9"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(lldb) x/10 $sp</w:t>
      </w:r>
    </w:p>
    <w:p w14:paraId="4A958B59"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0x00391198: 0x1776d640 0x176a8ce0 0x1760f5e0 0x00000000</w:t>
      </w:r>
    </w:p>
    <w:p w14:paraId="660FB52A"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0x003911a8: 0x2c4140f2 0x1776ff50 0x003911cc 0x2bc6ec2b</w:t>
      </w:r>
    </w:p>
    <w:p w14:paraId="03A5F250"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0x003911b8: 0x176a8ce0 0x00000001</w:t>
      </w:r>
    </w:p>
    <w:p w14:paraId="104DA9AD"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(lldb) po 0x1776d640</w:t>
      </w:r>
    </w:p>
    <w:p w14:paraId="0E7317AF"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&lt;ComposeButtonItem: 0x1776d640&gt;</w:t>
      </w:r>
    </w:p>
    <w:p w14:paraId="70605323"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(lldb) po 0x176a8ce0</w:t>
      </w:r>
    </w:p>
    <w:p w14:paraId="3A625941"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&lt;UITouchesEvent: 0x176a8ce0&gt; timestamp: 58147.4 touches: {(</w:t>
      </w:r>
    </w:p>
    <w:p w14:paraId="6A06EFE6"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xml:space="preserve">    &lt;UITouch: 0x1895e2b0&gt; phase: Ended tap count: 1 window: &lt;UIWindow: 0x17759c30; frame = (0 0; 320 568); gestureRecognizers = &lt;NSArray: 0x1775c7a0&gt;; layer = &lt;UIWindowLayer: 0x1752e190&gt;&gt; view: &lt;UIToolbarButton: 0x1776ff50; frame = (285 0; 23 44); opaque = NO; gestureRecognizers = &lt;NSArray: 0x17758670&gt;; layer = &lt;CALayer: 0x17770160&gt;&gt; location in window: {308, 534} previous location in window: {304.5, 534} location in view: {23, 10} previous location in view: {19.5, 10}</w:t>
      </w:r>
    </w:p>
    <w:p w14:paraId="272E29DE"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w:t>
      </w:r>
    </w:p>
    <w:p w14:paraId="3108DEEC"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The first 4 arguments of objc_msgSend, i.e. R0~R3 are intuitive. They’re self, @selector(sendAction:to:from:forEvent:), the argument of sendAction:, and the argument of to:. One thing to mention is that when I entered “po $r2”, LLDB said “no Objective-C description available”, indicating R2 wasn’t an Objective-C object. Thus, combining with the meaning of “action”, I guessed it was a SEL, so I used “p (char *)$r2” to print it. How to analyze those arguments in the stack? Because SP points to the bottom of stack while the rest 2 arguments are on the stack, and they are both one word long, I’ve printed out the continuous 10 words from the bottom of the stack using “x/10 $sp”, and the first 2 were the arguments on stack. Most Objective-C arguments are one word long pointers, which point at Objective-C objects, so I’ve “po”ed the first 2 words, they were the arguments. For ease of understanding, the relationship of SP, values on the stack and arguments are shown in figure 6-26.</w:t>
      </w:r>
    </w:p>
    <w:p w14:paraId="3C5CE332" w14:textId="77777777" w:rsidR="00751AE5" w:rsidRDefault="00751AE5" w:rsidP="00751AE5">
      <w:pPr>
        <w:keepNext/>
        <w:jc w:val="center"/>
      </w:pPr>
      <w:r>
        <w:rPr>
          <w:noProof/>
          <w:lang w:eastAsia="zh-CN"/>
        </w:rPr>
        <w:lastRenderedPageBreak/>
        <w:drawing>
          <wp:inline distT="0" distB="0" distL="0" distR="0" wp14:anchorId="674D6997" wp14:editId="1FD8A757">
            <wp:extent cx="5663083" cy="3926028"/>
            <wp:effectExtent l="0" t="0" r="0" b="0"/>
            <wp:docPr id="1073741961" name="officeArt object"/>
            <wp:cNvGraphicFramePr/>
            <a:graphic xmlns:a="http://schemas.openxmlformats.org/drawingml/2006/main">
              <a:graphicData uri="http://schemas.openxmlformats.org/drawingml/2006/picture">
                <pic:pic xmlns:pic="http://schemas.openxmlformats.org/drawingml/2006/picture">
                  <pic:nvPicPr>
                    <pic:cNvPr id="1073741841" name="6-26.png"/>
                    <pic:cNvPicPr/>
                  </pic:nvPicPr>
                  <pic:blipFill>
                    <a:blip r:embed="rId219">
                      <a:extLst/>
                    </a:blip>
                    <a:stretch>
                      <a:fillRect/>
                    </a:stretch>
                  </pic:blipFill>
                  <pic:spPr>
                    <a:xfrm>
                      <a:off x="0" y="0"/>
                      <a:ext cx="5663083" cy="3926028"/>
                    </a:xfrm>
                    <a:prstGeom prst="rect">
                      <a:avLst/>
                    </a:prstGeom>
                    <a:ln w="12700" cap="flat">
                      <a:noFill/>
                      <a:miter lim="400000"/>
                    </a:ln>
                    <a:effectLst/>
                  </pic:spPr>
                </pic:pic>
              </a:graphicData>
            </a:graphic>
          </wp:inline>
        </w:drawing>
      </w:r>
    </w:p>
    <w:p w14:paraId="5284B860" w14:textId="77777777" w:rsidR="00751AE5" w:rsidRPr="00E80639" w:rsidRDefault="00751AE5" w:rsidP="00E80639">
      <w:pPr>
        <w:pStyle w:val="aa"/>
        <w:ind w:left="0" w:firstLine="0"/>
        <w:jc w:val="center"/>
        <w:rPr>
          <w:i w:val="0"/>
          <w:sz w:val="24"/>
          <w:szCs w:val="24"/>
        </w:rPr>
      </w:pPr>
      <w:r w:rsidRPr="00E80639">
        <w:rPr>
          <w:i w:val="0"/>
          <w:sz w:val="24"/>
          <w:szCs w:val="24"/>
        </w:rPr>
        <w:t>Figure 6-26 The relationship of SP, value in the stack and arguments</w:t>
      </w:r>
    </w:p>
    <w:p w14:paraId="48A21217"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In most cases, the number of arguments on stack will not exceed 10, so “x/10 $sp” is enough. Print them in order, we can get all arguments on stack.</w:t>
      </w:r>
    </w:p>
    <w:p w14:paraId="0C9CE6AF"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 xml:space="preserve">With the combination of IDA and LLDB, we have figured out that the core in [UIBarButtonItem _sendAction:withEvent:] is [MailAppController sendAction:@selector(composeButtonClicked:) to:nil from:ComposeButtonItem forEvent:UITouchesEvent], which is one step closer to our target function of “composing email”. Next let’s figure out what does [UIApplication sendAction:to:from:forEvent:] do with IDA, as shown in figure 6-27: </w:t>
      </w:r>
    </w:p>
    <w:p w14:paraId="7A4A7162" w14:textId="77777777" w:rsidR="00751AE5" w:rsidRDefault="00751AE5" w:rsidP="00751AE5">
      <w:pPr>
        <w:keepNext/>
        <w:jc w:val="center"/>
      </w:pPr>
      <w:r>
        <w:rPr>
          <w:noProof/>
          <w:lang w:eastAsia="zh-CN"/>
        </w:rPr>
        <w:lastRenderedPageBreak/>
        <w:drawing>
          <wp:inline distT="0" distB="0" distL="0" distR="0" wp14:anchorId="55987425" wp14:editId="54AC8A7A">
            <wp:extent cx="5660619" cy="3532620"/>
            <wp:effectExtent l="0" t="0" r="0" b="0"/>
            <wp:docPr id="1073741962" name="officeArt object"/>
            <wp:cNvGraphicFramePr/>
            <a:graphic xmlns:a="http://schemas.openxmlformats.org/drawingml/2006/main">
              <a:graphicData uri="http://schemas.openxmlformats.org/drawingml/2006/picture">
                <pic:pic xmlns:pic="http://schemas.openxmlformats.org/drawingml/2006/picture">
                  <pic:nvPicPr>
                    <pic:cNvPr id="1073741842" name="6-27.png"/>
                    <pic:cNvPicPr/>
                  </pic:nvPicPr>
                  <pic:blipFill>
                    <a:blip r:embed="rId220">
                      <a:extLst/>
                    </a:blip>
                    <a:stretch>
                      <a:fillRect/>
                    </a:stretch>
                  </pic:blipFill>
                  <pic:spPr>
                    <a:xfrm>
                      <a:off x="0" y="0"/>
                      <a:ext cx="5660619" cy="3532620"/>
                    </a:xfrm>
                    <a:prstGeom prst="rect">
                      <a:avLst/>
                    </a:prstGeom>
                    <a:ln w="12700" cap="flat">
                      <a:noFill/>
                      <a:miter lim="400000"/>
                    </a:ln>
                    <a:effectLst/>
                  </pic:spPr>
                </pic:pic>
              </a:graphicData>
            </a:graphic>
          </wp:inline>
        </w:drawing>
      </w:r>
    </w:p>
    <w:p w14:paraId="14ECA415" w14:textId="77777777" w:rsidR="00751AE5" w:rsidRPr="00E80639" w:rsidRDefault="00751AE5" w:rsidP="00E80639">
      <w:pPr>
        <w:pStyle w:val="aa"/>
        <w:ind w:left="0" w:firstLine="0"/>
        <w:jc w:val="center"/>
        <w:rPr>
          <w:i w:val="0"/>
          <w:sz w:val="24"/>
          <w:szCs w:val="24"/>
        </w:rPr>
      </w:pPr>
      <w:r w:rsidRPr="00E80639">
        <w:rPr>
          <w:i w:val="0"/>
          <w:sz w:val="24"/>
          <w:szCs w:val="24"/>
        </w:rPr>
        <w:t>Figure 6- 27 [UIApplication sendAction:to:from:forEvent:]</w:t>
      </w:r>
    </w:p>
    <w:p w14:paraId="555F6742"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Whatever, “performSelector:withObject:withObject:” in loc_24ebbc10 will get executed, so naturally we can guess it is where actual operations are performed. Just like before, let’s figure out what does this method do with LLDB. The ASLR offset of UIKit is 0x6db3000, and the address of the last objc_msgSend is 0x24EBBC26, so we set a breakpoint at 0x6db3000 + 0x24EBBC26 = 0x2BC6EC26, then tap “compose” button to trigger the breakpoint to inspect the arguments:</w:t>
      </w:r>
    </w:p>
    <w:p w14:paraId="48094091"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(lldb) br s -a 0x2BC6EC26</w:t>
      </w:r>
    </w:p>
    <w:p w14:paraId="25FEE29A"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Breakpoint 1: where = UIKit`-[UIApplication sendAction:to:from:forEvent:] + 66, address = 0x2bc6ec26</w:t>
      </w:r>
    </w:p>
    <w:p w14:paraId="3E480550"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Process 226191 stopped</w:t>
      </w:r>
    </w:p>
    <w:p w14:paraId="6C009FF5"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thread #1: tid = 0x3738f, 0x2bc6ec26 UIKit`-[UIApplication sendAction:to:from:forEvent:] + 66, queue = 'com.apple.main-thread, stop reason = breakpoint 1.1</w:t>
      </w:r>
    </w:p>
    <w:p w14:paraId="6F05684C"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xml:space="preserve">    frame #0: 0x2bc6ec26 UIKit`-[UIApplication sendAction:to:from:forEvent:] + 66</w:t>
      </w:r>
    </w:p>
    <w:p w14:paraId="3D7F13D6"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UIKit`-[UIApplication sendAction:to:from:forEvent:] + 66:</w:t>
      </w:r>
    </w:p>
    <w:p w14:paraId="4F28C5B1"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-&gt; 0x2bc6ec26:  blx    0x2c3539f8                ; symbol stub for: roundf$shim</w:t>
      </w:r>
    </w:p>
    <w:p w14:paraId="6A35060B"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xml:space="preserve">   0x2bc6ec2a:  cmp    r6, #0</w:t>
      </w:r>
    </w:p>
    <w:p w14:paraId="0F35BFAC"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xml:space="preserve">   0x2bc6ec2c:  it     ne</w:t>
      </w:r>
    </w:p>
    <w:p w14:paraId="1C06DDA3"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xml:space="preserve">   0x2bc6ec2e:  movne  r6, #1</w:t>
      </w:r>
    </w:p>
    <w:p w14:paraId="4E7179E0"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(lldb) p (char *)$r1</w:t>
      </w:r>
    </w:p>
    <w:p w14:paraId="725D6109"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(char *) $0 = 0x2c3dac95 "performSelector:withObject:withObject:"</w:t>
      </w:r>
    </w:p>
    <w:p w14:paraId="03608E3C"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(lldb) po $r0</w:t>
      </w:r>
    </w:p>
    <w:p w14:paraId="2A3D3FEE"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&lt;ComposeButtonItem: 0x14ddf5f0&gt;</w:t>
      </w:r>
    </w:p>
    <w:p w14:paraId="0ACA66C7"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(lldb) p (char *)$r2</w:t>
      </w:r>
    </w:p>
    <w:p w14:paraId="11D5A78E"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(char *) $2 = 0x2c4140f2 "_sendAction:withEvent:"</w:t>
      </w:r>
    </w:p>
    <w:p w14:paraId="4C899C19"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(lldb) po $r3</w:t>
      </w:r>
    </w:p>
    <w:p w14:paraId="563636AF"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&lt;UIToolbarButton: 0x14d73c90; frame = (285 0; 23 44); opaque = NO; gestureRecognizers = &lt;NSArray: 0x14d22ec0&gt;; layer = &lt;CALayer: 0x14d73ea0&gt;&gt;</w:t>
      </w:r>
    </w:p>
    <w:p w14:paraId="78DCBBFA"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(lldb) x/10 $sp</w:t>
      </w:r>
    </w:p>
    <w:p w14:paraId="47244EF2"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0x003735a8: 0x160a6120 0x00000001 0x14d73c90 0x160a6120</w:t>
      </w:r>
    </w:p>
    <w:p w14:paraId="56F56DC2"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0x003735b8: 0x2c3d9be5 0x003735d4 0x2bc6ebd1 0x14d73c90</w:t>
      </w:r>
    </w:p>
    <w:p w14:paraId="20808F22"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0x003735c8: 0x160a6120 0x00000040</w:t>
      </w:r>
    </w:p>
    <w:p w14:paraId="7EFFD527"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(lldb) po 0x160a6120</w:t>
      </w:r>
    </w:p>
    <w:p w14:paraId="37A13626"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&lt;UITouchesEvent: 0x160a6120&gt; timestamp: 73509.2 touches: {(</w:t>
      </w:r>
    </w:p>
    <w:p w14:paraId="3EA728BF"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xml:space="preserve">    &lt;UITouch: 0x14ff2f20&gt; phase: Ended tap count: 1 window: &lt;UIWindow: 0x14d878b0; frame = (0 0; 320 568); autoresize = W+H; gestureRecognizers = &lt;NSArray: 0x14dba890&gt;; layer = &lt;UIWindowLayer: 0x14d87a30&gt;&gt; view: &lt;UIToolbarButton: 0x14d73c90; frame = (285 0; 23 44); opaque = NO; gestureRecognizers = &lt;NSArray: 0x14d22ec0&gt;; layer = &lt;CALayer: 0x14d73ea0&gt;&gt; location in window: {308, </w:t>
      </w:r>
      <w:r w:rsidRPr="00E80639">
        <w:rPr>
          <w:rFonts w:ascii="Monaco"/>
          <w:sz w:val="20"/>
          <w:szCs w:val="20"/>
          <w:shd w:val="clear" w:color="auto" w:fill="D8D8D8"/>
        </w:rPr>
        <w:lastRenderedPageBreak/>
        <w:t>545} previous location in window: {308, 545} location in view: {23, 21} previous location in view: {23, 21}</w:t>
      </w:r>
    </w:p>
    <w:p w14:paraId="2DD2F22B"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w:t>
      </w:r>
    </w:p>
    <w:p w14:paraId="10A119BD"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What the hell? performSelector:withObject:withObject: called [ComposeButtonItem _sendAction:withEvent:], and [ComposeButtonItem _sendAction:withEvent:] called performSelector:withObject:withObject: in turn. If performSelector:withObject:withObject: calls [ComposeButtonItem _sendAction:withEvent:] again then we’ll fall into an infinite call loop and the UI will be locked endlessly, which doesn’t make sense and conflicts with what we’ve seen. Let’s continue the process to trigger the breakpoint again and see what happens:</w:t>
      </w:r>
    </w:p>
    <w:p w14:paraId="0F653165"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(lldb) c</w:t>
      </w:r>
    </w:p>
    <w:p w14:paraId="382498FA"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Process 226191 resuming</w:t>
      </w:r>
    </w:p>
    <w:p w14:paraId="6F0D8BE1"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Process 226191 stopped</w:t>
      </w:r>
    </w:p>
    <w:p w14:paraId="75BC2781"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 thread #1: tid = 0x3738f, 0x2bc6ec26 UIKit`-[UIApplication sendAction:to:from:forEvent:] + 66, queue = 'com.apple.main-thread, stop reason = breakpoint 1.1</w:t>
      </w:r>
    </w:p>
    <w:p w14:paraId="4E4467F0"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 xml:space="preserve">    frame #0: 0x2bc6ec26 UIKit`-[UIApplication sendAction:to:from:forEvent:] + 66</w:t>
      </w:r>
    </w:p>
    <w:p w14:paraId="31544791"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UIKit`-[UIApplication sendAction:to:from:forEvent:] + 66:</w:t>
      </w:r>
    </w:p>
    <w:p w14:paraId="094A564D"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-&gt; 0x2bc6ec26:  blx    0x2c3539f8                ; symbol stub for: roundf$shim</w:t>
      </w:r>
    </w:p>
    <w:p w14:paraId="03DD8C89"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 xml:space="preserve">   0x2bc6ec2a:  cmp    r6, #0</w:t>
      </w:r>
    </w:p>
    <w:p w14:paraId="65651EF6"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 xml:space="preserve">   0x2bc6ec2c:  it     ne</w:t>
      </w:r>
    </w:p>
    <w:p w14:paraId="7361B03C"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 xml:space="preserve">   0x2bc6ec2e:  movne  r6, #1</w:t>
      </w:r>
    </w:p>
    <w:p w14:paraId="05B2EB15"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(lldb) p (char *)$r1</w:t>
      </w:r>
    </w:p>
    <w:p w14:paraId="3BF12CB7"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(char *) $6 = 0x2c3dac95 "performSelector:withObject:withObject:"</w:t>
      </w:r>
    </w:p>
    <w:p w14:paraId="2E4D4924"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(lldb) po $r0</w:t>
      </w:r>
    </w:p>
    <w:p w14:paraId="65FBA9B1"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&lt;MailAppController: 0x14e7a7a0&gt;</w:t>
      </w:r>
    </w:p>
    <w:p w14:paraId="02A9CD50"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(lldb) p (char *)$r2</w:t>
      </w:r>
    </w:p>
    <w:p w14:paraId="473619A7"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(char *) $7 = 0x2d763308 "composeButtonClicked:"</w:t>
      </w:r>
    </w:p>
    <w:p w14:paraId="0183003A"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(lldb) po $r3</w:t>
      </w:r>
    </w:p>
    <w:p w14:paraId="19AC7269"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&lt;ComposeButtonItem: 0x14ddf5f0&gt;</w:t>
      </w:r>
    </w:p>
    <w:p w14:paraId="07ADE89C"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(lldb) x/10 $sp</w:t>
      </w:r>
    </w:p>
    <w:p w14:paraId="35C16C12"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0x0037356c: 0x160a6120 0x160a6120 0x2d763308 0x14e7a7a0</w:t>
      </w:r>
    </w:p>
    <w:p w14:paraId="585BC3FE"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0x0037357c: 0x14ddf5f0 0x003735a0 0x2bdd26fd 0x14ddf5f0</w:t>
      </w:r>
    </w:p>
    <w:p w14:paraId="537ADA83"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0x0037358c: 0x160a6120 0x160fbdf0</w:t>
      </w:r>
    </w:p>
    <w:p w14:paraId="2B1DBB5E"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(lldb) po 0x160a6120</w:t>
      </w:r>
    </w:p>
    <w:p w14:paraId="2EA9CE94"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&lt;UITouchesEvent: 0x160a6120&gt; timestamp: 73509.2 touches: {(</w:t>
      </w:r>
    </w:p>
    <w:p w14:paraId="4366DDE8"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 xml:space="preserve">    &lt;UITouch: 0x14ff2f20&gt; phase: Ended tap count: 1 window: &lt;UIWindow: 0x14d878b0; frame = (0 0; 320 568); autoresize = W+H; gestureRecognizers = &lt;NSArray: 0x14dba890&gt;; layer = &lt;UIWindowLayer: 0x14d87a30&gt;&gt; view: &lt;UIToolbarButton: 0x14d73c90; frame = (285 0; 23 44); opaque = NO; gestureRecognizers = &lt;NSArray: 0x14d22ec0&gt;; layer = &lt;CALayer: 0x14d73ea0&gt;&gt; location in window: {308, 545} previous location in window: {308, 545} location in view: {23, 21} previous location in view: {23, 21}</w:t>
      </w:r>
    </w:p>
    <w:p w14:paraId="5C5BD476"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w:t>
      </w:r>
    </w:p>
    <w:p w14:paraId="49F2A223"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As we can see, arguments of performSelector:withObject:withObject: have changed, and [MailAppController composeButtonClicked:ComposeButtonItem] was called. If we “c” again, the breakpoint will not be triggered, so we can confirm it’s composeButtonClicked: that performs the actual operation. Because inside MobileMail, we can get an MailAppController object from [UIApplication sharedApplication], and at the beginning of this section, we’ve seen a class method +composeButtonItem in ComposeButtonItem.h, which returns a ComposeButtonItem object, now we’re able to get all necessary objects to call [MailAppController composeButtonClicked:ComposeButtonItem]; what’s more, we can call it anywhere inside MobileMail. Therefore, composeButtonClicked: can be regarded as the target function of “compose email”.</w:t>
      </w:r>
    </w:p>
    <w:p w14:paraId="7C42E86F"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Finally, let’s test this method in Cycript to see if it works:</w:t>
      </w:r>
    </w:p>
    <w:p w14:paraId="2DDBF4B8"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FunMaker-5:~ root# cycript -p MobileMail</w:t>
      </w:r>
    </w:p>
    <w:p w14:paraId="6A47FD33"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cy# [UIApp composeButtonClicked:[ComposeButtonItem composeButtonItem]]</w:t>
      </w:r>
    </w:p>
    <w:p w14:paraId="66C97CDE"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After the above commands, the “New Message” view shows in Mail. In this example, we’ve tracked the call chain with IDA until the target function was located, and then we’ve analyzed its arguments with LLDB. I call it a complex process rather than a difficult one, do you agree? In the next section, we will find out the target function of “my number” with the similar pattern, please try to sum up the experiences.</w:t>
      </w:r>
    </w:p>
    <w:p w14:paraId="5AC84DB4" w14:textId="6660C0A4" w:rsidR="00751AE5" w:rsidRPr="00E80639" w:rsidRDefault="00751AE5" w:rsidP="00A16731">
      <w:pPr>
        <w:pStyle w:val="4"/>
        <w:numPr>
          <w:ilvl w:val="3"/>
          <w:numId w:val="75"/>
        </w:numPr>
      </w:pPr>
      <w:r w:rsidRPr="00E80639">
        <w:t>Look for the target function of “my number”</w:t>
      </w:r>
    </w:p>
    <w:p w14:paraId="5159D24C"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 xml:space="preserve">Let’s continue our analysis from the UI function [PhoneSettingsController </w:t>
      </w:r>
      <w:r w:rsidRPr="00E80639">
        <w:rPr>
          <w:rFonts w:ascii="Dante MT Std" w:hAnsi="Dante MT Std"/>
          <w:sz w:val="26"/>
          <w:szCs w:val="26"/>
          <w:u w:color="000000"/>
        </w:rPr>
        <w:lastRenderedPageBreak/>
        <w:t>tableView:cellForRowAtIndexPath:]. Because the return value of UI function is stored in R0, and according to “MOV R0, R4” in figure 6-17, we know R0 comes from R4. As shown in figure 6-28, R4 is only assigned once at “MOV R4, R0” and R0 comes from the return value of objc_msgSendSuper2. objc_msgSendSuper2 is undocumented, as we can see in figure 6-29, it comes from “/usr/lib/libobjc.A.dylib”.</w:t>
      </w:r>
    </w:p>
    <w:p w14:paraId="7DE59AA0" w14:textId="77777777" w:rsidR="00751AE5" w:rsidRDefault="00751AE5" w:rsidP="00751AE5">
      <w:pPr>
        <w:keepNext/>
        <w:jc w:val="center"/>
      </w:pPr>
      <w:r>
        <w:rPr>
          <w:noProof/>
          <w:lang w:eastAsia="zh-CN"/>
        </w:rPr>
        <w:drawing>
          <wp:inline distT="0" distB="0" distL="0" distR="0" wp14:anchorId="7A495EC1" wp14:editId="6BC51CA7">
            <wp:extent cx="4320731" cy="2217217"/>
            <wp:effectExtent l="0" t="0" r="0" b="0"/>
            <wp:docPr id="1073741963" name="officeArt object"/>
            <wp:cNvGraphicFramePr/>
            <a:graphic xmlns:a="http://schemas.openxmlformats.org/drawingml/2006/main">
              <a:graphicData uri="http://schemas.openxmlformats.org/drawingml/2006/picture">
                <pic:pic xmlns:pic="http://schemas.openxmlformats.org/drawingml/2006/picture">
                  <pic:nvPicPr>
                    <pic:cNvPr id="1073741825" name="6-28.png"/>
                    <pic:cNvPicPr/>
                  </pic:nvPicPr>
                  <pic:blipFill>
                    <a:blip r:embed="rId221">
                      <a:extLst/>
                    </a:blip>
                    <a:stretch>
                      <a:fillRect/>
                    </a:stretch>
                  </pic:blipFill>
                  <pic:spPr>
                    <a:xfrm>
                      <a:off x="0" y="0"/>
                      <a:ext cx="4320731" cy="2217217"/>
                    </a:xfrm>
                    <a:prstGeom prst="rect">
                      <a:avLst/>
                    </a:prstGeom>
                    <a:ln w="12700" cap="flat">
                      <a:noFill/>
                      <a:miter lim="400000"/>
                    </a:ln>
                    <a:effectLst/>
                  </pic:spPr>
                </pic:pic>
              </a:graphicData>
            </a:graphic>
          </wp:inline>
        </w:drawing>
      </w:r>
    </w:p>
    <w:p w14:paraId="6C69F757" w14:textId="77777777" w:rsidR="00751AE5" w:rsidRPr="00E80639" w:rsidRDefault="00751AE5" w:rsidP="00E80639">
      <w:pPr>
        <w:pStyle w:val="aa"/>
        <w:ind w:left="0" w:firstLine="0"/>
        <w:jc w:val="center"/>
        <w:rPr>
          <w:i w:val="0"/>
          <w:sz w:val="24"/>
          <w:szCs w:val="24"/>
        </w:rPr>
      </w:pPr>
      <w:r w:rsidRPr="00E80639">
        <w:rPr>
          <w:i w:val="0"/>
          <w:sz w:val="24"/>
          <w:szCs w:val="24"/>
        </w:rPr>
        <w:t>Figure 6-28 Source of R4</w:t>
      </w:r>
    </w:p>
    <w:p w14:paraId="3842B12D" w14:textId="77777777" w:rsidR="00751AE5" w:rsidRDefault="00751AE5" w:rsidP="00751AE5">
      <w:pPr>
        <w:keepNext/>
        <w:jc w:val="center"/>
      </w:pPr>
      <w:r>
        <w:rPr>
          <w:noProof/>
          <w:lang w:eastAsia="zh-CN"/>
        </w:rPr>
        <w:drawing>
          <wp:inline distT="0" distB="0" distL="0" distR="0" wp14:anchorId="03E92D54" wp14:editId="237CB055">
            <wp:extent cx="3597784" cy="1962303"/>
            <wp:effectExtent l="0" t="0" r="0" b="0"/>
            <wp:docPr id="1073741964" name="officeArt object"/>
            <wp:cNvGraphicFramePr/>
            <a:graphic xmlns:a="http://schemas.openxmlformats.org/drawingml/2006/main">
              <a:graphicData uri="http://schemas.openxmlformats.org/drawingml/2006/picture">
                <pic:pic xmlns:pic="http://schemas.openxmlformats.org/drawingml/2006/picture">
                  <pic:nvPicPr>
                    <pic:cNvPr id="1073741826" name="6-29.png"/>
                    <pic:cNvPicPr/>
                  </pic:nvPicPr>
                  <pic:blipFill>
                    <a:blip r:embed="rId222">
                      <a:extLst/>
                    </a:blip>
                    <a:stretch>
                      <a:fillRect/>
                    </a:stretch>
                  </pic:blipFill>
                  <pic:spPr>
                    <a:xfrm>
                      <a:off x="0" y="0"/>
                      <a:ext cx="3597784" cy="1962303"/>
                    </a:xfrm>
                    <a:prstGeom prst="rect">
                      <a:avLst/>
                    </a:prstGeom>
                    <a:ln w="12700" cap="flat">
                      <a:noFill/>
                      <a:miter lim="400000"/>
                    </a:ln>
                    <a:effectLst/>
                  </pic:spPr>
                </pic:pic>
              </a:graphicData>
            </a:graphic>
          </wp:inline>
        </w:drawing>
      </w:r>
    </w:p>
    <w:p w14:paraId="7193ECD4" w14:textId="77777777" w:rsidR="00751AE5" w:rsidRPr="00E80639" w:rsidRDefault="00751AE5" w:rsidP="00E80639">
      <w:pPr>
        <w:pStyle w:val="aa"/>
        <w:ind w:left="0" w:firstLine="0"/>
        <w:jc w:val="center"/>
        <w:rPr>
          <w:i w:val="0"/>
          <w:sz w:val="24"/>
          <w:szCs w:val="24"/>
        </w:rPr>
      </w:pPr>
      <w:r w:rsidRPr="00E80639">
        <w:rPr>
          <w:i w:val="0"/>
          <w:sz w:val="24"/>
          <w:szCs w:val="24"/>
        </w:rPr>
        <w:t>Figure 6-29 Source of objc_msgSendSuper2</w:t>
      </w:r>
    </w:p>
    <w:p w14:paraId="52F166EB"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According to the literal meaning, objc_msgSendSuper2 and objc_msgSendSuper are supposed to work similarly, namely send messages to callers’ superclasses. No more guesses, let’s set a breakpoint on objc_msgSendSuper2 and check out its arguments as well return value. Attach debugserver to Preference, and connect with LLDB, then print out ASLR offset of MobilePhoneSettings:</w:t>
      </w:r>
    </w:p>
    <w:p w14:paraId="12062069"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(lldb) image list -o -f</w:t>
      </w:r>
    </w:p>
    <w:p w14:paraId="10162A39"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0] 0x00079000 /private/var/db/stash/_.29LMeZ/Applications/Preferences.app/Preferences(0x000000000007d000)</w:t>
      </w:r>
    </w:p>
    <w:p w14:paraId="3D5E8A86"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1] 0x00232000 /Library/MobileSubstrate/MobileSubstrate.dylib(0x0000000000232000)</w:t>
      </w:r>
    </w:p>
    <w:p w14:paraId="6EF50AE6"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2] 0x06db3000 /Users/snakeninny/Library/Developer/Xcode/iOS DeviceSupport/8.1 (12B411)/Symbols/System/Library/PrivateFrameworks/BulletinBoard.framework/BulletinBoard</w:t>
      </w:r>
    </w:p>
    <w:p w14:paraId="49AFF9B0"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3] 0x06db3000 /Users/snakeninny/Library/Developer/Xcode/iOS DeviceSupport/8.1 (12B411)/Symbols/System/Library/Frameworks/CoreFoundation.framework/CoreFoundation</w:t>
      </w:r>
    </w:p>
    <w:p w14:paraId="7F0AB092"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hAnsi="Monaco"/>
          <w:sz w:val="20"/>
          <w:szCs w:val="20"/>
          <w:shd w:val="clear" w:color="auto" w:fill="D8D8D8"/>
        </w:rPr>
        <w:t>……</w:t>
      </w:r>
    </w:p>
    <w:p w14:paraId="5824D6DC"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[330] 0x06db3000 /Users/snakeninny/Library/Developer/Xcode/iOS DeviceSupport/8.1 (12B411)/Symbols/System/Library/PreferenceBundles/MobilePhoneSettings.bundle/MobilePhoneSettings</w:t>
      </w:r>
    </w:p>
    <w:p w14:paraId="18539F80"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hAnsi="Monaco"/>
          <w:sz w:val="20"/>
          <w:szCs w:val="20"/>
          <w:shd w:val="clear" w:color="auto" w:fill="D8D8D8"/>
        </w:rPr>
        <w:t>……</w:t>
      </w:r>
    </w:p>
    <w:p w14:paraId="5B1AA25A"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ASLR offset of MobilePhoneSettings is 0x6db3000. Then take a look at objc_msgSendSuper2’s address, as shown in figure 6-30.</w:t>
      </w:r>
    </w:p>
    <w:p w14:paraId="27D34105" w14:textId="77777777" w:rsidR="00751AE5" w:rsidRDefault="00751AE5" w:rsidP="00751AE5">
      <w:pPr>
        <w:keepNext/>
        <w:jc w:val="center"/>
      </w:pPr>
      <w:r>
        <w:rPr>
          <w:noProof/>
          <w:lang w:eastAsia="zh-CN"/>
        </w:rPr>
        <w:lastRenderedPageBreak/>
        <w:drawing>
          <wp:inline distT="0" distB="0" distL="0" distR="0" wp14:anchorId="018564EE" wp14:editId="757DACD7">
            <wp:extent cx="5665356" cy="2436965"/>
            <wp:effectExtent l="0" t="0" r="0" b="0"/>
            <wp:docPr id="1073741965" name="officeArt object"/>
            <wp:cNvGraphicFramePr/>
            <a:graphic xmlns:a="http://schemas.openxmlformats.org/drawingml/2006/main">
              <a:graphicData uri="http://schemas.openxmlformats.org/drawingml/2006/picture">
                <pic:pic xmlns:pic="http://schemas.openxmlformats.org/drawingml/2006/picture">
                  <pic:nvPicPr>
                    <pic:cNvPr id="1073741827" name="6-30.png"/>
                    <pic:cNvPicPr/>
                  </pic:nvPicPr>
                  <pic:blipFill>
                    <a:blip r:embed="rId223">
                      <a:extLst/>
                    </a:blip>
                    <a:stretch>
                      <a:fillRect/>
                    </a:stretch>
                  </pic:blipFill>
                  <pic:spPr>
                    <a:xfrm>
                      <a:off x="0" y="0"/>
                      <a:ext cx="5665356" cy="2436965"/>
                    </a:xfrm>
                    <a:prstGeom prst="rect">
                      <a:avLst/>
                    </a:prstGeom>
                    <a:ln w="12700" cap="flat">
                      <a:noFill/>
                      <a:miter lim="400000"/>
                    </a:ln>
                    <a:effectLst/>
                  </pic:spPr>
                </pic:pic>
              </a:graphicData>
            </a:graphic>
          </wp:inline>
        </w:drawing>
      </w:r>
    </w:p>
    <w:p w14:paraId="6E722CFD" w14:textId="77777777" w:rsidR="00751AE5" w:rsidRPr="00E80639" w:rsidRDefault="00751AE5" w:rsidP="00E80639">
      <w:pPr>
        <w:pStyle w:val="aa"/>
        <w:ind w:left="0" w:firstLine="0"/>
        <w:jc w:val="center"/>
        <w:rPr>
          <w:i w:val="0"/>
          <w:sz w:val="24"/>
          <w:szCs w:val="24"/>
        </w:rPr>
      </w:pPr>
      <w:r w:rsidRPr="00E80639">
        <w:rPr>
          <w:i w:val="0"/>
          <w:sz w:val="24"/>
          <w:szCs w:val="24"/>
        </w:rPr>
        <w:t>Figure 6-30 Check out address of objc_msgSendSuper2</w:t>
      </w:r>
    </w:p>
    <w:p w14:paraId="2D34CD63"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The breakpoint should be set at 0x6db3000 + 0x25BB2B68 = 0x2C965B68. Re-enter MobilePhoneSettings to trigger the breakpoint:</w:t>
      </w:r>
    </w:p>
    <w:p w14:paraId="5DB822F5"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(lldb) br s -a 0x2C965B68</w:t>
      </w:r>
    </w:p>
    <w:p w14:paraId="7C220298"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Breakpoint 1: where = MobilePhoneSettings`-[PhoneSettingsController tableView:cellForRowAtIndexPath:] + 40, address = 0x2c965b68</w:t>
      </w:r>
    </w:p>
    <w:p w14:paraId="3FCA6925"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Process 268587 stopped</w:t>
      </w:r>
    </w:p>
    <w:p w14:paraId="533087E2"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 thread #1: tid = 0x4192b, 0x2c965b68 MobilePhoneSettings`-[PhoneSettingsController tableView:cellForRowAtIndexPath:] + 40, queue = 'com.apple.main-thread, stop reason = breakpoint 1.1</w:t>
      </w:r>
    </w:p>
    <w:p w14:paraId="07D9C1F8"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 xml:space="preserve">    frame #0: 0x2c965b68 MobilePhoneSettings`-[PhoneSettingsController tableView:cellForRowAtIndexPath:] + 40</w:t>
      </w:r>
    </w:p>
    <w:p w14:paraId="47F30AE7"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MobilePhoneSettings`-[PhoneSettingsController tableView:cellForRowAtIndexPath:] + 40:</w:t>
      </w:r>
    </w:p>
    <w:p w14:paraId="51F62884"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-&gt; 0x2c965b68:  blx    0x2c975fb8                ; symbol stub for: CTSettingRequest$shim</w:t>
      </w:r>
    </w:p>
    <w:p w14:paraId="6B7D3FAB"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 xml:space="preserve">   0x2c965b6c:  mov    r4, r0</w:t>
      </w:r>
    </w:p>
    <w:p w14:paraId="3F007CA8"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 xml:space="preserve">   0x2c965b6e:  movw   r0, #54708</w:t>
      </w:r>
    </w:p>
    <w:p w14:paraId="10BB0456"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 xml:space="preserve">   0x2c965b72:  movt   r0, #2697</w:t>
      </w:r>
    </w:p>
    <w:p w14:paraId="71A21FC5"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(lldb) p (char *)$r1</w:t>
      </w:r>
    </w:p>
    <w:p w14:paraId="73A9C22C"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(char *) $0 = 0x2c3daf33 "tableView:cellForRowAtIndexPath:"</w:t>
      </w:r>
    </w:p>
    <w:p w14:paraId="528B0AB1"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(lldb) po $r0</w:t>
      </w:r>
    </w:p>
    <w:p w14:paraId="3B261A1E"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[no Objective-C description available]</w:t>
      </w:r>
    </w:p>
    <w:p w14:paraId="3FC4C75E"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(lldb) ni</w:t>
      </w:r>
    </w:p>
    <w:p w14:paraId="7B212C26"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Process 268587 stopped</w:t>
      </w:r>
    </w:p>
    <w:p w14:paraId="42A7A730"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 thread #1: tid = 0x4192b, 0x2c965b6c MobilePhoneSettings`-[PhoneSettingsController tableView:cellForRowAtIndexPath:] + 44, queue = 'com.apple.main-thread, stop reason = instruction step over</w:t>
      </w:r>
    </w:p>
    <w:p w14:paraId="34C5C02B"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 xml:space="preserve">    frame #0: 0x2c965b6c MobilePhoneSettings`-[PhoneSettingsController tableView:cellForRowAtIndexPath:] + 44</w:t>
      </w:r>
    </w:p>
    <w:p w14:paraId="216A0265"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MobilePhoneSettings`-[PhoneSettingsController tableView:cellForRowAtIndexPath:] + 44:</w:t>
      </w:r>
    </w:p>
    <w:p w14:paraId="7AEAAF2F"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-&gt; 0x2c965b6c:  mov    r4, r0</w:t>
      </w:r>
    </w:p>
    <w:p w14:paraId="184F9DC1"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 xml:space="preserve">   0x2c965b6e:  movw   r0, #54708</w:t>
      </w:r>
    </w:p>
    <w:p w14:paraId="4163BC5F"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 xml:space="preserve">   0x2c965b72:  movt   r0, #2697</w:t>
      </w:r>
    </w:p>
    <w:p w14:paraId="2A3E5863"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 xml:space="preserve">   0x2c965b76:  mov    r2, r5</w:t>
      </w:r>
    </w:p>
    <w:p w14:paraId="34D19992"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(lldb) po $r0</w:t>
      </w:r>
    </w:p>
    <w:p w14:paraId="67FD3414"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&lt;PSTableCell: 0x15fc6b00; baseClass = UITableViewCell; frame = (0 0; 320 44); text = 'My Number'; tag = 2; layer = &lt;CALayer: 0x15fbbe40&gt;&gt;</w:t>
      </w:r>
    </w:p>
    <w:p w14:paraId="77C3CC63"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(lldb) po [$r0 detailTextLabel]</w:t>
      </w:r>
    </w:p>
    <w:p w14:paraId="2D84EC19"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&lt;UITableViewLabel: 0x15fb5590; frame = (0 0; 0 0); text = '+86PhoneNumber'; userInteractionEnabled = NO; layer = &lt;_UILabelLayer: 0x15fd87e0&gt;&gt;</w:t>
      </w:r>
    </w:p>
    <w:p w14:paraId="5F6257C4"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 xml:space="preserve">It’s worth mentioning that the 1st argument of objc_msgSendSuper2 is not an Objective-C object. I’m not sure whether it is a bug of LLDB or it is the case. Anyway, it doesn’t influence our analysis, just ignore it for now. If you’re really interested in this detail, you are welcome to share your research on </w:t>
      </w:r>
      <w:hyperlink r:id="rId224" w:history="1">
        <w:r w:rsidRPr="00E80639">
          <w:rPr>
            <w:rFonts w:ascii="Dante MT Std" w:hAnsi="Dante MT Std"/>
            <w:sz w:val="26"/>
            <w:szCs w:val="26"/>
            <w:u w:color="000000"/>
          </w:rPr>
          <w:t>http://bbs.iosre.com</w:t>
        </w:r>
      </w:hyperlink>
      <w:r w:rsidRPr="00E80639">
        <w:rPr>
          <w:rFonts w:ascii="Dante MT Std" w:hAnsi="Dante MT Std"/>
          <w:sz w:val="26"/>
          <w:szCs w:val="26"/>
          <w:u w:color="000000"/>
        </w:rPr>
        <w:t>.</w:t>
      </w:r>
    </w:p>
    <w:p w14:paraId="5ACDEE7E"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Back on track, the output of LLDB indicates that the return value of objc_msgSendSuper2 is an initialized cell, which contains my number already. Similar to what happened in the last section, let’s check out the implementation of tableView:cellForRowAtIndexPath: in PhoneSettingsController’s superclass. First of all let’s figure out who’s the superclass in PhoneSettingsController.h:</w:t>
      </w:r>
    </w:p>
    <w:p w14:paraId="29432E05"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lastRenderedPageBreak/>
        <w:t>@interface PhoneSettingsController : PhoneSettingsListController &lt;TPSetPINViewControllerDelegate&gt;</w:t>
      </w:r>
    </w:p>
    <w:p w14:paraId="11492BEB"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hAnsi="Monaco"/>
          <w:sz w:val="20"/>
          <w:szCs w:val="20"/>
          <w:shd w:val="clear" w:color="auto" w:fill="D8D8D8"/>
        </w:rPr>
        <w:t>……</w:t>
      </w:r>
    </w:p>
    <w:p w14:paraId="3F268F64"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@end</w:t>
      </w:r>
    </w:p>
    <w:p w14:paraId="4557D1EF"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PhoneSettingsController inherits from PhoneSettingsListController, so open PhoneSettingsListController.h to check out if it implements tableView:cellForRowAtIndexPath:.</w:t>
      </w:r>
    </w:p>
    <w:p w14:paraId="551D9929"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@interface PhoneSettingsListController : PSListController</w:t>
      </w:r>
    </w:p>
    <w:p w14:paraId="6B89A3D7"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w:t>
      </w:r>
    </w:p>
    <w:p w14:paraId="1A5F692B"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w:t>
      </w:r>
    </w:p>
    <w:p w14:paraId="5952460D"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p>
    <w:p w14:paraId="445639BD"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(id)bundle;</w:t>
      </w:r>
    </w:p>
    <w:p w14:paraId="3AF1D968"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(void)dealloc;</w:t>
      </w:r>
    </w:p>
    <w:p w14:paraId="6B2E4B23"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(id)init;</w:t>
      </w:r>
    </w:p>
    <w:p w14:paraId="6A056E2E"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(void)pushController:(Class)arg1 specifier:(id)arg2;</w:t>
      </w:r>
    </w:p>
    <w:p w14:paraId="6D60CD46"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(id)setCellEnabled:(BOOL)arg1 atIndex:(unsigned int)arg2;</w:t>
      </w:r>
    </w:p>
    <w:p w14:paraId="35AFEC38"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(id)setCellLoading:(BOOL)arg1 atIndex:(unsigned int)arg2;</w:t>
      </w:r>
    </w:p>
    <w:p w14:paraId="3905E880"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(id)setControlEnabled:(BOOL)arg1 atIndex:(unsigned int)arg2;</w:t>
      </w:r>
    </w:p>
    <w:p w14:paraId="32B54D45"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(id)sheetSpecifierWithTitle:(id)arg1 controller:(Class)arg2 detail:(Class)arg3;</w:t>
      </w:r>
    </w:p>
    <w:p w14:paraId="70621094"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(void)simRemoved:(id)arg1;</w:t>
      </w:r>
    </w:p>
    <w:p w14:paraId="7D22E6A9"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(id)specifiers;</w:t>
      </w:r>
    </w:p>
    <w:p w14:paraId="3EF7ECFD"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(void)updateCellStates;</w:t>
      </w:r>
    </w:p>
    <w:p w14:paraId="484B68AC"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(void)viewWillAppear:(BOOL)arg1;</w:t>
      </w:r>
    </w:p>
    <w:p w14:paraId="0FFB6242"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p>
    <w:p w14:paraId="39F5344D"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@end</w:t>
      </w:r>
    </w:p>
    <w:p w14:paraId="0EE43BE7"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PhoneSettingsListController doesn’t implement tableView:cellForRowAtIndexPath:, so just proceed to its superclass PSListController. The class PSListController is no longer inside MobilePhoneSettings.bundle, so let’s search it in all class-dump headers, as shown in figure 6-31.</w:t>
      </w:r>
    </w:p>
    <w:p w14:paraId="64DABCCC" w14:textId="77777777" w:rsidR="00751AE5" w:rsidRDefault="00751AE5" w:rsidP="00751AE5">
      <w:pPr>
        <w:keepNext/>
        <w:jc w:val="center"/>
      </w:pPr>
      <w:r>
        <w:rPr>
          <w:noProof/>
          <w:lang w:eastAsia="zh-CN"/>
        </w:rPr>
        <w:drawing>
          <wp:inline distT="0" distB="0" distL="0" distR="0" wp14:anchorId="715C9EA7" wp14:editId="093F5D4A">
            <wp:extent cx="5670538" cy="2413331"/>
            <wp:effectExtent l="0" t="0" r="0" b="0"/>
            <wp:docPr id="1073741966" name="officeArt object"/>
            <wp:cNvGraphicFramePr/>
            <a:graphic xmlns:a="http://schemas.openxmlformats.org/drawingml/2006/main">
              <a:graphicData uri="http://schemas.openxmlformats.org/drawingml/2006/picture">
                <pic:pic xmlns:pic="http://schemas.openxmlformats.org/drawingml/2006/picture">
                  <pic:nvPicPr>
                    <pic:cNvPr id="1073741828" name="6-31.png"/>
                    <pic:cNvPicPr/>
                  </pic:nvPicPr>
                  <pic:blipFill>
                    <a:blip r:embed="rId225">
                      <a:extLst/>
                    </a:blip>
                    <a:stretch>
                      <a:fillRect/>
                    </a:stretch>
                  </pic:blipFill>
                  <pic:spPr>
                    <a:xfrm>
                      <a:off x="0" y="0"/>
                      <a:ext cx="5670538" cy="2413331"/>
                    </a:xfrm>
                    <a:prstGeom prst="rect">
                      <a:avLst/>
                    </a:prstGeom>
                    <a:ln w="12700" cap="flat">
                      <a:noFill/>
                      <a:miter lim="400000"/>
                    </a:ln>
                    <a:effectLst/>
                  </pic:spPr>
                </pic:pic>
              </a:graphicData>
            </a:graphic>
          </wp:inline>
        </w:drawing>
      </w:r>
    </w:p>
    <w:p w14:paraId="3689BA92" w14:textId="77777777" w:rsidR="00751AE5" w:rsidRPr="00E80639" w:rsidRDefault="00751AE5" w:rsidP="00E80639">
      <w:pPr>
        <w:pStyle w:val="aa"/>
        <w:ind w:left="0" w:firstLine="0"/>
        <w:jc w:val="center"/>
        <w:rPr>
          <w:i w:val="0"/>
          <w:sz w:val="24"/>
          <w:szCs w:val="24"/>
        </w:rPr>
      </w:pPr>
      <w:r w:rsidRPr="00E80639">
        <w:rPr>
          <w:i w:val="0"/>
          <w:sz w:val="24"/>
          <w:szCs w:val="24"/>
        </w:rPr>
        <w:t>Figure 6-31 Locate PSListController.h</w:t>
      </w:r>
    </w:p>
    <w:p w14:paraId="5CC7526C"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Note, PSListController.h comes from Preferences.framework, which shares the name with Preferences.app, make sure to distinguish them. Open it, and check if there is tableView:cellForRowAtIndexPath:.</w:t>
      </w:r>
    </w:p>
    <w:p w14:paraId="65B1DBD7"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@interface PSListController : PSViewController &lt;UITableViewDelegate, UITableViewDataSource, UIActionSheetDelegate, UIAlertViewDelegate, UIPopoverControllerDelegate, PSSpecifierObserver, PSViewControllerOffsetProtocol&gt;</w:t>
      </w:r>
    </w:p>
    <w:p w14:paraId="734BA271"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hAnsi="Monaco"/>
          <w:sz w:val="20"/>
          <w:szCs w:val="20"/>
          <w:shd w:val="clear" w:color="auto" w:fill="D8D8D8"/>
        </w:rPr>
        <w:t>……</w:t>
      </w:r>
    </w:p>
    <w:p w14:paraId="37A3B300"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(id)tableView:(id)arg1 cellForRowAtIndexPath:(id)arg2;</w:t>
      </w:r>
    </w:p>
    <w:p w14:paraId="1E16DAB3"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hAnsi="Monaco"/>
          <w:sz w:val="20"/>
          <w:szCs w:val="20"/>
          <w:shd w:val="clear" w:color="auto" w:fill="D8D8D8"/>
        </w:rPr>
        <w:t>……</w:t>
      </w:r>
    </w:p>
    <w:p w14:paraId="6DD0B461"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@end</w:t>
      </w:r>
    </w:p>
    <w:p w14:paraId="7AA4E5A5"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As we see, it has implemented this method, so drag and drop the binary of Preferences.framework into IDA and jump to tableView:cellForRowAtIndexPath:, as shown in figure 6-32.</w:t>
      </w:r>
    </w:p>
    <w:p w14:paraId="230AE740" w14:textId="77777777" w:rsidR="00751AE5" w:rsidRDefault="00751AE5" w:rsidP="00751AE5">
      <w:pPr>
        <w:keepNext/>
        <w:jc w:val="center"/>
      </w:pPr>
      <w:r>
        <w:rPr>
          <w:noProof/>
          <w:lang w:eastAsia="zh-CN"/>
        </w:rPr>
        <w:lastRenderedPageBreak/>
        <w:drawing>
          <wp:inline distT="0" distB="0" distL="0" distR="0" wp14:anchorId="5EEA93A8" wp14:editId="682F8193">
            <wp:extent cx="2048561" cy="3598114"/>
            <wp:effectExtent l="0" t="0" r="0" b="0"/>
            <wp:docPr id="1073741967" name="officeArt object"/>
            <wp:cNvGraphicFramePr/>
            <a:graphic xmlns:a="http://schemas.openxmlformats.org/drawingml/2006/main">
              <a:graphicData uri="http://schemas.openxmlformats.org/drawingml/2006/picture">
                <pic:pic xmlns:pic="http://schemas.openxmlformats.org/drawingml/2006/picture">
                  <pic:nvPicPr>
                    <pic:cNvPr id="1073741829" name="6-32.png"/>
                    <pic:cNvPicPr/>
                  </pic:nvPicPr>
                  <pic:blipFill>
                    <a:blip r:embed="rId226">
                      <a:extLst/>
                    </a:blip>
                    <a:stretch>
                      <a:fillRect/>
                    </a:stretch>
                  </pic:blipFill>
                  <pic:spPr>
                    <a:xfrm>
                      <a:off x="0" y="0"/>
                      <a:ext cx="2048561" cy="3598114"/>
                    </a:xfrm>
                    <a:prstGeom prst="rect">
                      <a:avLst/>
                    </a:prstGeom>
                    <a:ln w="12700" cap="flat">
                      <a:noFill/>
                      <a:miter lim="400000"/>
                    </a:ln>
                    <a:effectLst/>
                  </pic:spPr>
                </pic:pic>
              </a:graphicData>
            </a:graphic>
          </wp:inline>
        </w:drawing>
      </w:r>
    </w:p>
    <w:p w14:paraId="745642E9" w14:textId="77777777" w:rsidR="00751AE5" w:rsidRPr="00E80639" w:rsidRDefault="00751AE5" w:rsidP="00E80639">
      <w:pPr>
        <w:pStyle w:val="aa"/>
        <w:ind w:left="0" w:firstLine="0"/>
        <w:jc w:val="center"/>
        <w:rPr>
          <w:i w:val="0"/>
          <w:sz w:val="24"/>
          <w:szCs w:val="24"/>
        </w:rPr>
      </w:pPr>
      <w:r w:rsidRPr="00E80639">
        <w:rPr>
          <w:i w:val="0"/>
          <w:sz w:val="24"/>
          <w:szCs w:val="24"/>
        </w:rPr>
        <w:t>Figure 6-32 [PSListController tableView:cellForRowAtIndexPath:]</w:t>
      </w:r>
    </w:p>
    <w:p w14:paraId="2C51DB7B"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Its execution logic is complicated. To play it safe, let’s set a breakpoint at the end of this method to check if “my number” is contained in the return value, so that we can make sure objc_msgSendSuper2 calls [PSListController tableView:cellForRowAtIndexPath:]. First, let’s check out ASLR offset of Preferences.framework:</w:t>
      </w:r>
    </w:p>
    <w:p w14:paraId="5B5DDAAB"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(lldb) image list -o -f</w:t>
      </w:r>
    </w:p>
    <w:p w14:paraId="3A9ABBEC"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0] 0x00079000 /private/var/db/stash/_.29LMeZ/Applications/Preferences.app/Preferences(0x000000000007d000)</w:t>
      </w:r>
    </w:p>
    <w:p w14:paraId="5D28127E"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1] 0x00232000 /Library/MobileSubstrate/MobileSubstrate.dylib(0x0000000000232000)</w:t>
      </w:r>
    </w:p>
    <w:p w14:paraId="655A49BB"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2] 0x06db3000 /Users/snakeninny/Library/Developer/Xcode/iOS DeviceSupport/8.1 (12B411)/Symbols/System/Library/PrivateFrameworks/BulletinBoard.framework/BulletinBoard</w:t>
      </w:r>
    </w:p>
    <w:p w14:paraId="53CB8298"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xml:space="preserve">[  3] 0x06db3000 /Users/snakeninny/Library/Developer/Xcode/iOS DeviceSupport/8.1 (12B411)/Symbols/System/Library/Frameworks/CoreFoundation.framework/CoreFoundation </w:t>
      </w:r>
    </w:p>
    <w:p w14:paraId="415DDE21"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hAnsi="Monaco"/>
          <w:sz w:val="20"/>
          <w:szCs w:val="20"/>
          <w:shd w:val="clear" w:color="auto" w:fill="D8D8D8"/>
        </w:rPr>
        <w:t>……</w:t>
      </w:r>
    </w:p>
    <w:p w14:paraId="491F7AD2"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[ 42] 0x06db3000 /Users/snakeninny/Library/Developer/Xcode/iOS DeviceSupport/8.1 (12B411)/Symbols/System/Library/PrivateFrameworks/Preferences.framework/Preferences</w:t>
      </w:r>
    </w:p>
    <w:p w14:paraId="57B7942B"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hAnsi="Monaco"/>
          <w:sz w:val="20"/>
          <w:szCs w:val="20"/>
          <w:shd w:val="clear" w:color="auto" w:fill="D8D8D8"/>
        </w:rPr>
        <w:t>……</w:t>
      </w:r>
    </w:p>
    <w:p w14:paraId="38BC1335"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Its ASLR offset is 0x6db3000. Then find the address of the last instruction of [PSListController tableView:cellForRowAtIndexPath:], as shown in figure 6-33.</w:t>
      </w:r>
    </w:p>
    <w:p w14:paraId="2239AD13" w14:textId="77777777" w:rsidR="00751AE5" w:rsidRDefault="00751AE5" w:rsidP="00751AE5">
      <w:pPr>
        <w:keepNext/>
        <w:jc w:val="center"/>
      </w:pPr>
      <w:r>
        <w:rPr>
          <w:noProof/>
          <w:lang w:eastAsia="zh-CN"/>
        </w:rPr>
        <w:drawing>
          <wp:inline distT="0" distB="0" distL="0" distR="0" wp14:anchorId="018AD3AD" wp14:editId="45E73D35">
            <wp:extent cx="5669280" cy="762000"/>
            <wp:effectExtent l="0" t="0" r="0" b="0"/>
            <wp:docPr id="1073741968" name="officeArt object"/>
            <wp:cNvGraphicFramePr/>
            <a:graphic xmlns:a="http://schemas.openxmlformats.org/drawingml/2006/main">
              <a:graphicData uri="http://schemas.openxmlformats.org/drawingml/2006/picture">
                <pic:pic xmlns:pic="http://schemas.openxmlformats.org/drawingml/2006/picture">
                  <pic:nvPicPr>
                    <pic:cNvPr id="1073741830" name="6-33.png"/>
                    <pic:cNvPicPr/>
                  </pic:nvPicPr>
                  <pic:blipFill>
                    <a:blip r:embed="rId227">
                      <a:extLst/>
                    </a:blip>
                    <a:stretch>
                      <a:fillRect/>
                    </a:stretch>
                  </pic:blipFill>
                  <pic:spPr>
                    <a:xfrm>
                      <a:off x="0" y="0"/>
                      <a:ext cx="5669280" cy="762000"/>
                    </a:xfrm>
                    <a:prstGeom prst="rect">
                      <a:avLst/>
                    </a:prstGeom>
                    <a:ln w="12700" cap="flat">
                      <a:noFill/>
                      <a:miter lim="400000"/>
                    </a:ln>
                    <a:effectLst/>
                  </pic:spPr>
                </pic:pic>
              </a:graphicData>
            </a:graphic>
          </wp:inline>
        </w:drawing>
      </w:r>
    </w:p>
    <w:p w14:paraId="19B17D0F" w14:textId="77777777" w:rsidR="00751AE5" w:rsidRPr="00E80639" w:rsidRDefault="00751AE5" w:rsidP="00E80639">
      <w:pPr>
        <w:pStyle w:val="aa"/>
        <w:ind w:left="0" w:firstLine="0"/>
        <w:jc w:val="center"/>
        <w:rPr>
          <w:i w:val="0"/>
          <w:sz w:val="24"/>
          <w:szCs w:val="24"/>
        </w:rPr>
      </w:pPr>
      <w:r w:rsidRPr="00E80639">
        <w:rPr>
          <w:i w:val="0"/>
          <w:sz w:val="24"/>
          <w:szCs w:val="24"/>
        </w:rPr>
        <w:t>Figure 6-33 [PSListController tableView:cellForRowAtIndexPath:]</w:t>
      </w:r>
    </w:p>
    <w:p w14:paraId="4917630B"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 xml:space="preserve">Because the return value is stored in R0 and R0 comes from “MOV R0, R6”, we can simply set a breakpoint on this instruction and print out R6. The address of this instruction is 0x2A9F79E6, so set the breakpoint at 0x6db3000 + 0x2A9F79E6 = 0x317AA9E6. Re-enter MobilePhoneSettings to trigger the breakpoint: </w:t>
      </w:r>
    </w:p>
    <w:p w14:paraId="213F787C"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(lldb) br s -a 0x317AA9E6</w:t>
      </w:r>
    </w:p>
    <w:p w14:paraId="1AFDFE92"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Breakpoint 5: where = Preferences`-[PSListController tableView:cellForRowAtIndexPath:] + 1026, address = 0x317aa9e6</w:t>
      </w:r>
    </w:p>
    <w:p w14:paraId="1D1BF27F"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Process 268587 stopped</w:t>
      </w:r>
    </w:p>
    <w:p w14:paraId="5432A23D"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thread #1: tid = 0x4192b, 0x317aa9e6 Preferences`-[PSListController tableView:cellForRowAtIndexPath:] + 1026, queue = 'com.apple.main-thread, stop reason = breakpoint 5.1</w:t>
      </w:r>
    </w:p>
    <w:p w14:paraId="3586EF87"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lastRenderedPageBreak/>
        <w:t xml:space="preserve">    frame #0: 0x317aa9e6 Preferences`-[PSListController tableView:cellForRowAtIndexPath:] + 1026</w:t>
      </w:r>
    </w:p>
    <w:p w14:paraId="149FE111"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Preferences`-[PSListController tableView:cellForRowAtIndexPath:] + 1026:</w:t>
      </w:r>
    </w:p>
    <w:p w14:paraId="548A068B"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-&gt; 0x317aa9e6:  mov    r0, r6</w:t>
      </w:r>
    </w:p>
    <w:p w14:paraId="4E29D345"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xml:space="preserve">   0x317aa9e8:  add    sp, #28</w:t>
      </w:r>
    </w:p>
    <w:p w14:paraId="359AD090"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xml:space="preserve">   0x317aa9ea:  pop.w  {r8, r10, r11}</w:t>
      </w:r>
    </w:p>
    <w:p w14:paraId="0F3FFDA1"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xml:space="preserve">   0x317aa9ee:  pop    {r4, r5, r6, r7, pc}</w:t>
      </w:r>
    </w:p>
    <w:p w14:paraId="24F1D0BF"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(lldb) po $r6</w:t>
      </w:r>
    </w:p>
    <w:p w14:paraId="6BE1FF42"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&lt;PSTableCell: 0x15f8c6a0; baseClass = UITableViewCell; frame = (0 0; 320 44); text = 'My Number'; tag = 2; layer = &lt;CALayer: 0x15f7c0b0&gt;&gt;</w:t>
      </w:r>
    </w:p>
    <w:p w14:paraId="580A78F1"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(lldb) po [$r6 detailTextLabel]</w:t>
      </w:r>
    </w:p>
    <w:p w14:paraId="24CE9A08"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&lt;UITableViewLabel: 0x15f7b8d0; frame = (0 0; 0 0); text = '+86PhoneNumber'; userInteractionEnabled = NO; layer = &lt;_UILabelLayer: 0x15f7b990&gt;&gt;</w:t>
      </w:r>
    </w:p>
    <w:p w14:paraId="24F7EEA3"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Now we can confirm that objc_msgSendSuper2 calls [PSListController tableView:cellForRowAtIndexPath:], and its return value does come from R6. Well, where does R6 come from? When we track back to look for the source of R6, we can see multiple occurrences of R6 as the 1st argument of multiple objc_msgSend, as shown in figure 6-34.</w:t>
      </w:r>
    </w:p>
    <w:p w14:paraId="568AB2DD" w14:textId="77777777" w:rsidR="00751AE5" w:rsidRDefault="00751AE5" w:rsidP="00751AE5">
      <w:pPr>
        <w:keepNext/>
        <w:jc w:val="center"/>
        <w:rPr>
          <w:noProof/>
          <w:lang w:eastAsia="zh-CN"/>
        </w:rPr>
      </w:pPr>
      <w:r>
        <w:rPr>
          <w:noProof/>
          <w:lang w:eastAsia="zh-CN"/>
        </w:rPr>
        <w:drawing>
          <wp:inline distT="0" distB="0" distL="0" distR="0" wp14:anchorId="5323FE49" wp14:editId="27789F63">
            <wp:extent cx="5400000" cy="3294000"/>
            <wp:effectExtent l="0" t="0" r="0" b="1905"/>
            <wp:docPr id="107374196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6-34.png"/>
                    <pic:cNvPicPr/>
                  </pic:nvPicPr>
                  <pic:blipFill>
                    <a:blip r:embed="rId228">
                      <a:extLst/>
                    </a:blip>
                    <a:stretch>
                      <a:fillRect/>
                    </a:stretch>
                  </pic:blipFill>
                  <pic:spPr>
                    <a:xfrm>
                      <a:off x="0" y="0"/>
                      <a:ext cx="5400000" cy="3294000"/>
                    </a:xfrm>
                    <a:prstGeom prst="rect">
                      <a:avLst/>
                    </a:prstGeom>
                    <a:ln w="12700" cap="flat">
                      <a:noFill/>
                      <a:miter lim="400000"/>
                    </a:ln>
                    <a:effectLst/>
                  </pic:spPr>
                </pic:pic>
              </a:graphicData>
            </a:graphic>
          </wp:inline>
        </w:drawing>
      </w:r>
    </w:p>
    <w:p w14:paraId="21FCA559" w14:textId="77777777" w:rsidR="00751AE5" w:rsidRPr="00E80639" w:rsidRDefault="00751AE5" w:rsidP="00E80639">
      <w:pPr>
        <w:pStyle w:val="aa"/>
        <w:ind w:left="0" w:firstLine="0"/>
        <w:jc w:val="center"/>
        <w:rPr>
          <w:i w:val="0"/>
          <w:sz w:val="24"/>
          <w:szCs w:val="24"/>
        </w:rPr>
      </w:pPr>
      <w:r w:rsidRPr="00E80639">
        <w:rPr>
          <w:i w:val="0"/>
          <w:sz w:val="24"/>
          <w:szCs w:val="24"/>
        </w:rPr>
        <w:t>Figure 6-34 Multiple occurrences of R6</w:t>
      </w:r>
    </w:p>
    <w:p w14:paraId="746011BC"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Keep looking upwards, you will find that R6 are assigned with various initialized objects, as shown in figure 6-35, figure 6-36, and figure 6-37.</w:t>
      </w:r>
    </w:p>
    <w:p w14:paraId="2495414D" w14:textId="77777777" w:rsidR="00751AE5" w:rsidRDefault="00751AE5" w:rsidP="00751AE5">
      <w:pPr>
        <w:keepNext/>
        <w:jc w:val="center"/>
      </w:pPr>
      <w:r>
        <w:rPr>
          <w:noProof/>
          <w:lang w:eastAsia="zh-CN"/>
        </w:rPr>
        <w:drawing>
          <wp:inline distT="0" distB="0" distL="0" distR="0" wp14:anchorId="554CF90F" wp14:editId="47FB48B6">
            <wp:extent cx="5036400" cy="1121534"/>
            <wp:effectExtent l="0" t="0" r="0" b="2540"/>
            <wp:docPr id="1073741970"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6-35.png"/>
                    <pic:cNvPicPr/>
                  </pic:nvPicPr>
                  <pic:blipFill>
                    <a:blip r:embed="rId229">
                      <a:extLst/>
                    </a:blip>
                    <a:stretch>
                      <a:fillRect/>
                    </a:stretch>
                  </pic:blipFill>
                  <pic:spPr>
                    <a:xfrm>
                      <a:off x="0" y="0"/>
                      <a:ext cx="5036400" cy="1121534"/>
                    </a:xfrm>
                    <a:prstGeom prst="rect">
                      <a:avLst/>
                    </a:prstGeom>
                    <a:ln w="12700" cap="flat">
                      <a:noFill/>
                      <a:miter lim="400000"/>
                    </a:ln>
                    <a:effectLst/>
                  </pic:spPr>
                </pic:pic>
              </a:graphicData>
            </a:graphic>
          </wp:inline>
        </w:drawing>
      </w:r>
    </w:p>
    <w:p w14:paraId="0CF6DEF3" w14:textId="77777777" w:rsidR="00751AE5" w:rsidRPr="00E80639" w:rsidRDefault="00751AE5" w:rsidP="00E80639">
      <w:pPr>
        <w:pStyle w:val="aa"/>
        <w:ind w:left="0" w:firstLine="0"/>
        <w:jc w:val="center"/>
        <w:rPr>
          <w:i w:val="0"/>
          <w:sz w:val="24"/>
          <w:szCs w:val="24"/>
        </w:rPr>
      </w:pPr>
      <w:r w:rsidRPr="00E80639">
        <w:rPr>
          <w:i w:val="0"/>
          <w:sz w:val="24"/>
          <w:szCs w:val="24"/>
        </w:rPr>
        <w:t>Figure 6-35 The assignment of R6</w:t>
      </w:r>
    </w:p>
    <w:p w14:paraId="75D3B7B0" w14:textId="77777777" w:rsidR="00751AE5" w:rsidRDefault="00751AE5" w:rsidP="00751AE5">
      <w:pPr>
        <w:keepNext/>
        <w:jc w:val="center"/>
      </w:pPr>
      <w:r>
        <w:rPr>
          <w:noProof/>
          <w:lang w:eastAsia="zh-CN"/>
        </w:rPr>
        <w:drawing>
          <wp:inline distT="0" distB="0" distL="0" distR="0" wp14:anchorId="44F29780" wp14:editId="2E7323EA">
            <wp:extent cx="4320000" cy="1936800"/>
            <wp:effectExtent l="0" t="0" r="4445" b="6350"/>
            <wp:docPr id="107374197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6-36.png"/>
                    <pic:cNvPicPr/>
                  </pic:nvPicPr>
                  <pic:blipFill>
                    <a:blip r:embed="rId230">
                      <a:extLst/>
                    </a:blip>
                    <a:stretch>
                      <a:fillRect/>
                    </a:stretch>
                  </pic:blipFill>
                  <pic:spPr>
                    <a:xfrm>
                      <a:off x="0" y="0"/>
                      <a:ext cx="4320000" cy="1936800"/>
                    </a:xfrm>
                    <a:prstGeom prst="rect">
                      <a:avLst/>
                    </a:prstGeom>
                    <a:ln w="12700" cap="flat">
                      <a:noFill/>
                      <a:miter lim="400000"/>
                    </a:ln>
                    <a:effectLst/>
                  </pic:spPr>
                </pic:pic>
              </a:graphicData>
            </a:graphic>
          </wp:inline>
        </w:drawing>
      </w:r>
    </w:p>
    <w:p w14:paraId="563AC99B" w14:textId="77777777" w:rsidR="00751AE5" w:rsidRPr="00E80639" w:rsidRDefault="00751AE5" w:rsidP="00E80639">
      <w:pPr>
        <w:pStyle w:val="aa"/>
        <w:ind w:left="0" w:firstLine="0"/>
        <w:jc w:val="center"/>
        <w:rPr>
          <w:i w:val="0"/>
          <w:sz w:val="24"/>
          <w:szCs w:val="24"/>
        </w:rPr>
      </w:pPr>
      <w:r w:rsidRPr="00E80639">
        <w:rPr>
          <w:i w:val="0"/>
          <w:sz w:val="24"/>
          <w:szCs w:val="24"/>
        </w:rPr>
        <w:t>Figure 6-36 The assignment of R6</w:t>
      </w:r>
    </w:p>
    <w:p w14:paraId="28552417" w14:textId="77777777" w:rsidR="00751AE5" w:rsidRDefault="00751AE5" w:rsidP="00751AE5">
      <w:pPr>
        <w:keepNext/>
        <w:jc w:val="center"/>
      </w:pPr>
      <w:r>
        <w:rPr>
          <w:noProof/>
          <w:lang w:eastAsia="zh-CN"/>
        </w:rPr>
        <w:lastRenderedPageBreak/>
        <w:drawing>
          <wp:inline distT="0" distB="0" distL="0" distR="0" wp14:anchorId="19457049" wp14:editId="3AEEE368">
            <wp:extent cx="4321912" cy="1212215"/>
            <wp:effectExtent l="0" t="0" r="0" b="0"/>
            <wp:docPr id="1073741972" name="officeArt object"/>
            <wp:cNvGraphicFramePr/>
            <a:graphic xmlns:a="http://schemas.openxmlformats.org/drawingml/2006/main">
              <a:graphicData uri="http://schemas.openxmlformats.org/drawingml/2006/picture">
                <pic:pic xmlns:pic="http://schemas.openxmlformats.org/drawingml/2006/picture">
                  <pic:nvPicPr>
                    <pic:cNvPr id="1073741834" name="6-37.png"/>
                    <pic:cNvPicPr/>
                  </pic:nvPicPr>
                  <pic:blipFill>
                    <a:blip r:embed="rId231">
                      <a:extLst/>
                    </a:blip>
                    <a:stretch>
                      <a:fillRect/>
                    </a:stretch>
                  </pic:blipFill>
                  <pic:spPr>
                    <a:xfrm>
                      <a:off x="0" y="0"/>
                      <a:ext cx="4321912" cy="1212215"/>
                    </a:xfrm>
                    <a:prstGeom prst="rect">
                      <a:avLst/>
                    </a:prstGeom>
                    <a:ln w="12700" cap="flat">
                      <a:noFill/>
                      <a:miter lim="400000"/>
                    </a:ln>
                    <a:effectLst/>
                  </pic:spPr>
                </pic:pic>
              </a:graphicData>
            </a:graphic>
          </wp:inline>
        </w:drawing>
      </w:r>
    </w:p>
    <w:p w14:paraId="65564598" w14:textId="77777777" w:rsidR="00751AE5" w:rsidRPr="00E80639" w:rsidRDefault="00751AE5" w:rsidP="00E80639">
      <w:pPr>
        <w:pStyle w:val="aa"/>
        <w:ind w:left="0" w:firstLine="0"/>
        <w:jc w:val="center"/>
        <w:rPr>
          <w:i w:val="0"/>
          <w:sz w:val="24"/>
          <w:szCs w:val="24"/>
        </w:rPr>
      </w:pPr>
      <w:r w:rsidRPr="00E80639">
        <w:rPr>
          <w:i w:val="0"/>
          <w:sz w:val="24"/>
          <w:szCs w:val="24"/>
        </w:rPr>
        <w:t>Figure 6-37 The assignment of R6</w:t>
      </w:r>
    </w:p>
    <w:p w14:paraId="39B8BDBF"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 xml:space="preserve">This makes sense; the functionality of tableView:cellForRowAtIndexPath: is basically returning an available cell. So, its regular implementation is to create an empty cell at first, then configure it with other methods. Well, where does the configuration of “my number” happen? </w:t>
      </w:r>
    </w:p>
    <w:p w14:paraId="7F5426F1"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Regardless of efficiency, we can investigate from the beginning of [PSListController tableView:cellForRowAtIndexPath:]. Since there’s a limited number of objc_msgSends, by printing out [$r6 detailTextLabel] before and after each objc_msgSend and comparing the differences, we can definitely locate this configuration objc_msgSend; if you’re good at math, dichotomy can be used in this scenario, you can inspect from the middle. Anyway, it’s just a matter of personal preferences. In this example, I use a compromised dichotomy, as shown in figure 6-38.</w:t>
      </w:r>
    </w:p>
    <w:p w14:paraId="5A66F498" w14:textId="77777777" w:rsidR="00751AE5" w:rsidRDefault="00751AE5" w:rsidP="00751AE5">
      <w:pPr>
        <w:keepNext/>
        <w:jc w:val="center"/>
      </w:pPr>
      <w:r>
        <w:rPr>
          <w:noProof/>
          <w:lang w:eastAsia="zh-CN"/>
        </w:rPr>
        <w:drawing>
          <wp:inline distT="0" distB="0" distL="0" distR="0" wp14:anchorId="1FABF543" wp14:editId="22ECBC1F">
            <wp:extent cx="2048561" cy="3598114"/>
            <wp:effectExtent l="0" t="0" r="0" b="0"/>
            <wp:docPr id="1073741973" name="officeArt object"/>
            <wp:cNvGraphicFramePr/>
            <a:graphic xmlns:a="http://schemas.openxmlformats.org/drawingml/2006/main">
              <a:graphicData uri="http://schemas.openxmlformats.org/drawingml/2006/picture">
                <pic:pic xmlns:pic="http://schemas.openxmlformats.org/drawingml/2006/picture">
                  <pic:nvPicPr>
                    <pic:cNvPr id="1073741835" name="6-38.png"/>
                    <pic:cNvPicPr/>
                  </pic:nvPicPr>
                  <pic:blipFill>
                    <a:blip r:embed="rId232">
                      <a:extLst/>
                    </a:blip>
                    <a:stretch>
                      <a:fillRect/>
                    </a:stretch>
                  </pic:blipFill>
                  <pic:spPr>
                    <a:xfrm>
                      <a:off x="0" y="0"/>
                      <a:ext cx="2048561" cy="3598114"/>
                    </a:xfrm>
                    <a:prstGeom prst="rect">
                      <a:avLst/>
                    </a:prstGeom>
                    <a:ln w="12700" cap="flat">
                      <a:noFill/>
                      <a:miter lim="400000"/>
                    </a:ln>
                    <a:effectLst/>
                  </pic:spPr>
                </pic:pic>
              </a:graphicData>
            </a:graphic>
          </wp:inline>
        </w:drawing>
      </w:r>
    </w:p>
    <w:p w14:paraId="3AC24D9A" w14:textId="77777777" w:rsidR="00751AE5" w:rsidRPr="00E80639" w:rsidRDefault="00751AE5" w:rsidP="00E80639">
      <w:pPr>
        <w:pStyle w:val="aa"/>
        <w:ind w:left="0" w:firstLine="0"/>
        <w:jc w:val="center"/>
        <w:rPr>
          <w:i w:val="0"/>
          <w:sz w:val="24"/>
          <w:szCs w:val="24"/>
        </w:rPr>
      </w:pPr>
      <w:r w:rsidRPr="00E80639">
        <w:rPr>
          <w:i w:val="0"/>
          <w:sz w:val="24"/>
          <w:szCs w:val="24"/>
        </w:rPr>
        <w:t>Figure 6-38 [PSListController tableView:cellForRowAtIndexPath:]</w:t>
      </w:r>
    </w:p>
    <w:p w14:paraId="4B27D361"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Dichotomy increases the efficiency of our investigation, but it brings a new question: [PSListController tableView:cellForRowAtIndexPath:] branches a lot, where should we choose as the investigation starting point to avoid missing any branches? Because [PSListController tableView:cellForRowAtIndexPath:] will definitely execute code in the dark colored block in figure 6-38, if we start from this block, we can make sure every branch is investigated. Next let’s investigate the 1st objc_msgSend in this block, if [$r6 detailTextLabel] contains my number, then we should investigate upwards, otherwise we should investigate downwards. Take a look at the assembly in the dark colored block, as shown in figure 6-39.</w:t>
      </w:r>
    </w:p>
    <w:p w14:paraId="51E50030" w14:textId="77777777" w:rsidR="00751AE5" w:rsidRDefault="00751AE5" w:rsidP="00751AE5">
      <w:pPr>
        <w:keepNext/>
        <w:jc w:val="center"/>
      </w:pPr>
      <w:r>
        <w:rPr>
          <w:noProof/>
          <w:lang w:eastAsia="zh-CN"/>
        </w:rPr>
        <w:lastRenderedPageBreak/>
        <w:drawing>
          <wp:inline distT="0" distB="0" distL="0" distR="0" wp14:anchorId="6EF9AE40" wp14:editId="7B9EC7E8">
            <wp:extent cx="5669661" cy="2193913"/>
            <wp:effectExtent l="0" t="0" r="0" b="0"/>
            <wp:docPr id="1073741974" name="officeArt object"/>
            <wp:cNvGraphicFramePr/>
            <a:graphic xmlns:a="http://schemas.openxmlformats.org/drawingml/2006/main">
              <a:graphicData uri="http://schemas.openxmlformats.org/drawingml/2006/picture">
                <pic:pic xmlns:pic="http://schemas.openxmlformats.org/drawingml/2006/picture">
                  <pic:nvPicPr>
                    <pic:cNvPr id="1073741836" name="6-39.png"/>
                    <pic:cNvPicPr/>
                  </pic:nvPicPr>
                  <pic:blipFill>
                    <a:blip r:embed="rId233">
                      <a:extLst/>
                    </a:blip>
                    <a:stretch>
                      <a:fillRect/>
                    </a:stretch>
                  </pic:blipFill>
                  <pic:spPr>
                    <a:xfrm>
                      <a:off x="0" y="0"/>
                      <a:ext cx="5669661" cy="2193913"/>
                    </a:xfrm>
                    <a:prstGeom prst="rect">
                      <a:avLst/>
                    </a:prstGeom>
                    <a:ln w="12700" cap="flat">
                      <a:noFill/>
                      <a:miter lim="400000"/>
                    </a:ln>
                    <a:effectLst/>
                  </pic:spPr>
                </pic:pic>
              </a:graphicData>
            </a:graphic>
          </wp:inline>
        </w:drawing>
      </w:r>
    </w:p>
    <w:p w14:paraId="59450402" w14:textId="77777777" w:rsidR="00751AE5" w:rsidRPr="00E80639" w:rsidRDefault="00751AE5" w:rsidP="00E80639">
      <w:pPr>
        <w:pStyle w:val="aa"/>
        <w:ind w:left="0" w:firstLine="0"/>
        <w:jc w:val="center"/>
        <w:rPr>
          <w:i w:val="0"/>
          <w:sz w:val="24"/>
          <w:szCs w:val="24"/>
        </w:rPr>
      </w:pPr>
      <w:r w:rsidRPr="00E80639">
        <w:rPr>
          <w:i w:val="0"/>
          <w:sz w:val="24"/>
          <w:szCs w:val="24"/>
        </w:rPr>
        <w:t>Figure 6-39 loc_2a9f7966</w:t>
      </w:r>
    </w:p>
    <w:p w14:paraId="47B7A102"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There are 2 objc_msgSends, so we start from the top one, as shown in figure 6-40.</w:t>
      </w:r>
    </w:p>
    <w:p w14:paraId="6AA8B339" w14:textId="77777777" w:rsidR="00751AE5" w:rsidRDefault="00751AE5" w:rsidP="00751AE5">
      <w:pPr>
        <w:keepNext/>
        <w:jc w:val="center"/>
      </w:pPr>
      <w:r>
        <w:rPr>
          <w:noProof/>
          <w:lang w:eastAsia="zh-CN"/>
        </w:rPr>
        <w:drawing>
          <wp:inline distT="0" distB="0" distL="0" distR="0" wp14:anchorId="1567F676" wp14:editId="5066C4FD">
            <wp:extent cx="5664556" cy="1769136"/>
            <wp:effectExtent l="0" t="0" r="0" b="0"/>
            <wp:docPr id="1073741975" name="officeArt object"/>
            <wp:cNvGraphicFramePr/>
            <a:graphic xmlns:a="http://schemas.openxmlformats.org/drawingml/2006/main">
              <a:graphicData uri="http://schemas.openxmlformats.org/drawingml/2006/picture">
                <pic:pic xmlns:pic="http://schemas.openxmlformats.org/drawingml/2006/picture">
                  <pic:nvPicPr>
                    <pic:cNvPr id="1073741837" name="6-40.png"/>
                    <pic:cNvPicPr/>
                  </pic:nvPicPr>
                  <pic:blipFill>
                    <a:blip r:embed="rId234">
                      <a:extLst/>
                    </a:blip>
                    <a:stretch>
                      <a:fillRect/>
                    </a:stretch>
                  </pic:blipFill>
                  <pic:spPr>
                    <a:xfrm>
                      <a:off x="0" y="0"/>
                      <a:ext cx="5664556" cy="1769136"/>
                    </a:xfrm>
                    <a:prstGeom prst="rect">
                      <a:avLst/>
                    </a:prstGeom>
                    <a:ln w="12700" cap="flat">
                      <a:noFill/>
                      <a:miter lim="400000"/>
                    </a:ln>
                    <a:effectLst/>
                  </pic:spPr>
                </pic:pic>
              </a:graphicData>
            </a:graphic>
          </wp:inline>
        </w:drawing>
      </w:r>
    </w:p>
    <w:p w14:paraId="64F08851" w14:textId="77777777" w:rsidR="00751AE5" w:rsidRPr="00E91367" w:rsidRDefault="00751AE5" w:rsidP="00E91367">
      <w:pPr>
        <w:pStyle w:val="aa"/>
        <w:ind w:left="0" w:firstLine="0"/>
        <w:jc w:val="center"/>
        <w:rPr>
          <w:i w:val="0"/>
          <w:sz w:val="24"/>
          <w:szCs w:val="24"/>
        </w:rPr>
      </w:pPr>
      <w:r w:rsidRPr="00E91367">
        <w:rPr>
          <w:i w:val="0"/>
          <w:sz w:val="24"/>
          <w:szCs w:val="24"/>
        </w:rPr>
        <w:t>Figure 6-40 Check out address of objc_msgSend</w:t>
      </w:r>
    </w:p>
    <w:p w14:paraId="7AAA79DE"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ASLR offset of Preferences is 0x6db3000 as we have just seen it. So the breakpoint should be set at 0x6db3000 + 0x2A9F797E = 0x317AA97E. Trigger it and see if PSTableCell contains my number already:</w:t>
      </w:r>
    </w:p>
    <w:p w14:paraId="79122FCF"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(lldb) br s -a 0x317AA97E</w:t>
      </w:r>
    </w:p>
    <w:p w14:paraId="49C10345"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Breakpoint 10: where = Preferences`-[PSListController tableView:cellForRowAtIndexPath:] + 922, address = 0x317aa97e</w:t>
      </w:r>
    </w:p>
    <w:p w14:paraId="0CA75DA3"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Process 268587 stopped</w:t>
      </w:r>
    </w:p>
    <w:p w14:paraId="0BBFFB74"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thread #1: tid = 0x4192b, 0x317aa97e Preferences`-[PSListController tableView:cellForRowAtIndexPath:] + 922, queue = 'com.apple.main-thread, stop reason = breakpoint 10.1</w:t>
      </w:r>
    </w:p>
    <w:p w14:paraId="5F1E3E52"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xml:space="preserve">    frame #0: 0x317aa97e Preferences`-[PSListController tableView:cellForRowAtIndexPath:] + 922</w:t>
      </w:r>
    </w:p>
    <w:p w14:paraId="2649BDEF"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Preferences`-[PSListController tableView:cellForRowAtIndexPath:] + 922:</w:t>
      </w:r>
    </w:p>
    <w:p w14:paraId="7608541C"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-&gt; 0x317aa97e:  blx    0x31825f04                ; symbol stub for: ____NETRBClientResponseHandler_block_invoke</w:t>
      </w:r>
    </w:p>
    <w:p w14:paraId="388FB1A8"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xml:space="preserve">   0x317aa982:  mov    r2, r0</w:t>
      </w:r>
    </w:p>
    <w:p w14:paraId="7B9F3AB1"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xml:space="preserve">   0x317aa984:  movw   r0, #59804</w:t>
      </w:r>
    </w:p>
    <w:p w14:paraId="269B8F24"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xml:space="preserve">   0x317aa988:  movt   r0, #1736</w:t>
      </w:r>
    </w:p>
    <w:p w14:paraId="38CF0EB4"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(lldb) po [$r6 detailTextLabel]</w:t>
      </w:r>
    </w:p>
    <w:p w14:paraId="7A73D2D3"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&lt;UITableViewLabel: 0x15f7e490; frame = (0 0; 0 0); userInteractionEnabled = NO; layer = &lt;_UILabelLayer: 0x15fd1c90&gt;&gt;</w:t>
      </w:r>
    </w:p>
    <w:p w14:paraId="486BD4C6"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The cell doesn’t hold my number yet, which indicates that my number is generated after the dark colored block, i.e. somewhere in the last 3 blocks of code in figure 6-38. Based on this conclusion, let’s keep executing “ni” command, then “po [$r6 detailTextLabel]” before and after each objc_msgSend:</w:t>
      </w:r>
    </w:p>
    <w:p w14:paraId="6BCE8DF6"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(lldb) ni</w:t>
      </w:r>
    </w:p>
    <w:p w14:paraId="6E2914FE"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Process 268587 stopped</w:t>
      </w:r>
    </w:p>
    <w:p w14:paraId="3917536D"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thread #1: tid = 0x4192b, 0x317aa982 Preferences`-[PSListController tableView:cellForRowAtIndexPath:] + 926, queue = 'com.apple.main-thread, stop reason = instruction step over</w:t>
      </w:r>
    </w:p>
    <w:p w14:paraId="4EE85FE1"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frame #0: 0x317aa982 Preferences`-[PSListController tableView:cellForRowAtIndexPath:] + 926</w:t>
      </w:r>
    </w:p>
    <w:p w14:paraId="43B30810"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Preferences`-[PSListController tableView:cellForRowAtIndexPath:] + 926:</w:t>
      </w:r>
    </w:p>
    <w:p w14:paraId="46493909"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-&gt; 0x317aa982:  mov    r2, r0</w:t>
      </w:r>
    </w:p>
    <w:p w14:paraId="021DE557"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0x317aa984:  movw   r0, #59804</w:t>
      </w:r>
    </w:p>
    <w:p w14:paraId="4FF3F0A1"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lastRenderedPageBreak/>
        <w:t xml:space="preserve">   0x317aa988:  movt   r0, #1736</w:t>
      </w:r>
    </w:p>
    <w:p w14:paraId="5C6328E8"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0x317aa98c:  add    r0, pc</w:t>
      </w:r>
    </w:p>
    <w:p w14:paraId="632523A5"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(lldb) po [$r6 detailTextLabel]</w:t>
      </w:r>
    </w:p>
    <w:p w14:paraId="22D56934"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&lt;UITableViewLabel: 0x15f7e490; frame = (0 0; 0 0); userInteractionEnabled = NO; layer = &lt;_UILabelLayer: 0x15fd1c90&gt;&gt;</w:t>
      </w:r>
    </w:p>
    <w:p w14:paraId="7031B7D2"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(lldb) ni</w:t>
      </w:r>
    </w:p>
    <w:p w14:paraId="3E65DB84"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w:t>
      </w:r>
    </w:p>
    <w:p w14:paraId="64A323E7"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Process 268587 stopped</w:t>
      </w:r>
    </w:p>
    <w:p w14:paraId="61A543A9"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thread #1: tid = 0x4192b, 0x317aa992 Preferences`-[PSListController tableView:cellForRowAtIndexPath:] + 942, queue = 'com.apple.main-thread, stop reason = instruction step over</w:t>
      </w:r>
    </w:p>
    <w:p w14:paraId="1C219612"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frame #0: 0x317aa992 Preferences`-[PSListController tableView:cellForRowAtIndexPath:] + 942</w:t>
      </w:r>
    </w:p>
    <w:p w14:paraId="4F86E4B0"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Preferences`-[PSListController tableView:cellForRowAtIndexPath:] + 942:</w:t>
      </w:r>
    </w:p>
    <w:p w14:paraId="05001DF7"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-&gt; 0x317aa992:  blx    0x31825f04                ; symbol stub for: ____NETRBClientResponseHandler_block_invoke</w:t>
      </w:r>
    </w:p>
    <w:p w14:paraId="708A4107"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0x317aa996:  tst.w  r0, #255</w:t>
      </w:r>
    </w:p>
    <w:p w14:paraId="02EDA182"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0x317aa99a:  beq    0x317aa9e6                ; -[PSListController tableView:cellForRowAtIndexPath:] + 1026</w:t>
      </w:r>
    </w:p>
    <w:p w14:paraId="7159A45B"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0x317aa99c:  movw   r0, #60302</w:t>
      </w:r>
    </w:p>
    <w:p w14:paraId="170336BE"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(lldb) po [$r6 detailTextLabel]</w:t>
      </w:r>
    </w:p>
    <w:p w14:paraId="7157CED8"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&lt;UITableViewLabel: 0x15f7e490; frame = (0 0; 0 0); userInteractionEnabled = NO; layer = &lt;_UILabelLayer: 0x15fd1c90&gt;&gt;</w:t>
      </w:r>
    </w:p>
    <w:p w14:paraId="50A71AAC"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(lldb) ni</w:t>
      </w:r>
    </w:p>
    <w:p w14:paraId="35B70909"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Process 268587 stopped</w:t>
      </w:r>
    </w:p>
    <w:p w14:paraId="49E25BDC"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thread #1: tid = 0x4192b, 0x317aa996 Preferences`-[PSListController tableView:cellForRowAtIndexPath:] + 946, queue = 'com.apple.main-thread, stop reason = instruction step over</w:t>
      </w:r>
    </w:p>
    <w:p w14:paraId="0BEAEC9A"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frame #0: 0x317aa996 Preferences`-[PSListController tableView:cellForRowAtIndexPath:] + 946</w:t>
      </w:r>
    </w:p>
    <w:p w14:paraId="4E839614"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Preferences`-[PSListController tableView:cellForRowAtIndexPath:] + 946:</w:t>
      </w:r>
    </w:p>
    <w:p w14:paraId="292157B5"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-&gt; 0x317aa996:  tst.w  r0, #255</w:t>
      </w:r>
    </w:p>
    <w:p w14:paraId="7F2E7771"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0x317aa99a:  beq    0x317aa9e6                ; -[PSListController tableView:cellForRowAtIndexPath:] + 1026</w:t>
      </w:r>
    </w:p>
    <w:p w14:paraId="34A92F33"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0x317aa99c:  movw   r0, #60302</w:t>
      </w:r>
    </w:p>
    <w:p w14:paraId="598488D3"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0x317aa9a0:  mov    r2, r11</w:t>
      </w:r>
    </w:p>
    <w:p w14:paraId="4C81E390"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(lldb) po [$r6 detailTextLabel]</w:t>
      </w:r>
    </w:p>
    <w:p w14:paraId="2E03EE25"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&lt;UITableViewLabel: 0x15f7e490; frame = (0 0; 0 0); userInteractionEnabled = NO; layer = &lt;_UILabelLayer: 0x15fd1c90&gt;&gt;</w:t>
      </w:r>
    </w:p>
    <w:p w14:paraId="67D3CB52"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(lldb) ni</w:t>
      </w:r>
    </w:p>
    <w:p w14:paraId="432BE660"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w:t>
      </w:r>
    </w:p>
    <w:p w14:paraId="0631C5B3"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Process 268587 stopped</w:t>
      </w:r>
    </w:p>
    <w:p w14:paraId="3E7A08D1"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thread #1: tid = 0x4192b, 0x317aa9ac Preferences`-[PSListController tableView:cellForRowAtIndexPath:] + 968, queue = 'com.apple.main-thread, stop reason = instruction step over</w:t>
      </w:r>
    </w:p>
    <w:p w14:paraId="6AB11AE1"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frame #0: 0x317aa9ac Preferences`-[PSListController tableView:cellForRowAtIndexPath:] + 968</w:t>
      </w:r>
    </w:p>
    <w:p w14:paraId="27612B97"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Preferences`-[PSListController tableView:cellForRowAtIndexPath:] + 968:</w:t>
      </w:r>
    </w:p>
    <w:p w14:paraId="55D21160"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-&gt; 0x317aa9ac:  blx    0x31825f04                ; symbol stub for: ____NETRBClientResponseHandler_block_invoke</w:t>
      </w:r>
    </w:p>
    <w:p w14:paraId="76F181B0"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0x317aa9b0:  movw   r0, #60822</w:t>
      </w:r>
    </w:p>
    <w:p w14:paraId="2A0939C5"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0x317aa9b4:  mov    r2, r11</w:t>
      </w:r>
    </w:p>
    <w:p w14:paraId="3EFA0592"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0x317aa9b6:  movt   r0, #1736</w:t>
      </w:r>
    </w:p>
    <w:p w14:paraId="18B48510"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(lldb) po [$r6 detailTextLabel]</w:t>
      </w:r>
    </w:p>
    <w:p w14:paraId="6061742D"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&lt;UITableViewLabel: 0x15f7e490; frame = (0 0; 0 0); userInteractionEnabled = NO; layer = &lt;_UILabelLayer: 0x15fd1c90&gt;&gt;</w:t>
      </w:r>
    </w:p>
    <w:p w14:paraId="15B2D97D"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(lldb) ni</w:t>
      </w:r>
    </w:p>
    <w:p w14:paraId="094E3C8C"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Process 268587 stopped</w:t>
      </w:r>
    </w:p>
    <w:p w14:paraId="197579D0"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thread #1: tid = 0x4192b, 0x317aa9b0 Preferences`-[PSListController tableView:cellForRowAtIndexPath:] + 972, queue = 'com.apple.main-thread, stop reason = instruction step over</w:t>
      </w:r>
    </w:p>
    <w:p w14:paraId="4ACEE7D2"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frame #0: 0x317aa9b0 Preferences`-[PSListController tableView:cellForRowAtIndexPath:] + 972</w:t>
      </w:r>
    </w:p>
    <w:p w14:paraId="7EA03329"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Preferences`-[PSListController tableView:cellForRowAtIndexPath:] + 972:</w:t>
      </w:r>
    </w:p>
    <w:p w14:paraId="62D79DDC"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-&gt; 0x317aa9b0:  movw   r0, #60822</w:t>
      </w:r>
    </w:p>
    <w:p w14:paraId="04CFE568"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0x317aa9b4:  mov    r2, r11</w:t>
      </w:r>
    </w:p>
    <w:p w14:paraId="36A06A26"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0x317aa9b6:  movt   r0, #1736</w:t>
      </w:r>
    </w:p>
    <w:p w14:paraId="43150374"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0x317aa9ba:  add    r0, pc</w:t>
      </w:r>
    </w:p>
    <w:p w14:paraId="18325634"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(lldb) po [$r6 detailTextLabel]</w:t>
      </w:r>
    </w:p>
    <w:p w14:paraId="5E21D34B"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lastRenderedPageBreak/>
        <w:t>&lt;UITableViewLabel: 0x15f7e490; frame = (0 0; 0 0); userInteractionEnabled = NO; layer = &lt;_UILabelLayer: 0x15fd1c90&gt;&gt;</w:t>
      </w:r>
    </w:p>
    <w:p w14:paraId="52B3CC3F"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(lldb) ni</w:t>
      </w:r>
    </w:p>
    <w:p w14:paraId="56AF6B38"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w:t>
      </w:r>
    </w:p>
    <w:p w14:paraId="22B1377C"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Process 268587 stopped</w:t>
      </w:r>
    </w:p>
    <w:p w14:paraId="03AA585B"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thread #1: tid = 0x4192b, 0x317aa9c0 Preferences`-[PSListController tableView:cellForRowAtIndexPath:] + 988, queue = 'com.apple.main-thread, stop reason = instruction step over</w:t>
      </w:r>
    </w:p>
    <w:p w14:paraId="390C5966"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frame #0: 0x317aa9c0 Preferences`-[PSListController tableView:cellForRowAtIndexPath:] + 988</w:t>
      </w:r>
    </w:p>
    <w:p w14:paraId="29CE7CB1"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Preferences`-[PSListController tableView:cellForRowAtIndexPath:] + 988:</w:t>
      </w:r>
    </w:p>
    <w:p w14:paraId="71925595"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-&gt; 0x317aa9c0:  blx    0x31825f04                ; symbol stub for: ____NETRBClientResponseHandler_block_invoke</w:t>
      </w:r>
    </w:p>
    <w:p w14:paraId="15EA39AE"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0x317aa9c4:  movw   r0, #4312</w:t>
      </w:r>
    </w:p>
    <w:p w14:paraId="55B38820"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0x317aa9c8:  movt   r0, #1737</w:t>
      </w:r>
    </w:p>
    <w:p w14:paraId="637A0B24"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0x317aa9cc:  add    r0, pc</w:t>
      </w:r>
    </w:p>
    <w:p w14:paraId="5C0A43E9"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(lldb) po [$r6 detailTextLabel]</w:t>
      </w:r>
    </w:p>
    <w:p w14:paraId="10DC27B3"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&lt;UITableViewLabel: 0x15f7e490; frame = (0 0; 0 0); userInteractionEnabled = NO; layer = &lt;_UILabelLayer: 0x15fd1c90&gt;&gt;</w:t>
      </w:r>
    </w:p>
    <w:p w14:paraId="68EBC0A3"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(lldb) ni</w:t>
      </w:r>
    </w:p>
    <w:p w14:paraId="374A196A"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Process 268587 stopped</w:t>
      </w:r>
    </w:p>
    <w:p w14:paraId="30BDB613"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thread #1: tid = 0x4192b, 0x317aa9c4 Preferences`-[PSListController tableView:cellForRowAtIndexPath:] + 992, queue = 'com.apple.main-thread, stop reason = instruction step over</w:t>
      </w:r>
    </w:p>
    <w:p w14:paraId="78FEC413"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frame #0: 0x317aa9c4 Preferences`-[PSListController tableView:cellForRowAtIndexPath:] + 992</w:t>
      </w:r>
    </w:p>
    <w:p w14:paraId="60B5108D"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Preferences`-[PSListController tableView:cellForRowAtIndexPath:] + 992:</w:t>
      </w:r>
    </w:p>
    <w:p w14:paraId="1D48D09C"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-&gt; 0x317aa9c4:  movw   r0, #4312</w:t>
      </w:r>
    </w:p>
    <w:p w14:paraId="0D77ACEB"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0x317aa9c8:  movt   r0, #1737</w:t>
      </w:r>
    </w:p>
    <w:p w14:paraId="43316858"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0x317aa9cc:  add    r0, pc</w:t>
      </w:r>
    </w:p>
    <w:p w14:paraId="597CE1EB"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0x317aa9ce:  ldr    r0, [r0]</w:t>
      </w:r>
    </w:p>
    <w:p w14:paraId="26F3C811"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(lldb) po [$r6 detailTextLabel]</w:t>
      </w:r>
    </w:p>
    <w:p w14:paraId="714F09E4"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&lt;UITableViewLabel: 0x15f7e490; frame = (0 0; 0 0); text = '+86PhoneNumber'; userInteractionEnabled = NO; layer = &lt;_UILabelLayer: 0x15fd1c90&gt;&gt;</w:t>
      </w:r>
    </w:p>
    <w:p w14:paraId="003B683E"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ab/>
        <w:t>Obviously, my number appears after objc_msgSend at 0x317aa9c0. Because 0x317aa9c0 - 0x6db3000 = 0x2A9F79C0, we can locate this address in IDA, as shown in figure 6-41.</w:t>
      </w:r>
    </w:p>
    <w:p w14:paraId="021AC21B" w14:textId="77777777" w:rsidR="00751AE5" w:rsidRDefault="00751AE5" w:rsidP="00751AE5">
      <w:pPr>
        <w:keepNext/>
        <w:jc w:val="center"/>
      </w:pPr>
      <w:r>
        <w:rPr>
          <w:noProof/>
          <w:lang w:eastAsia="zh-CN"/>
        </w:rPr>
        <w:drawing>
          <wp:inline distT="0" distB="0" distL="0" distR="0" wp14:anchorId="119FF9A0" wp14:editId="41382F30">
            <wp:extent cx="5665242" cy="305270"/>
            <wp:effectExtent l="0" t="0" r="0" b="0"/>
            <wp:docPr id="1073741976" name="officeArt object"/>
            <wp:cNvGraphicFramePr/>
            <a:graphic xmlns:a="http://schemas.openxmlformats.org/drawingml/2006/main">
              <a:graphicData uri="http://schemas.openxmlformats.org/drawingml/2006/picture">
                <pic:pic xmlns:pic="http://schemas.openxmlformats.org/drawingml/2006/picture">
                  <pic:nvPicPr>
                    <pic:cNvPr id="1073741838" name="6-41.png"/>
                    <pic:cNvPicPr/>
                  </pic:nvPicPr>
                  <pic:blipFill>
                    <a:blip r:embed="rId235">
                      <a:extLst/>
                    </a:blip>
                    <a:stretch>
                      <a:fillRect/>
                    </a:stretch>
                  </pic:blipFill>
                  <pic:spPr>
                    <a:xfrm>
                      <a:off x="0" y="0"/>
                      <a:ext cx="5665242" cy="305270"/>
                    </a:xfrm>
                    <a:prstGeom prst="rect">
                      <a:avLst/>
                    </a:prstGeom>
                    <a:ln w="12700" cap="flat">
                      <a:noFill/>
                      <a:miter lim="400000"/>
                    </a:ln>
                    <a:effectLst/>
                  </pic:spPr>
                </pic:pic>
              </a:graphicData>
            </a:graphic>
          </wp:inline>
        </w:drawing>
      </w:r>
    </w:p>
    <w:p w14:paraId="57954666" w14:textId="77777777" w:rsidR="00751AE5" w:rsidRPr="00E91367" w:rsidRDefault="00751AE5" w:rsidP="00E91367">
      <w:pPr>
        <w:pStyle w:val="aa"/>
        <w:ind w:left="0" w:firstLine="0"/>
        <w:jc w:val="center"/>
        <w:rPr>
          <w:i w:val="0"/>
          <w:sz w:val="24"/>
          <w:szCs w:val="24"/>
        </w:rPr>
      </w:pPr>
      <w:r w:rsidRPr="00E91367">
        <w:rPr>
          <w:i w:val="0"/>
          <w:sz w:val="24"/>
          <w:szCs w:val="24"/>
        </w:rPr>
        <w:t>Figure 6-41 The configuration objc_msgSend</w:t>
      </w:r>
    </w:p>
    <w:p w14:paraId="14BA8EF0"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As it name suggests, this method refreshes the cell contents with something specific. Let’s uncover this “something specific”: set a breakpoint at this objc_msgSend, then trigger it and print its argument:</w:t>
      </w:r>
    </w:p>
    <w:p w14:paraId="540A4336"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(lldb) br s -a 0x317AA9C0</w:t>
      </w:r>
    </w:p>
    <w:p w14:paraId="28C14709"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Breakpoint 11: where = Preferences`-[PSListController tableView:cellForRowAtIndexPath:] + 988, address = 0x317aa9c0</w:t>
      </w:r>
    </w:p>
    <w:p w14:paraId="19CEE4A3"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Process 268587 stopped</w:t>
      </w:r>
    </w:p>
    <w:p w14:paraId="3125F5D1"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thread #1: tid = 0x4192b, 0x317aa9c0 Preferences`-[PSListController tableView:cellForRowAtIndexPath:] + 988, queue = 'com.apple.main-thread, stop reason = breakpoint 11.1</w:t>
      </w:r>
    </w:p>
    <w:p w14:paraId="18541A09"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xml:space="preserve">    frame #0: 0x317aa9c0 Preferences`-[PSListController tableView:cellForRowAtIndexPath:] + 988</w:t>
      </w:r>
    </w:p>
    <w:p w14:paraId="6D778D34"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Preferences`-[PSListController tableView:cellForRowAtIndexPath:] + 988:</w:t>
      </w:r>
    </w:p>
    <w:p w14:paraId="1E70FE1A"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-&gt; 0x317aa9c0:  blx    0x31825f04                ; symbol stub for: ____NETRBClientResponseHandler_block_invoke</w:t>
      </w:r>
    </w:p>
    <w:p w14:paraId="6FD0E8CF"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xml:space="preserve">   0x317aa9c4:  movw   r0, #4312</w:t>
      </w:r>
    </w:p>
    <w:p w14:paraId="3C804456"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xml:space="preserve">   0x317aa9c8:  movt   r0, #1737</w:t>
      </w:r>
    </w:p>
    <w:p w14:paraId="1FCA69BE"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xml:space="preserve">   0x317aa9cc:  add    r0, pc</w:t>
      </w:r>
    </w:p>
    <w:p w14:paraId="334750FA"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(lldb) p (char *)$r1</w:t>
      </w:r>
    </w:p>
    <w:p w14:paraId="51FA4E14"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(char *) $97 = 0x318362d2 "refreshCellContentsWithSpecifier:"</w:t>
      </w:r>
    </w:p>
    <w:p w14:paraId="0A922525"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(lldb) po $r2</w:t>
      </w:r>
    </w:p>
    <w:p w14:paraId="23A7A1AF"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My Number</w:t>
      </w:r>
      <w:r w:rsidRPr="00E91367">
        <w:rPr>
          <w:rFonts w:ascii="Monaco"/>
          <w:sz w:val="20"/>
          <w:szCs w:val="20"/>
          <w:shd w:val="clear" w:color="auto" w:fill="D8D8D8"/>
        </w:rPr>
        <w:tab/>
      </w:r>
      <w:r w:rsidRPr="00E91367">
        <w:rPr>
          <w:rFonts w:ascii="Monaco"/>
          <w:sz w:val="20"/>
          <w:szCs w:val="20"/>
          <w:shd w:val="clear" w:color="auto" w:fill="D8D8D8"/>
        </w:rPr>
        <w:tab/>
        <w:t>ID:myNumberCell 0x170ece60</w:t>
      </w:r>
      <w:r w:rsidRPr="00E91367">
        <w:rPr>
          <w:rFonts w:ascii="Monaco"/>
          <w:sz w:val="20"/>
          <w:szCs w:val="20"/>
          <w:shd w:val="clear" w:color="auto" w:fill="D8D8D8"/>
        </w:rPr>
        <w:tab/>
      </w:r>
      <w:r w:rsidRPr="00E91367">
        <w:rPr>
          <w:rFonts w:ascii="Monaco"/>
          <w:sz w:val="20"/>
          <w:szCs w:val="20"/>
          <w:shd w:val="clear" w:color="auto" w:fill="D8D8D8"/>
        </w:rPr>
        <w:tab/>
        <w:t>target:&lt;PhoneSettingsController 0x170ed760: navItem &lt;UINavigationItem: 0x170d0b40&gt;, view &lt;UITableView: 0x16acb200; frame = (0 0; 320 568); autoresize = W+H; gestureRecognizers = &lt;NSArray: 0x15d232d0&gt;; layer = &lt;CALayer: 0x15fc9110&gt;; contentOffset: {0, -64}; contentSize: {320, 717.5}&gt;&gt;</w:t>
      </w:r>
    </w:p>
    <w:p w14:paraId="70F2749D"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(lldb) po [$r2 class]</w:t>
      </w:r>
    </w:p>
    <w:p w14:paraId="20709429"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PSSpecifier</w:t>
      </w:r>
    </w:p>
    <w:p w14:paraId="19F0BCBE"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 xml:space="preserve">As the output shows, “something specific”, i.e. specifier, is a PSSpecifier object, and it’s tightly related to my number. If you have carefully read the preferences specifier plist standard in section PreferenceBundle of the </w:t>
      </w:r>
      <w:r w:rsidRPr="00E91367">
        <w:rPr>
          <w:rFonts w:ascii="Dante MT Std" w:hAnsi="Dante MT Std"/>
          <w:sz w:val="26"/>
          <w:szCs w:val="26"/>
          <w:u w:color="000000"/>
        </w:rPr>
        <w:lastRenderedPageBreak/>
        <w:t>last chapter, you would know that the contents of a PSTableCell are specified by a PSSpecfier. Further more, we can acquire the setter and getter of PSSpecifier through [PSSpecifier propertyForKey:@“set”] and [PSSpecifier propertyForKey:@“get”] like this:</w:t>
      </w:r>
    </w:p>
    <w:p w14:paraId="43858251"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(lldb) po [$r2 propertyForKey:@"set"]</w:t>
      </w:r>
    </w:p>
    <w:p w14:paraId="73E5273A"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setMyNumber:specifier:</w:t>
      </w:r>
    </w:p>
    <w:p w14:paraId="391ED90D"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(lldb) po [$r2 propertyForKey:@"get"]</w:t>
      </w:r>
    </w:p>
    <w:p w14:paraId="6F79A0A9"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myNumber:</w:t>
      </w:r>
    </w:p>
    <w:p w14:paraId="2815648A"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We can also get their target through [PSSpecifier target]:</w:t>
      </w:r>
    </w:p>
    <w:p w14:paraId="57BEC03F"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(lldb) po [$r2 target]</w:t>
      </w:r>
    </w:p>
    <w:p w14:paraId="4BE220FB"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&lt;PhoneSettingsController 0x170ed760: navItem &lt;UINavigationItem: 0x170d0b40&gt;, view &lt;UITableView: 0x16acb200; frame = (0 0; 320 568); autoresize = W+H; gestureRecognizers = &lt;NSArray: 0x15d232d0&gt;; layer = &lt;CALayer: 0x15fc9110&gt;; contentOffset: {0, -64}; contentSize: {320, 717.5}&gt;&gt;</w:t>
      </w:r>
    </w:p>
    <w:p w14:paraId="3D180CD5"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Excellent! Now we know my number on PSTableCell is set through [PhoneSettingsController setMyNumber:specifier:], and is got through [PhoneSettingsController myNumber:] (Do you still remember these 2 methods?), so there must be a method inside myNumber: that returns my number, as shown in figure 6-42.</w:t>
      </w:r>
    </w:p>
    <w:p w14:paraId="5EB12470" w14:textId="77777777" w:rsidR="00751AE5" w:rsidRDefault="00751AE5" w:rsidP="00751AE5">
      <w:pPr>
        <w:keepNext/>
        <w:jc w:val="center"/>
      </w:pPr>
      <w:r>
        <w:rPr>
          <w:noProof/>
          <w:lang w:eastAsia="zh-CN"/>
        </w:rPr>
        <w:drawing>
          <wp:inline distT="0" distB="0" distL="0" distR="0" wp14:anchorId="237729E4" wp14:editId="2D8EE76C">
            <wp:extent cx="5661787" cy="2747836"/>
            <wp:effectExtent l="0" t="0" r="0" b="0"/>
            <wp:docPr id="1073741977" name="officeArt object"/>
            <wp:cNvGraphicFramePr/>
            <a:graphic xmlns:a="http://schemas.openxmlformats.org/drawingml/2006/main">
              <a:graphicData uri="http://schemas.openxmlformats.org/drawingml/2006/picture">
                <pic:pic xmlns:pic="http://schemas.openxmlformats.org/drawingml/2006/picture">
                  <pic:nvPicPr>
                    <pic:cNvPr id="1073741839" name="6-42.png"/>
                    <pic:cNvPicPr/>
                  </pic:nvPicPr>
                  <pic:blipFill>
                    <a:blip r:embed="rId236">
                      <a:extLst/>
                    </a:blip>
                    <a:stretch>
                      <a:fillRect/>
                    </a:stretch>
                  </pic:blipFill>
                  <pic:spPr>
                    <a:xfrm>
                      <a:off x="0" y="0"/>
                      <a:ext cx="5661787" cy="2747836"/>
                    </a:xfrm>
                    <a:prstGeom prst="rect">
                      <a:avLst/>
                    </a:prstGeom>
                    <a:ln w="12700" cap="flat">
                      <a:noFill/>
                      <a:miter lim="400000"/>
                    </a:ln>
                    <a:effectLst/>
                  </pic:spPr>
                </pic:pic>
              </a:graphicData>
            </a:graphic>
          </wp:inline>
        </w:drawing>
      </w:r>
    </w:p>
    <w:p w14:paraId="4CCFCD74" w14:textId="77777777" w:rsidR="00751AE5" w:rsidRPr="00E91367" w:rsidRDefault="00751AE5" w:rsidP="00E91367">
      <w:pPr>
        <w:pStyle w:val="aa"/>
        <w:ind w:left="0" w:firstLine="0"/>
        <w:jc w:val="center"/>
        <w:rPr>
          <w:i w:val="0"/>
          <w:sz w:val="24"/>
          <w:szCs w:val="24"/>
        </w:rPr>
      </w:pPr>
      <w:r w:rsidRPr="00E91367">
        <w:rPr>
          <w:i w:val="0"/>
          <w:sz w:val="24"/>
          <w:szCs w:val="24"/>
        </w:rPr>
        <w:t>Figure 6-42 [PhoneSettingsController myNumber:]</w:t>
      </w:r>
    </w:p>
    <w:p w14:paraId="5B09C324"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The implementation of [PhoneSettingsController myNumber:] is rather straightforward. This method simply checks whether the length of [[PhoneSettingsTelephony telephony] myNumber] is 0. If it is not 0, it is returned as my number, otherwise this method returns an “unknown number” as an error reminder. Let’s test [[PhoneSettingsTelephony telephony] myNumber] with Cycript:</w:t>
      </w:r>
    </w:p>
    <w:p w14:paraId="20901A6A"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FunMaker-5:~ root# cycript -p Preferences</w:t>
      </w:r>
    </w:p>
    <w:p w14:paraId="53522248"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cy# [[PhoneSettingsTelephony telephony] myNumber]</w:t>
      </w:r>
    </w:p>
    <w:p w14:paraId="10FA12D4"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@"+86PhoneNumber"</w:t>
      </w:r>
    </w:p>
    <w:p w14:paraId="64B10D5B"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Now, press home button to quit Preferences, then terminate it completely and make sure it’s not running in the background. After that, launch it again and don’t enter MobilePhoneSettings for now, let’s test this method again:</w:t>
      </w:r>
    </w:p>
    <w:p w14:paraId="775A3AB1"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FunMaker-5:~ root# cycript -p Preferences</w:t>
      </w:r>
    </w:p>
    <w:p w14:paraId="5B8A81F3"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cy# [[PhoneSettingsTelephony telephony] myNumber]</w:t>
      </w:r>
    </w:p>
    <w:p w14:paraId="6BA82576"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ReferenceError: Can't find variable: PhoneSettingsTelephony</w:t>
      </w:r>
    </w:p>
    <w:p w14:paraId="2CB20612"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 xml:space="preserve">An error happens. What’s wrong? The reason is that PhoneSettingsTelephony is a class of MobilePhoneSettings.bundle. If we don’t enter MobilePhoneSettings, this bundle will not be loaded, so this class doesn’t exist. In other words, this method will only work after MobilePhoneSettings.bundle is loaded. The way Preference.app loads MobilePhoneSettings.bundle is called lazy load, which is common in iOS reverse engineering. When you come across it, welcome to discuss with us on </w:t>
      </w:r>
      <w:hyperlink r:id="rId237" w:history="1">
        <w:r w:rsidRPr="00E91367">
          <w:rPr>
            <w:rFonts w:ascii="Dante MT Std" w:hAnsi="Dante MT Std"/>
            <w:sz w:val="26"/>
            <w:szCs w:val="26"/>
            <w:u w:color="000000"/>
          </w:rPr>
          <w:t>http://bbs.iosre.com</w:t>
        </w:r>
      </w:hyperlink>
      <w:r w:rsidRPr="00E91367">
        <w:rPr>
          <w:rFonts w:ascii="Dante MT Std" w:hAnsi="Dante MT Std"/>
          <w:sz w:val="26"/>
          <w:szCs w:val="26"/>
          <w:u w:color="000000"/>
        </w:rPr>
        <w:t>.</w:t>
      </w:r>
    </w:p>
    <w:p w14:paraId="449FB116"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 xml:space="preserve">So far, we can say we have already found the target function, because we have got both the caller and arguments of this method, plus no UI operation is involved, we can call this method neatly. However, there is </w:t>
      </w:r>
      <w:r w:rsidRPr="00E91367">
        <w:rPr>
          <w:rFonts w:ascii="Dante MT Std" w:hAnsi="Dante MT Std"/>
          <w:sz w:val="26"/>
          <w:szCs w:val="26"/>
          <w:u w:color="000000"/>
        </w:rPr>
        <w:lastRenderedPageBreak/>
        <w:t>still a fly in the ointment: MobilePhoneSettings.bundle must be loaded, which weakens elegancy. Is there any way that enables us to get rid of this burden? I think so. Because ultimately, my number is stored on SIM card, the original data source of [PhoneSettingsTelephony myNumber] should come from SIM card. Whereas, SIM card accessibility is obviously not limited to MobilePhoneSettings.bundle, there must be a more common as well lower level library that can read SIM card. If we can locate this library, we can get my number without loading MobilePhoneSettings.bundle. Since it’s supposed to be a lower level library, naturally, we should dig into [PhoneSettingsTelephony myNumber] to find out how it reads my number, as shown in figure 6-43.</w:t>
      </w:r>
    </w:p>
    <w:p w14:paraId="3D597CF2" w14:textId="77777777" w:rsidR="00751AE5" w:rsidRDefault="00751AE5" w:rsidP="00751AE5">
      <w:pPr>
        <w:keepNext/>
        <w:jc w:val="center"/>
      </w:pPr>
      <w:r>
        <w:rPr>
          <w:noProof/>
          <w:lang w:eastAsia="zh-CN"/>
        </w:rPr>
        <w:drawing>
          <wp:inline distT="0" distB="0" distL="0" distR="0" wp14:anchorId="5E50DAAC" wp14:editId="5EE1DA6A">
            <wp:extent cx="5658968" cy="2119249"/>
            <wp:effectExtent l="0" t="0" r="0" b="0"/>
            <wp:docPr id="1073741978" name="officeArt object"/>
            <wp:cNvGraphicFramePr/>
            <a:graphic xmlns:a="http://schemas.openxmlformats.org/drawingml/2006/main">
              <a:graphicData uri="http://schemas.openxmlformats.org/drawingml/2006/picture">
                <pic:pic xmlns:pic="http://schemas.openxmlformats.org/drawingml/2006/picture">
                  <pic:nvPicPr>
                    <pic:cNvPr id="1073741840" name="6-43.png"/>
                    <pic:cNvPicPr/>
                  </pic:nvPicPr>
                  <pic:blipFill>
                    <a:blip r:embed="rId238">
                      <a:extLst/>
                    </a:blip>
                    <a:stretch>
                      <a:fillRect/>
                    </a:stretch>
                  </pic:blipFill>
                  <pic:spPr>
                    <a:xfrm>
                      <a:off x="0" y="0"/>
                      <a:ext cx="5658968" cy="2119249"/>
                    </a:xfrm>
                    <a:prstGeom prst="rect">
                      <a:avLst/>
                    </a:prstGeom>
                    <a:ln w="12700" cap="flat">
                      <a:noFill/>
                      <a:miter lim="400000"/>
                    </a:ln>
                    <a:effectLst/>
                  </pic:spPr>
                </pic:pic>
              </a:graphicData>
            </a:graphic>
          </wp:inline>
        </w:drawing>
      </w:r>
    </w:p>
    <w:p w14:paraId="2D1B3598" w14:textId="77777777" w:rsidR="00751AE5" w:rsidRPr="00E91367" w:rsidRDefault="00751AE5" w:rsidP="00E91367">
      <w:pPr>
        <w:pStyle w:val="aa"/>
        <w:ind w:left="0" w:firstLine="0"/>
        <w:jc w:val="center"/>
        <w:rPr>
          <w:i w:val="0"/>
          <w:sz w:val="24"/>
          <w:szCs w:val="24"/>
        </w:rPr>
      </w:pPr>
      <w:r w:rsidRPr="00E91367">
        <w:rPr>
          <w:i w:val="0"/>
          <w:sz w:val="24"/>
          <w:szCs w:val="24"/>
        </w:rPr>
        <w:t>Figure 6-43 [PhoneSettingsTelephony myNumber]</w:t>
      </w:r>
    </w:p>
    <w:p w14:paraId="07E3CE5B"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This method is also very simple. It judges if the instance variable _myNumber is nil; if not, branches left and records “My Number requested, returning cached value: %@”, namely, returns a data in cache; or else branches right, first get my number by calling PhoneSettingsCopyMyNumber, then records “My Number requested, no cached value, fetched: %@”, namely, my number is not in cache, so it returns a newly fetched data. In consequence, PhoneSettingsCopyMyNumber is able to get my number, but as its name suggests, it is still a function inside MobilePhoneSettings.bundle, we can’t call it from outside this bundle. We’re one step further, but not far enough. Let’s continue by digging into PhoneSettingsCopyMyNumber, as shown in figure 6-44.</w:t>
      </w:r>
    </w:p>
    <w:p w14:paraId="49702D22" w14:textId="77777777" w:rsidR="00751AE5" w:rsidRDefault="00751AE5" w:rsidP="00751AE5">
      <w:pPr>
        <w:keepNext/>
        <w:jc w:val="center"/>
      </w:pPr>
      <w:r>
        <w:rPr>
          <w:noProof/>
          <w:lang w:eastAsia="zh-CN"/>
        </w:rPr>
        <w:drawing>
          <wp:inline distT="0" distB="0" distL="0" distR="0" wp14:anchorId="1984FDDC" wp14:editId="1E0BA33C">
            <wp:extent cx="4316921" cy="1736751"/>
            <wp:effectExtent l="0" t="0" r="0" b="0"/>
            <wp:docPr id="1073741979" name="officeArt object"/>
            <wp:cNvGraphicFramePr/>
            <a:graphic xmlns:a="http://schemas.openxmlformats.org/drawingml/2006/main">
              <a:graphicData uri="http://schemas.openxmlformats.org/drawingml/2006/picture">
                <pic:pic xmlns:pic="http://schemas.openxmlformats.org/drawingml/2006/picture">
                  <pic:nvPicPr>
                    <pic:cNvPr id="1073741841" name="6-44.png"/>
                    <pic:cNvPicPr/>
                  </pic:nvPicPr>
                  <pic:blipFill>
                    <a:blip r:embed="rId239">
                      <a:extLst/>
                    </a:blip>
                    <a:stretch>
                      <a:fillRect/>
                    </a:stretch>
                  </pic:blipFill>
                  <pic:spPr>
                    <a:xfrm>
                      <a:off x="0" y="0"/>
                      <a:ext cx="4316921" cy="1736751"/>
                    </a:xfrm>
                    <a:prstGeom prst="rect">
                      <a:avLst/>
                    </a:prstGeom>
                    <a:ln w="12700" cap="flat">
                      <a:noFill/>
                      <a:miter lim="400000"/>
                    </a:ln>
                    <a:effectLst/>
                  </pic:spPr>
                </pic:pic>
              </a:graphicData>
            </a:graphic>
          </wp:inline>
        </w:drawing>
      </w:r>
    </w:p>
    <w:p w14:paraId="6F805467" w14:textId="77777777" w:rsidR="00751AE5" w:rsidRPr="00E91367" w:rsidRDefault="00751AE5" w:rsidP="00E91367">
      <w:pPr>
        <w:pStyle w:val="aa"/>
        <w:ind w:left="0" w:firstLine="0"/>
        <w:jc w:val="center"/>
        <w:rPr>
          <w:i w:val="0"/>
          <w:sz w:val="24"/>
          <w:szCs w:val="24"/>
        </w:rPr>
      </w:pPr>
      <w:r w:rsidRPr="00E91367">
        <w:rPr>
          <w:i w:val="0"/>
          <w:sz w:val="24"/>
          <w:szCs w:val="24"/>
        </w:rPr>
        <w:t>Figure 6-44 PhoneSettingsCopyMyNumber</w:t>
      </w:r>
    </w:p>
    <w:p w14:paraId="2932F891"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This snippet first calls CTSettingCopyMyPhoneNumber and autoreleases the return value, then calls PhoneSettingsCopyFormattedNumberBySIMCountry, which seems to format the phone number according to the country of the SIM card. Judging from the name and context, CTSettingCopyMyPhoneNumber looks like the target function we are looking for. And the prefix CT implies that it comes from CoreTelephony rather than MobilePhoneSettings. Double click this function to see its implementation, as shown in figure 6-45.</w:t>
      </w:r>
    </w:p>
    <w:p w14:paraId="2376A3FA" w14:textId="77777777" w:rsidR="00751AE5" w:rsidRDefault="00751AE5" w:rsidP="00751AE5">
      <w:pPr>
        <w:keepNext/>
        <w:jc w:val="center"/>
      </w:pPr>
      <w:r>
        <w:rPr>
          <w:noProof/>
          <w:lang w:eastAsia="zh-CN"/>
        </w:rPr>
        <w:lastRenderedPageBreak/>
        <w:drawing>
          <wp:inline distT="0" distB="0" distL="0" distR="0" wp14:anchorId="3F82051F" wp14:editId="7A0B454F">
            <wp:extent cx="4316578" cy="1253440"/>
            <wp:effectExtent l="0" t="0" r="0" b="0"/>
            <wp:docPr id="1073741980" name="officeArt object"/>
            <wp:cNvGraphicFramePr/>
            <a:graphic xmlns:a="http://schemas.openxmlformats.org/drawingml/2006/main">
              <a:graphicData uri="http://schemas.openxmlformats.org/drawingml/2006/picture">
                <pic:pic xmlns:pic="http://schemas.openxmlformats.org/drawingml/2006/picture">
                  <pic:nvPicPr>
                    <pic:cNvPr id="1073741842" name="6-45.png"/>
                    <pic:cNvPicPr/>
                  </pic:nvPicPr>
                  <pic:blipFill>
                    <a:blip r:embed="rId240">
                      <a:extLst/>
                    </a:blip>
                    <a:stretch>
                      <a:fillRect/>
                    </a:stretch>
                  </pic:blipFill>
                  <pic:spPr>
                    <a:xfrm>
                      <a:off x="0" y="0"/>
                      <a:ext cx="4316578" cy="1253440"/>
                    </a:xfrm>
                    <a:prstGeom prst="rect">
                      <a:avLst/>
                    </a:prstGeom>
                    <a:ln w="12700" cap="flat">
                      <a:noFill/>
                      <a:miter lim="400000"/>
                    </a:ln>
                    <a:effectLst/>
                  </pic:spPr>
                </pic:pic>
              </a:graphicData>
            </a:graphic>
          </wp:inline>
        </w:drawing>
      </w:r>
    </w:p>
    <w:p w14:paraId="197D645F" w14:textId="77777777" w:rsidR="00751AE5" w:rsidRPr="00E91367" w:rsidRDefault="00751AE5" w:rsidP="00E91367">
      <w:pPr>
        <w:pStyle w:val="aa"/>
        <w:ind w:left="0" w:firstLine="0"/>
        <w:jc w:val="center"/>
        <w:rPr>
          <w:i w:val="0"/>
          <w:sz w:val="24"/>
          <w:szCs w:val="24"/>
        </w:rPr>
      </w:pPr>
      <w:r w:rsidRPr="00E91367">
        <w:rPr>
          <w:i w:val="0"/>
          <w:sz w:val="24"/>
          <w:szCs w:val="24"/>
        </w:rPr>
        <w:t>Figure 6-45 CTSettingCopyMyPhoneNumber</w:t>
      </w:r>
    </w:p>
    <w:p w14:paraId="7A804CFA" w14:textId="4E007654"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As expected, it’s an external function. Double click “__imp__CTSettingCopyMyPhoneNumber” to check out which library it originates from; it’s exactly CoreTelephony. Quit Preferences and terminate it completely in the background, then relaunch it and don’t enter MobilePhoneSettings. Now let’s attach debugserver to it and take a look at its image list with LLDB, we will see CoreTelephony is on the list. It means that we can call CTSettingCopyMyPhoneNumber to get my unformatted number without loading MobilePhoneSettings.bundle, which perfectly meets our requirements of a target function. Finally, the last question: what’</w:t>
      </w:r>
      <w:r w:rsidR="00E91367">
        <w:rPr>
          <w:rFonts w:ascii="Dante MT Std" w:hAnsi="Dante MT Std" w:hint="eastAsia"/>
          <w:sz w:val="26"/>
          <w:szCs w:val="26"/>
          <w:u w:color="000000"/>
          <w:lang w:eastAsia="zh-CN"/>
        </w:rPr>
        <w:t>re</w:t>
      </w:r>
      <w:r w:rsidRPr="00E91367">
        <w:rPr>
          <w:rFonts w:ascii="Dante MT Std" w:hAnsi="Dante MT Std"/>
          <w:sz w:val="26"/>
          <w:szCs w:val="26"/>
          <w:u w:color="000000"/>
        </w:rPr>
        <w:t xml:space="preserve"> its arguments and return value?</w:t>
      </w:r>
    </w:p>
    <w:p w14:paraId="27160311"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Judging from figure 6-44, CTSettingCopyMyPhoneNumber doesn’t seem to have any argument; before CTSettingCopyMyPhoneNumber, R0~R3 don’t even show at all. If it has any argument, then R0~R3 come from its caller, i.e. PhoneSettingsCopyMyNumber. However, as we can see in figure 6-43, before PhoneSettingsCopyMyNumber, only R0 occurs, and if it branches right, R0 is permanently 0, if R0 is an argument, it’s meaningless. Therefore, PhoneSettingsCopyMyNumber doesn’t seem to have any argument either. To play it safe, let’s reconfirm our guesses by checking the implementation of CTSettingCopyMyPhoneNumber in CoreTelephony, as shown in figure 6-46.</w:t>
      </w:r>
    </w:p>
    <w:p w14:paraId="12805A67" w14:textId="77777777" w:rsidR="00751AE5" w:rsidRDefault="00751AE5" w:rsidP="00751AE5">
      <w:pPr>
        <w:keepNext/>
        <w:jc w:val="center"/>
      </w:pPr>
      <w:r>
        <w:rPr>
          <w:noProof/>
          <w:lang w:eastAsia="zh-CN"/>
        </w:rPr>
        <w:drawing>
          <wp:inline distT="0" distB="0" distL="0" distR="0" wp14:anchorId="1D6ED9BE" wp14:editId="40A41308">
            <wp:extent cx="3760979" cy="3599308"/>
            <wp:effectExtent l="0" t="0" r="0" b="0"/>
            <wp:docPr id="1073741981" name="officeArt object"/>
            <wp:cNvGraphicFramePr/>
            <a:graphic xmlns:a="http://schemas.openxmlformats.org/drawingml/2006/main">
              <a:graphicData uri="http://schemas.openxmlformats.org/drawingml/2006/picture">
                <pic:pic xmlns:pic="http://schemas.openxmlformats.org/drawingml/2006/picture">
                  <pic:nvPicPr>
                    <pic:cNvPr id="1073741843" name="6-46.png"/>
                    <pic:cNvPicPr/>
                  </pic:nvPicPr>
                  <pic:blipFill>
                    <a:blip r:embed="rId241">
                      <a:extLst/>
                    </a:blip>
                    <a:stretch>
                      <a:fillRect/>
                    </a:stretch>
                  </pic:blipFill>
                  <pic:spPr>
                    <a:xfrm>
                      <a:off x="0" y="0"/>
                      <a:ext cx="3760979" cy="3599308"/>
                    </a:xfrm>
                    <a:prstGeom prst="rect">
                      <a:avLst/>
                    </a:prstGeom>
                    <a:ln w="12700" cap="flat">
                      <a:noFill/>
                      <a:miter lim="400000"/>
                    </a:ln>
                    <a:effectLst/>
                  </pic:spPr>
                </pic:pic>
              </a:graphicData>
            </a:graphic>
          </wp:inline>
        </w:drawing>
      </w:r>
    </w:p>
    <w:p w14:paraId="6118CFDF" w14:textId="77777777" w:rsidR="00751AE5" w:rsidRPr="00E91367" w:rsidRDefault="00751AE5" w:rsidP="00E91367">
      <w:pPr>
        <w:pStyle w:val="aa"/>
        <w:ind w:left="0" w:firstLine="0"/>
        <w:jc w:val="center"/>
        <w:rPr>
          <w:i w:val="0"/>
          <w:sz w:val="24"/>
          <w:szCs w:val="24"/>
        </w:rPr>
      </w:pPr>
      <w:r w:rsidRPr="00E91367">
        <w:rPr>
          <w:i w:val="0"/>
          <w:sz w:val="24"/>
          <w:szCs w:val="24"/>
        </w:rPr>
        <w:t>Figure 6-46 CTSettingCopyMyPhoneNumber</w:t>
      </w:r>
    </w:p>
    <w:p w14:paraId="0FEB8F88"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 xml:space="preserve">According to the naming conventions of Objective-C functions, CTTelephonyCenterGetDefault is a getter and should return something; as a result, R0 under “BL _CTTelephonyCenterGetDefault” is set to the return value of CTTelephonyCenterGetDefault. Meanwhile, at the bottom of figure 6-46, R1 is set to R4 in “MOV R1, R4”. If R0 and R1 are arguments, then they are useless, which doesn’t make sense. Now we can say for sure that CTSettingCopyMyPhoneNumber has no argument. What about its return value? We naturally guess it’s an NSString object. Let’s verify it by setting a breakpoint at the end of CTSettingCopyMyPhoneNumber, and </w:t>
      </w:r>
      <w:r w:rsidRPr="00E91367">
        <w:rPr>
          <w:rFonts w:ascii="Dante MT Std" w:hAnsi="Dante MT Std"/>
          <w:sz w:val="26"/>
          <w:szCs w:val="26"/>
          <w:u w:color="000000"/>
        </w:rPr>
        <w:lastRenderedPageBreak/>
        <w:t>print out R0. First locate to the end of CTSettingCopyMyPhoneNumber in IDA, as shown in figure 6-47.</w:t>
      </w:r>
    </w:p>
    <w:p w14:paraId="5AEE0F00" w14:textId="77777777" w:rsidR="00751AE5" w:rsidRDefault="00751AE5" w:rsidP="00751AE5">
      <w:pPr>
        <w:keepNext/>
        <w:jc w:val="center"/>
      </w:pPr>
      <w:r>
        <w:rPr>
          <w:noProof/>
          <w:lang w:eastAsia="zh-CN"/>
        </w:rPr>
        <w:drawing>
          <wp:inline distT="0" distB="0" distL="0" distR="0" wp14:anchorId="717AFEE8" wp14:editId="618AD7C7">
            <wp:extent cx="5400000" cy="698400"/>
            <wp:effectExtent l="0" t="0" r="0" b="6985"/>
            <wp:docPr id="107374198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4" name="6-47.png"/>
                    <pic:cNvPicPr/>
                  </pic:nvPicPr>
                  <pic:blipFill>
                    <a:blip r:embed="rId242">
                      <a:extLst/>
                    </a:blip>
                    <a:stretch>
                      <a:fillRect/>
                    </a:stretch>
                  </pic:blipFill>
                  <pic:spPr>
                    <a:xfrm>
                      <a:off x="0" y="0"/>
                      <a:ext cx="5400000" cy="698400"/>
                    </a:xfrm>
                    <a:prstGeom prst="rect">
                      <a:avLst/>
                    </a:prstGeom>
                    <a:ln w="12700" cap="flat">
                      <a:noFill/>
                      <a:miter lim="400000"/>
                    </a:ln>
                    <a:effectLst/>
                  </pic:spPr>
                </pic:pic>
              </a:graphicData>
            </a:graphic>
          </wp:inline>
        </w:drawing>
      </w:r>
    </w:p>
    <w:p w14:paraId="79C24E7C" w14:textId="77777777" w:rsidR="00751AE5" w:rsidRPr="00E91367" w:rsidRDefault="00751AE5" w:rsidP="00E91367">
      <w:pPr>
        <w:pStyle w:val="aa"/>
        <w:ind w:left="0" w:firstLine="0"/>
        <w:jc w:val="center"/>
        <w:rPr>
          <w:i w:val="0"/>
          <w:sz w:val="24"/>
          <w:szCs w:val="24"/>
        </w:rPr>
      </w:pPr>
      <w:r w:rsidRPr="00E91367">
        <w:rPr>
          <w:i w:val="0"/>
          <w:sz w:val="24"/>
          <w:szCs w:val="24"/>
        </w:rPr>
        <w:t>Figure 6-47 CTSettingCopyMyPhoneNumber</w:t>
      </w:r>
    </w:p>
    <w:p w14:paraId="2E49E2EF"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Then quit Preferences and terminate it completely in the background, then relaunch it and don’t enter MobilePhoneSettings. Next attach debugserver to it and take a look at CoreTelephony’s ASLR offset with LLDB:</w:t>
      </w:r>
    </w:p>
    <w:p w14:paraId="6393B646"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(lldb) image list -o -f</w:t>
      </w:r>
    </w:p>
    <w:p w14:paraId="34C49843"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0] 0x000b3000 /private/var/db/stash/_.29LMeZ/Applications/Preferences.app/Preferences(0x00000000000b7000)</w:t>
      </w:r>
    </w:p>
    <w:p w14:paraId="75120D57"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1] 0x0026c000 /Library/MobileSubstrate/MobileSubstrate.dylib(0x000000000026c000)</w:t>
      </w:r>
    </w:p>
    <w:p w14:paraId="5096BBFD"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2] 0x06db3000 /Users/snakeninny/Library/Developer/Xcode/iOS DeviceSupport/8.1 (12B411)/Symbols/System/Library/PrivateFrameworks/BulletinBoard.framework/BulletinBoard [ 51] 0x06db3000 /Users/snakeninny/Library/Developer/Xcode/iOS DeviceSupport/8.1 (12B411)/Symbols/System/Library/Frameworks/CoreTelephony.framework/CoreTelephony</w:t>
      </w:r>
    </w:p>
    <w:p w14:paraId="41B6BCA4"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hAnsi="Monaco"/>
          <w:sz w:val="20"/>
          <w:szCs w:val="20"/>
          <w:shd w:val="clear" w:color="auto" w:fill="D8D8D8"/>
        </w:rPr>
        <w:t>……</w:t>
      </w:r>
    </w:p>
    <w:p w14:paraId="1A6FB05A" w14:textId="4D30FDE0"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The breakpoint should be set at 0x6db3000 + 0x2226763A = 0x2901A63A, right? Then enter MobilePhoneSettings to trigger the breakpoint:</w:t>
      </w:r>
    </w:p>
    <w:p w14:paraId="49CD3F31"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(lldb) br s -a 0x2901A63A</w:t>
      </w:r>
    </w:p>
    <w:p w14:paraId="61FE141D"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Breakpoint 1: where = CoreTelephony`CTSettingCopyMyPhoneNumber + 78, address = 0x2901a63a</w:t>
      </w:r>
    </w:p>
    <w:p w14:paraId="6B568A27"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Process 330210 stopped</w:t>
      </w:r>
    </w:p>
    <w:p w14:paraId="71FEF067"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thread #1: tid = 0x509e2, 0x2901a63a CoreTelephony`CTSettingCopyMyPhoneNumber + 78, queue = 'com.apple.main-thread, stop reason = breakpoint 1.1</w:t>
      </w:r>
    </w:p>
    <w:p w14:paraId="5C599162"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xml:space="preserve">    frame #0: 0x2901a63a CoreTelephony`CTSettingCopyMyPhoneNumber + 78</w:t>
      </w:r>
    </w:p>
    <w:p w14:paraId="732B4114"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CoreTelephony`CTSettingCopyMyPhoneNumber + 78:</w:t>
      </w:r>
    </w:p>
    <w:p w14:paraId="5D6C8C5B"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-&gt; 0x2901a63a:  add    sp, #28</w:t>
      </w:r>
    </w:p>
    <w:p w14:paraId="28517513"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xml:space="preserve">   0x2901a63c:  pop.w  {r8, r10, r11}</w:t>
      </w:r>
    </w:p>
    <w:p w14:paraId="58051099"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xml:space="preserve">   0x2901a640:  pop    {r4, r5, r6, r7, pc}</w:t>
      </w:r>
    </w:p>
    <w:p w14:paraId="555AAE59"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xml:space="preserve">   0x2901a642:  nop    </w:t>
      </w:r>
    </w:p>
    <w:p w14:paraId="12DF7456"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(lldb) po $r0</w:t>
      </w:r>
    </w:p>
    <w:p w14:paraId="217EBF37"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+86PhoneNumber</w:t>
      </w:r>
    </w:p>
    <w:p w14:paraId="167A6EC2"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(lldb) po [$r0 class]</w:t>
      </w:r>
    </w:p>
    <w:p w14:paraId="71F7D0C8"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__NSCFString</w:t>
      </w:r>
    </w:p>
    <w:p w14:paraId="4B116D5C"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It is indeed an NSString, so the prototype of this function can be reconstructed:</w:t>
      </w:r>
    </w:p>
    <w:p w14:paraId="769D410E"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NSString *CTSettingCopyMyPhoneNumber(void);</w:t>
      </w:r>
    </w:p>
    <w:p w14:paraId="09D59FBD"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This is our target function, as well the data source of PSTableCell. We’ve finally found it through analyzing the call chain of [PhoneSettingsController tableView:cellForRowAtIndexPath:], hurray! Just remember to release the return value when you make use of this function. At last, let’s write a tweak to test this function.</w:t>
      </w:r>
    </w:p>
    <w:p w14:paraId="635DCD7B" w14:textId="77777777" w:rsidR="00751AE5" w:rsidRPr="00E91367" w:rsidRDefault="00751AE5" w:rsidP="00A16731">
      <w:pPr>
        <w:pStyle w:val="Afb"/>
        <w:numPr>
          <w:ilvl w:val="0"/>
          <w:numId w:val="76"/>
        </w:numPr>
        <w:rPr>
          <w:rFonts w:ascii="Dante MT Std" w:eastAsiaTheme="minorEastAsia" w:hAnsi="Dante MT Std" w:cs="Arial"/>
          <w:color w:val="auto"/>
          <w:kern w:val="0"/>
          <w:sz w:val="26"/>
          <w:szCs w:val="26"/>
          <w:bdr w:val="none" w:sz="0" w:space="0" w:color="auto"/>
          <w:lang w:eastAsia="ar-SA"/>
        </w:rPr>
      </w:pPr>
      <w:r w:rsidRPr="00E91367">
        <w:rPr>
          <w:rFonts w:ascii="Dante MT Std" w:eastAsiaTheme="minorEastAsia" w:hAnsi="Dante MT Std" w:cs="Arial"/>
          <w:color w:val="auto"/>
          <w:kern w:val="0"/>
          <w:sz w:val="26"/>
          <w:szCs w:val="26"/>
          <w:bdr w:val="none" w:sz="0" w:space="0" w:color="auto"/>
          <w:lang w:eastAsia="ar-SA"/>
        </w:rPr>
        <w:t xml:space="preserve">Create tweak project </w:t>
      </w:r>
      <w:r w:rsidRPr="00E91367">
        <w:rPr>
          <w:rFonts w:ascii="Dante MT Std" w:eastAsiaTheme="minorEastAsia" w:hAnsi="Dante MT Std" w:cs="Arial"/>
          <w:color w:val="auto"/>
          <w:kern w:val="0"/>
          <w:sz w:val="26"/>
          <w:szCs w:val="26"/>
          <w:bdr w:val="none" w:sz="0" w:space="0" w:color="auto"/>
          <w:lang w:eastAsia="ar-SA"/>
        </w:rPr>
        <w:t>“</w:t>
      </w:r>
      <w:r w:rsidRPr="00E91367">
        <w:rPr>
          <w:rFonts w:ascii="Dante MT Std" w:eastAsiaTheme="minorEastAsia" w:hAnsi="Dante MT Std" w:cs="Arial"/>
          <w:color w:val="auto"/>
          <w:kern w:val="0"/>
          <w:sz w:val="26"/>
          <w:szCs w:val="26"/>
          <w:bdr w:val="none" w:sz="0" w:space="0" w:color="auto"/>
          <w:lang w:eastAsia="ar-SA"/>
        </w:rPr>
        <w:t xml:space="preserve"> iOSREGetMyNumber</w:t>
      </w:r>
      <w:r w:rsidRPr="00E91367">
        <w:rPr>
          <w:rFonts w:ascii="Dante MT Std" w:eastAsiaTheme="minorEastAsia" w:hAnsi="Dante MT Std" w:cs="Arial"/>
          <w:color w:val="auto"/>
          <w:kern w:val="0"/>
          <w:sz w:val="26"/>
          <w:szCs w:val="26"/>
          <w:bdr w:val="none" w:sz="0" w:space="0" w:color="auto"/>
          <w:lang w:eastAsia="ar-SA"/>
        </w:rPr>
        <w:t>”</w:t>
      </w:r>
      <w:r w:rsidRPr="00E91367">
        <w:rPr>
          <w:rFonts w:ascii="Dante MT Std" w:eastAsiaTheme="minorEastAsia" w:hAnsi="Dante MT Std" w:cs="Arial"/>
          <w:color w:val="auto"/>
          <w:kern w:val="0"/>
          <w:sz w:val="26"/>
          <w:szCs w:val="26"/>
          <w:bdr w:val="none" w:sz="0" w:space="0" w:color="auto"/>
          <w:lang w:eastAsia="ar-SA"/>
        </w:rPr>
        <w:t xml:space="preserve"> using Theos:</w:t>
      </w:r>
    </w:p>
    <w:p w14:paraId="20A0CDE3"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snakeninnys-MacBook:Code snakeninny$ /opt/theos/bin/nic.pl</w:t>
      </w:r>
    </w:p>
    <w:p w14:paraId="54074E03"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NIC 2.0 - New Instance Creator</w:t>
      </w:r>
    </w:p>
    <w:p w14:paraId="3748AD0C"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w:t>
      </w:r>
    </w:p>
    <w:p w14:paraId="7A2364AC"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xml:space="preserve">  [1.] iphone/application</w:t>
      </w:r>
    </w:p>
    <w:p w14:paraId="3ADA06FB"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xml:space="preserve">  [2.] iphone/cydget</w:t>
      </w:r>
    </w:p>
    <w:p w14:paraId="594AA59F"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xml:space="preserve">  [3.] iphone/framework</w:t>
      </w:r>
    </w:p>
    <w:p w14:paraId="1FC0A7D2"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xml:space="preserve">  [4.] iphone/library</w:t>
      </w:r>
    </w:p>
    <w:p w14:paraId="3CF2DBB6"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xml:space="preserve">  [5.] iphone/notification_center_widget</w:t>
      </w:r>
    </w:p>
    <w:p w14:paraId="4BE3A657"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xml:space="preserve">  [6.] iphone/preference_bundle</w:t>
      </w:r>
    </w:p>
    <w:p w14:paraId="77712D8C"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xml:space="preserve">  [7.] iphone/sbsettingstoggle</w:t>
      </w:r>
    </w:p>
    <w:p w14:paraId="4BED3ACF"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xml:space="preserve">  [8.] iphone/tool</w:t>
      </w:r>
    </w:p>
    <w:p w14:paraId="66F60711"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xml:space="preserve">  [9.] iphone/tweak</w:t>
      </w:r>
    </w:p>
    <w:p w14:paraId="0779F849"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xml:space="preserve">  [10.] iphone/xpc_service</w:t>
      </w:r>
    </w:p>
    <w:p w14:paraId="6D36CB94"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Choose a Template (required): 9</w:t>
      </w:r>
    </w:p>
    <w:p w14:paraId="6A2CDC68"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Project Name (required): iOSREGetMyNumber</w:t>
      </w:r>
    </w:p>
    <w:p w14:paraId="56107458"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Package Name [com.yourcompany.iosregetmynumber]: com.iosre.iosregetmynumber</w:t>
      </w:r>
    </w:p>
    <w:p w14:paraId="504C49C1"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Author/Maintainer Name [snakeninny]: snakeninny</w:t>
      </w:r>
    </w:p>
    <w:p w14:paraId="19B65FA3"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[iphone/tweak] MobileSubstrate Bundle filter [com.apple.springboard]: com.apple.Preferences</w:t>
      </w:r>
    </w:p>
    <w:p w14:paraId="047FA09F"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[iphone/tweak] List of applications to terminate upon installation (space-separated, '-' for none) [SpringBoard]: Preferences</w:t>
      </w:r>
    </w:p>
    <w:p w14:paraId="2F41B447"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lastRenderedPageBreak/>
        <w:t>Instantiating iphone/tweak in iosregetmynumber/...</w:t>
      </w:r>
    </w:p>
    <w:p w14:paraId="06ADCA55"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Done.</w:t>
      </w:r>
    </w:p>
    <w:p w14:paraId="5437DDBE" w14:textId="77777777" w:rsidR="00751AE5" w:rsidRPr="00E91367" w:rsidRDefault="00751AE5" w:rsidP="00A16731">
      <w:pPr>
        <w:pStyle w:val="Afb"/>
        <w:numPr>
          <w:ilvl w:val="0"/>
          <w:numId w:val="76"/>
        </w:numPr>
        <w:rPr>
          <w:rFonts w:ascii="Dante MT Std" w:eastAsiaTheme="minorEastAsia" w:hAnsi="Dante MT Std" w:cs="Arial"/>
          <w:color w:val="auto"/>
          <w:kern w:val="0"/>
          <w:sz w:val="26"/>
          <w:szCs w:val="26"/>
          <w:bdr w:val="none" w:sz="0" w:space="0" w:color="auto"/>
          <w:lang w:eastAsia="ar-SA"/>
        </w:rPr>
      </w:pPr>
      <w:r w:rsidRPr="00E91367">
        <w:rPr>
          <w:rFonts w:ascii="Dante MT Std" w:eastAsiaTheme="minorEastAsia" w:hAnsi="Dante MT Std" w:cs="Arial"/>
          <w:color w:val="auto"/>
          <w:kern w:val="0"/>
          <w:sz w:val="26"/>
          <w:szCs w:val="26"/>
          <w:bdr w:val="none" w:sz="0" w:space="0" w:color="auto"/>
          <w:lang w:eastAsia="ar-SA"/>
        </w:rPr>
        <w:t>Edit Tweak.xm as follows:</w:t>
      </w:r>
    </w:p>
    <w:p w14:paraId="7E42AB12"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extern "C" NSString *CTSettingCopyMyPhoneNumber(int); // From CoreTelephony</w:t>
      </w:r>
    </w:p>
    <w:p w14:paraId="5EA9C4B4"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p>
    <w:p w14:paraId="31EC0E46"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%hook PreferencesAppController</w:t>
      </w:r>
    </w:p>
    <w:p w14:paraId="47EC67F3"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(BOOL)application:(id)arg1 didFinishLaunchingWithOptions:(id)arg2</w:t>
      </w:r>
    </w:p>
    <w:p w14:paraId="535CAAEB"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w:t>
      </w:r>
    </w:p>
    <w:p w14:paraId="2515EAD1"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eastAsia="Monaco" w:hAnsi="Monaco" w:cs="Monaco"/>
          <w:sz w:val="20"/>
          <w:szCs w:val="20"/>
          <w:shd w:val="clear" w:color="auto" w:fill="D8D8D8"/>
        </w:rPr>
        <w:tab/>
        <w:t>BOOL result = %orig;</w:t>
      </w:r>
    </w:p>
    <w:p w14:paraId="54DE078D"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eastAsia="Monaco" w:hAnsi="Monaco" w:cs="Monaco"/>
          <w:sz w:val="20"/>
          <w:szCs w:val="20"/>
          <w:shd w:val="clear" w:color="auto" w:fill="D8D8D8"/>
        </w:rPr>
        <w:tab/>
        <w:t>NSLog(@"iOSRE: my number = %@", [CTSettingCopyMyPhoneNumber() autorelease]);</w:t>
      </w:r>
    </w:p>
    <w:p w14:paraId="64D48BD4"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eastAsia="Monaco" w:hAnsi="Monaco" w:cs="Monaco"/>
          <w:sz w:val="20"/>
          <w:szCs w:val="20"/>
          <w:shd w:val="clear" w:color="auto" w:fill="D8D8D8"/>
        </w:rPr>
        <w:tab/>
        <w:t>return result;</w:t>
      </w:r>
    </w:p>
    <w:p w14:paraId="49053B87"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w:t>
      </w:r>
    </w:p>
    <w:p w14:paraId="68C97904"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%end</w:t>
      </w:r>
    </w:p>
    <w:p w14:paraId="14347987" w14:textId="77777777" w:rsidR="00751AE5" w:rsidRPr="00E91367" w:rsidRDefault="00751AE5" w:rsidP="00A16731">
      <w:pPr>
        <w:pStyle w:val="Afb"/>
        <w:numPr>
          <w:ilvl w:val="0"/>
          <w:numId w:val="76"/>
        </w:numPr>
        <w:rPr>
          <w:rFonts w:ascii="Dante MT Std" w:eastAsiaTheme="minorEastAsia" w:hAnsi="Dante MT Std" w:cs="Arial"/>
          <w:color w:val="auto"/>
          <w:kern w:val="0"/>
          <w:sz w:val="26"/>
          <w:szCs w:val="26"/>
          <w:bdr w:val="none" w:sz="0" w:space="0" w:color="auto"/>
          <w:lang w:eastAsia="ar-SA"/>
        </w:rPr>
      </w:pPr>
      <w:r w:rsidRPr="00E91367">
        <w:rPr>
          <w:rFonts w:ascii="Dante MT Std" w:eastAsiaTheme="minorEastAsia" w:hAnsi="Dante MT Std" w:cs="Arial"/>
          <w:color w:val="auto"/>
          <w:kern w:val="0"/>
          <w:sz w:val="26"/>
          <w:szCs w:val="26"/>
          <w:bdr w:val="none" w:sz="0" w:space="0" w:color="auto"/>
          <w:lang w:eastAsia="ar-SA"/>
        </w:rPr>
        <w:t>Edit Makefile and control</w:t>
      </w:r>
    </w:p>
    <w:p w14:paraId="3C26F92C"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The finalized Makefile looks like this:</w:t>
      </w:r>
    </w:p>
    <w:p w14:paraId="3E31F19D"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export THEOS_DEVICE_IP = iOSIP</w:t>
      </w:r>
    </w:p>
    <w:p w14:paraId="1D0EEBB4"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export ARCHS = armv7 arm64</w:t>
      </w:r>
    </w:p>
    <w:p w14:paraId="60751FCC"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export TARGET = iphone:clang:latest:8.0</w:t>
      </w:r>
    </w:p>
    <w:p w14:paraId="0851B2EC"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p>
    <w:p w14:paraId="4149CB18"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include theos/makefiles/common.mk</w:t>
      </w:r>
    </w:p>
    <w:p w14:paraId="47013CDF"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p>
    <w:p w14:paraId="15891919"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TWEAK_NAME = iOSREGetMyNumber</w:t>
      </w:r>
    </w:p>
    <w:p w14:paraId="47947EA4"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iOSREGetMyNumber_FILES = Tweak.xm</w:t>
      </w:r>
    </w:p>
    <w:p w14:paraId="26CB3A03"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iOSREGetMyNumber_FRAMEWORKS = CoreTelephony # CTSettingCopyMyPhoneNumber</w:t>
      </w:r>
      <w:r w:rsidRPr="00E91367">
        <w:rPr>
          <w:rFonts w:eastAsia="宋体"/>
          <w:sz w:val="20"/>
          <w:szCs w:val="20"/>
          <w:shd w:val="clear" w:color="auto" w:fill="D8D8D8"/>
          <w:lang w:val="zh-TW" w:eastAsia="zh-TW"/>
        </w:rPr>
        <w:t>来自这里</w:t>
      </w:r>
    </w:p>
    <w:p w14:paraId="5D7D5629"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p>
    <w:p w14:paraId="2C5F5144"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include $(THEOS_MAKE_PATH)/tweak.mk</w:t>
      </w:r>
    </w:p>
    <w:p w14:paraId="5FBD6688"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p>
    <w:p w14:paraId="00135E87"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after-install::</w:t>
      </w:r>
    </w:p>
    <w:p w14:paraId="021E22D6"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eastAsia="Monaco" w:hAnsi="Monaco" w:cs="Monaco"/>
          <w:sz w:val="20"/>
          <w:szCs w:val="20"/>
          <w:shd w:val="clear" w:color="auto" w:fill="D8D8D8"/>
        </w:rPr>
        <w:tab/>
        <w:t>install.exec "killall -9 Preferences"</w:t>
      </w:r>
    </w:p>
    <w:p w14:paraId="592B0B4A"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The finalized control looks like this:</w:t>
      </w:r>
    </w:p>
    <w:p w14:paraId="635CE912"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Package: com.iosre.iosregetmynumber</w:t>
      </w:r>
    </w:p>
    <w:p w14:paraId="7E664156"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Name: iOSREGetMyNumber</w:t>
      </w:r>
    </w:p>
    <w:p w14:paraId="33E56C5D"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Depends: mobilesubstrate, firmware (&gt;= 8.0)</w:t>
      </w:r>
    </w:p>
    <w:p w14:paraId="037B09D3"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Version: 1.0</w:t>
      </w:r>
    </w:p>
    <w:p w14:paraId="2234958F"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Architecture: iphoneos-arm</w:t>
      </w:r>
    </w:p>
    <w:p w14:paraId="565A4160"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Description: Get my number just like MobilePhoneSettings!</w:t>
      </w:r>
    </w:p>
    <w:p w14:paraId="5F8AE314"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Maintainer: snakeninny</w:t>
      </w:r>
    </w:p>
    <w:p w14:paraId="6E3662FC"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Author: snakeninny</w:t>
      </w:r>
    </w:p>
    <w:p w14:paraId="37804CE4"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Section: Tweaks</w:t>
      </w:r>
    </w:p>
    <w:p w14:paraId="50129D85"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Homepage: http://bbs.iosre.com</w:t>
      </w:r>
    </w:p>
    <w:p w14:paraId="7531D739" w14:textId="77777777" w:rsidR="00751AE5" w:rsidRPr="00E91367" w:rsidRDefault="00751AE5" w:rsidP="00A16731">
      <w:pPr>
        <w:pStyle w:val="Afb"/>
        <w:numPr>
          <w:ilvl w:val="0"/>
          <w:numId w:val="76"/>
        </w:numPr>
        <w:rPr>
          <w:rFonts w:ascii="Dante MT Std" w:eastAsiaTheme="minorEastAsia" w:hAnsi="Dante MT Std" w:cs="Arial"/>
          <w:color w:val="auto"/>
          <w:kern w:val="0"/>
          <w:sz w:val="26"/>
          <w:szCs w:val="26"/>
          <w:bdr w:val="none" w:sz="0" w:space="0" w:color="auto"/>
          <w:lang w:eastAsia="ar-SA"/>
        </w:rPr>
      </w:pPr>
      <w:r w:rsidRPr="00E91367">
        <w:rPr>
          <w:rFonts w:ascii="Dante MT Std" w:eastAsiaTheme="minorEastAsia" w:hAnsi="Dante MT Std" w:cs="Arial"/>
          <w:color w:val="auto"/>
          <w:kern w:val="0"/>
          <w:sz w:val="26"/>
          <w:szCs w:val="26"/>
          <w:bdr w:val="none" w:sz="0" w:space="0" w:color="auto"/>
          <w:lang w:eastAsia="ar-SA"/>
        </w:rPr>
        <w:t>Test</w:t>
      </w:r>
    </w:p>
    <w:p w14:paraId="141A92BB"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Compile and install the tweak on iOS, then launch Preferences without entering MobilePhoneSettings. After that, ssh into iOS and take a look at the syslog:</w:t>
      </w:r>
    </w:p>
    <w:p w14:paraId="5A7BCE7F"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FunMaker-5:~ root# grep iOSRE: /var/log/syslog</w:t>
      </w:r>
    </w:p>
    <w:p w14:paraId="5AADD1AD"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Nov 29 23:23:01 FunMaker-5 Preferences[2078]: iOSRE: my number = +86PhoneNumber</w:t>
      </w:r>
    </w:p>
    <w:p w14:paraId="5951B722" w14:textId="77777777" w:rsidR="00751AE5" w:rsidRPr="00E91367" w:rsidRDefault="00751AE5" w:rsidP="00A16731">
      <w:pPr>
        <w:pStyle w:val="Afb"/>
        <w:numPr>
          <w:ilvl w:val="0"/>
          <w:numId w:val="76"/>
        </w:numPr>
        <w:rPr>
          <w:rFonts w:ascii="Dante MT Std" w:eastAsiaTheme="minorEastAsia" w:hAnsi="Dante MT Std" w:cs="Arial"/>
          <w:color w:val="auto"/>
          <w:kern w:val="0"/>
          <w:sz w:val="26"/>
          <w:szCs w:val="26"/>
          <w:bdr w:val="none" w:sz="0" w:space="0" w:color="auto"/>
          <w:lang w:eastAsia="ar-SA"/>
        </w:rPr>
      </w:pPr>
      <w:r w:rsidRPr="00E91367">
        <w:rPr>
          <w:rFonts w:ascii="Dante MT Std" w:eastAsiaTheme="minorEastAsia" w:hAnsi="Dante MT Std" w:cs="Arial"/>
          <w:color w:val="auto"/>
          <w:kern w:val="0"/>
          <w:sz w:val="26"/>
          <w:szCs w:val="26"/>
          <w:bdr w:val="none" w:sz="0" w:space="0" w:color="auto"/>
          <w:lang w:eastAsia="ar-SA"/>
        </w:rPr>
        <w:t>P.S.</w:t>
      </w:r>
    </w:p>
    <w:p w14:paraId="2EEB72A9"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I have set the region of my iPhone 5 to US, so PhoneSettingsCopyFormattedNumberBySIMCountry has formatted my number from “+86PhoneNumber” to “+86 Pho-neNu-mber”, which is the American phone number format.</w:t>
      </w:r>
    </w:p>
    <w:p w14:paraId="199A9909"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You’ll run into CTSettingCopyMyPhoneNumber more frequently as you reverse more. Actually, the prototype of CTSettingCopyMyPhoneNumber should be:</w:t>
      </w:r>
    </w:p>
    <w:p w14:paraId="5AEDA75D"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CFStringRef CTSettingCopyMyPhoneNumber(void);</w:t>
      </w:r>
    </w:p>
    <w:p w14:paraId="6A3A845B"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Since NSString * and CFStringRef are toll-free bridged, our prototype is OK.</w:t>
      </w:r>
    </w:p>
    <w:p w14:paraId="61F494A3"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Because there is a keyword “copy” in the name of CTSettingCopyMyPhoneNumber and it returns a CoreData object, we are responsible to release the return value according to Apple’s “Ownership Policy”.</w:t>
      </w:r>
    </w:p>
    <w:p w14:paraId="7EF71B89"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 xml:space="preserve">In this section, we have shed considerable light to refine “locate target functions” with ARM level reverse engineering and enhanced the methodology of writing a tweak. Specifically, we’ve divided “locate target functions” into 2 steps, i.e. “cut into the target App and find the UI function” and “locate the target function </w:t>
      </w:r>
      <w:r w:rsidRPr="00E91367">
        <w:rPr>
          <w:rFonts w:ascii="Dante MT Std" w:hAnsi="Dante MT Std"/>
          <w:sz w:val="26"/>
          <w:szCs w:val="26"/>
          <w:u w:color="000000"/>
        </w:rPr>
        <w:lastRenderedPageBreak/>
        <w:t xml:space="preserve">from the UI function”. By combining Cycript, IDA and LLDB, we have not only located the target functions, but also analyzed their arguments and return values to reconstruct their prototypes. The methodology we used in the examples can work on at least 95% of all Apps; however, if you unfortunately encounter those 5%, please share and discuss with us on </w:t>
      </w:r>
      <w:hyperlink r:id="rId243" w:history="1">
        <w:r w:rsidRPr="00E91367">
          <w:rPr>
            <w:rFonts w:ascii="Dante MT Std" w:hAnsi="Dante MT Std"/>
            <w:sz w:val="26"/>
            <w:szCs w:val="26"/>
            <w:u w:color="000000"/>
          </w:rPr>
          <w:t>http://bbs.iosre.com</w:t>
        </w:r>
      </w:hyperlink>
      <w:r w:rsidRPr="00E91367">
        <w:rPr>
          <w:rFonts w:ascii="Dante MT Std" w:hAnsi="Dante MT Std"/>
          <w:sz w:val="26"/>
          <w:szCs w:val="26"/>
          <w:u w:color="000000"/>
        </w:rPr>
        <w:t>.</w:t>
      </w:r>
    </w:p>
    <w:p w14:paraId="68E84D4E" w14:textId="601B8DBB" w:rsidR="00751AE5" w:rsidRDefault="00751AE5" w:rsidP="00E91367">
      <w:pPr>
        <w:pStyle w:val="20"/>
        <w:numPr>
          <w:ilvl w:val="1"/>
          <w:numId w:val="70"/>
        </w:numPr>
      </w:pPr>
      <w:r>
        <w:t xml:space="preserve">Advanced LLDB usage </w:t>
      </w:r>
    </w:p>
    <w:p w14:paraId="32EA90D0"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I bet the last section has opened a new chapter of iOS reverse engineering for you. The combination of IDA and LLDB can easily beat them all, and with the help of ARM architecture reference manual, you can conquer almost all Apps. I know you’re already desperate to practice what you have just learned.</w:t>
      </w:r>
    </w:p>
    <w:p w14:paraId="6BC24F7B"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Hold your horses for now. Although the examples in section 6.2 have synthetically made use of IDA and LLDB, they haven’t covered LLDB’s common usage yet. In the next section, we’ll go over some short LLDB examples for a better comprehension, which can greatly reduce our workload in practice.</w:t>
      </w:r>
    </w:p>
    <w:p w14:paraId="18700C4F" w14:textId="21A6AC51" w:rsidR="00751AE5" w:rsidRPr="00E91367" w:rsidRDefault="00751AE5" w:rsidP="00A16731">
      <w:pPr>
        <w:pStyle w:val="3"/>
        <w:numPr>
          <w:ilvl w:val="0"/>
          <w:numId w:val="77"/>
        </w:numPr>
        <w:rPr>
          <w:rStyle w:val="afc"/>
        </w:rPr>
      </w:pPr>
      <w:r w:rsidRPr="00E91367">
        <w:rPr>
          <w:rStyle w:val="afc"/>
        </w:rPr>
        <w:t>Look for a function’s caller</w:t>
      </w:r>
    </w:p>
    <w:p w14:paraId="1D94F876"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In the examples of the previous section, when we were restoring call chains, we primarily focused on the callees of a function, i.e. we’ve restored the bottom half of a call chain. When we’re to restore the top half, we need to find out the caller of a function. Look at this snippet:</w:t>
      </w:r>
    </w:p>
    <w:p w14:paraId="770C7E76"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clang -arch armv7 -isysroot `xcrun --sdk iphoneos --show-sdk-path` -framework Foundation -o MainBinary main.m</w:t>
      </w:r>
    </w:p>
    <w:p w14:paraId="355C6C87"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#include &lt;stdio.h&gt;</w:t>
      </w:r>
    </w:p>
    <w:p w14:paraId="35BC5408"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#include &lt;dlfcn.h&gt;</w:t>
      </w:r>
    </w:p>
    <w:p w14:paraId="14F07A58"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#import &lt;Foundation/Foundation.h&gt;</w:t>
      </w:r>
    </w:p>
    <w:p w14:paraId="689247BA"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p>
    <w:p w14:paraId="4ED68888"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extern void TestFunction0(void)</w:t>
      </w:r>
    </w:p>
    <w:p w14:paraId="17409AB5"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w:t>
      </w:r>
    </w:p>
    <w:p w14:paraId="247BC84E"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eastAsia="Monaco" w:hAnsi="Monaco" w:cs="Monaco"/>
          <w:sz w:val="20"/>
          <w:szCs w:val="20"/>
          <w:shd w:val="clear" w:color="auto" w:fill="D8D8D8"/>
        </w:rPr>
        <w:tab/>
        <w:t>NSLog(@"iOSRE: %u", arc4random_uniform(0));</w:t>
      </w:r>
    </w:p>
    <w:p w14:paraId="3BC014CE"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w:t>
      </w:r>
    </w:p>
    <w:p w14:paraId="52EAECB7"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p>
    <w:p w14:paraId="19880612"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extern void TestFunction1(void)</w:t>
      </w:r>
    </w:p>
    <w:p w14:paraId="125D8EFF"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w:t>
      </w:r>
    </w:p>
    <w:p w14:paraId="2A4397CB"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eastAsia="Monaco" w:hAnsi="Monaco" w:cs="Monaco"/>
          <w:sz w:val="20"/>
          <w:szCs w:val="20"/>
          <w:shd w:val="clear" w:color="auto" w:fill="D8D8D8"/>
        </w:rPr>
        <w:tab/>
        <w:t>NSLog(@"iOSRE: %u", arc4random_uniform(1));</w:t>
      </w:r>
    </w:p>
    <w:p w14:paraId="7E230156"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w:t>
      </w:r>
    </w:p>
    <w:p w14:paraId="1FF74218"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p>
    <w:p w14:paraId="6BAF6450"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extern void TestFunction2(void)</w:t>
      </w:r>
    </w:p>
    <w:p w14:paraId="42A849D9"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w:t>
      </w:r>
    </w:p>
    <w:p w14:paraId="4D25DC2E"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eastAsia="Monaco" w:hAnsi="Monaco" w:cs="Monaco"/>
          <w:sz w:val="20"/>
          <w:szCs w:val="20"/>
          <w:shd w:val="clear" w:color="auto" w:fill="D8D8D8"/>
        </w:rPr>
        <w:tab/>
        <w:t>NSLog(@"iOSRE: %u", arc4random_uniform(2));</w:t>
      </w:r>
    </w:p>
    <w:p w14:paraId="407C9C17"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w:t>
      </w:r>
    </w:p>
    <w:p w14:paraId="077CEDDC"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p>
    <w:p w14:paraId="5EBDB9AE"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extern void TestFunction3(void)</w:t>
      </w:r>
    </w:p>
    <w:p w14:paraId="2F894139"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w:t>
      </w:r>
    </w:p>
    <w:p w14:paraId="3F97E898"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eastAsia="Monaco" w:hAnsi="Monaco" w:cs="Monaco"/>
          <w:sz w:val="20"/>
          <w:szCs w:val="20"/>
          <w:shd w:val="clear" w:color="auto" w:fill="D8D8D8"/>
        </w:rPr>
        <w:tab/>
        <w:t>NSLog(@"iOSRE: %u", arc4random_uniform(3));</w:t>
      </w:r>
    </w:p>
    <w:p w14:paraId="41C2F499"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w:t>
      </w:r>
    </w:p>
    <w:p w14:paraId="6F2E6234"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p>
    <w:p w14:paraId="617A4FD0"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int main(int argc, char **argv)</w:t>
      </w:r>
    </w:p>
    <w:p w14:paraId="2C54C032"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w:t>
      </w:r>
    </w:p>
    <w:p w14:paraId="4A5E0BA4"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eastAsia="Monaco" w:hAnsi="Monaco" w:cs="Monaco"/>
          <w:sz w:val="20"/>
          <w:szCs w:val="20"/>
          <w:shd w:val="clear" w:color="auto" w:fill="D8D8D8"/>
        </w:rPr>
        <w:tab/>
        <w:t>TestFunction3();</w:t>
      </w:r>
    </w:p>
    <w:p w14:paraId="14F16560"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eastAsia="Monaco" w:hAnsi="Monaco" w:cs="Monaco"/>
          <w:sz w:val="20"/>
          <w:szCs w:val="20"/>
          <w:shd w:val="clear" w:color="auto" w:fill="D8D8D8"/>
        </w:rPr>
        <w:tab/>
        <w:t>return 0;</w:t>
      </w:r>
    </w:p>
    <w:p w14:paraId="0BCAE2B4"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w:t>
      </w:r>
    </w:p>
    <w:p w14:paraId="0167CA2B"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Save this snippet as a file named main.m, and compile it with the sentence in the comments. Drag and drop MainBinary into IDA, and then check the cross references of NSLog, as shown in figure 6-48.</w:t>
      </w:r>
    </w:p>
    <w:p w14:paraId="05C37EA2" w14:textId="77777777" w:rsidR="00751AE5" w:rsidRDefault="00751AE5" w:rsidP="00751AE5">
      <w:pPr>
        <w:keepNext/>
        <w:jc w:val="center"/>
      </w:pPr>
      <w:r>
        <w:rPr>
          <w:noProof/>
          <w:lang w:eastAsia="zh-CN"/>
        </w:rPr>
        <w:lastRenderedPageBreak/>
        <w:drawing>
          <wp:inline distT="0" distB="0" distL="0" distR="0" wp14:anchorId="7ACE929F" wp14:editId="61DBC469">
            <wp:extent cx="3599752" cy="932206"/>
            <wp:effectExtent l="0" t="0" r="0" b="0"/>
            <wp:docPr id="1073741983" name="officeArt object"/>
            <wp:cNvGraphicFramePr/>
            <a:graphic xmlns:a="http://schemas.openxmlformats.org/drawingml/2006/main">
              <a:graphicData uri="http://schemas.openxmlformats.org/drawingml/2006/picture">
                <pic:pic xmlns:pic="http://schemas.openxmlformats.org/drawingml/2006/picture">
                  <pic:nvPicPr>
                    <pic:cNvPr id="1073741845" name="6-50.png"/>
                    <pic:cNvPicPr/>
                  </pic:nvPicPr>
                  <pic:blipFill>
                    <a:blip r:embed="rId244">
                      <a:extLst/>
                    </a:blip>
                    <a:stretch>
                      <a:fillRect/>
                    </a:stretch>
                  </pic:blipFill>
                  <pic:spPr>
                    <a:xfrm>
                      <a:off x="0" y="0"/>
                      <a:ext cx="3599752" cy="932206"/>
                    </a:xfrm>
                    <a:prstGeom prst="rect">
                      <a:avLst/>
                    </a:prstGeom>
                    <a:ln w="12700" cap="flat">
                      <a:noFill/>
                      <a:miter lim="400000"/>
                    </a:ln>
                    <a:effectLst/>
                  </pic:spPr>
                </pic:pic>
              </a:graphicData>
            </a:graphic>
          </wp:inline>
        </w:drawing>
      </w:r>
    </w:p>
    <w:p w14:paraId="37DDCA5F" w14:textId="77777777" w:rsidR="00751AE5" w:rsidRPr="00E91367" w:rsidRDefault="00751AE5" w:rsidP="00E91367">
      <w:pPr>
        <w:pStyle w:val="aa"/>
        <w:ind w:left="0" w:firstLine="0"/>
        <w:jc w:val="center"/>
        <w:rPr>
          <w:i w:val="0"/>
          <w:sz w:val="24"/>
          <w:szCs w:val="24"/>
        </w:rPr>
      </w:pPr>
      <w:r w:rsidRPr="00E91367">
        <w:rPr>
          <w:i w:val="0"/>
          <w:sz w:val="24"/>
          <w:szCs w:val="24"/>
        </w:rPr>
        <w:t>Figure 6-48 Check the cross references of NSLog</w:t>
      </w:r>
    </w:p>
    <w:p w14:paraId="52A9625C"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As we can see, NSLog appears in 4 functions. If we see “iOSRE: 0” in syslog when we are reversing, how can we know which NSLog it’s from? When there’re only tens lines of code, we can figure out by hand that only TestFunction3 is called, and it further calls NSLog. What if there are 20 TestFunctions that are called by 8 separate functions? When the amount of code increases, it’ll be too complicate to analyze manually. If we want to find the caller of NSLog under such circumstances, LLBD will be very helpful. Generally, there are 2 main methods.</w:t>
      </w:r>
    </w:p>
    <w:p w14:paraId="472F3C5D" w14:textId="77777777" w:rsidR="00751AE5" w:rsidRPr="00E91367" w:rsidRDefault="00751AE5" w:rsidP="00E91367">
      <w:pPr>
        <w:pStyle w:val="listbulletfirst"/>
        <w:numPr>
          <w:ilvl w:val="0"/>
          <w:numId w:val="5"/>
        </w:numPr>
        <w:jc w:val="left"/>
      </w:pPr>
      <w:r w:rsidRPr="00E91367">
        <w:t>Inspect LR</w:t>
      </w:r>
    </w:p>
    <w:p w14:paraId="7A2B868F"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Still remember LR register introduced in section 6.1? Its function is to save the return address of a function. So what’s a return address? Take an example:</w:t>
      </w:r>
    </w:p>
    <w:p w14:paraId="72D626CA"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void FunctionA()</w:t>
      </w:r>
    </w:p>
    <w:p w14:paraId="1C9B038E"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w:t>
      </w:r>
    </w:p>
    <w:p w14:paraId="01E40EEB"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hAnsi="Monaco"/>
          <w:sz w:val="20"/>
          <w:szCs w:val="20"/>
          <w:shd w:val="clear" w:color="auto" w:fill="D8D8D8"/>
        </w:rPr>
        <w:t>……</w:t>
      </w:r>
    </w:p>
    <w:p w14:paraId="251D06EB"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FunctionB();</w:t>
      </w:r>
    </w:p>
    <w:p w14:paraId="659F2C07"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hAnsi="Monaco"/>
          <w:sz w:val="20"/>
          <w:szCs w:val="20"/>
          <w:shd w:val="clear" w:color="auto" w:fill="D8D8D8"/>
        </w:rPr>
        <w:t>……</w:t>
      </w:r>
    </w:p>
    <w:p w14:paraId="26690467"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w:t>
      </w:r>
    </w:p>
    <w:p w14:paraId="25DAA090"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In the above pseudo code, FunctionA calls FunctionB, while A and B are located in 2 different memory areas, and their addresses have no direct connection. After the execution of B, the process needs to go back to A to continue execution, as shown in figure 6-49.</w:t>
      </w:r>
    </w:p>
    <w:p w14:paraId="4F4E702E" w14:textId="77777777" w:rsidR="00751AE5" w:rsidRDefault="00751AE5" w:rsidP="00751AE5">
      <w:pPr>
        <w:keepNext/>
        <w:jc w:val="center"/>
      </w:pPr>
      <w:r>
        <w:rPr>
          <w:noProof/>
          <w:lang w:eastAsia="zh-CN"/>
        </w:rPr>
        <w:drawing>
          <wp:inline distT="0" distB="0" distL="0" distR="0" wp14:anchorId="470AEA81" wp14:editId="08D32218">
            <wp:extent cx="2879027" cy="2423161"/>
            <wp:effectExtent l="0" t="0" r="0" b="0"/>
            <wp:docPr id="1073741984" name="officeArt object"/>
            <wp:cNvGraphicFramePr/>
            <a:graphic xmlns:a="http://schemas.openxmlformats.org/drawingml/2006/main">
              <a:graphicData uri="http://schemas.openxmlformats.org/drawingml/2006/picture">
                <pic:pic xmlns:pic="http://schemas.openxmlformats.org/drawingml/2006/picture">
                  <pic:nvPicPr>
                    <pic:cNvPr id="1073741846" name="6-49.png"/>
                    <pic:cNvPicPr/>
                  </pic:nvPicPr>
                  <pic:blipFill>
                    <a:blip r:embed="rId245">
                      <a:extLst/>
                    </a:blip>
                    <a:stretch>
                      <a:fillRect/>
                    </a:stretch>
                  </pic:blipFill>
                  <pic:spPr>
                    <a:xfrm>
                      <a:off x="0" y="0"/>
                      <a:ext cx="2879027" cy="2423161"/>
                    </a:xfrm>
                    <a:prstGeom prst="rect">
                      <a:avLst/>
                    </a:prstGeom>
                    <a:ln w="12700" cap="flat">
                      <a:noFill/>
                      <a:miter lim="400000"/>
                    </a:ln>
                    <a:effectLst/>
                  </pic:spPr>
                </pic:pic>
              </a:graphicData>
            </a:graphic>
          </wp:inline>
        </w:drawing>
      </w:r>
    </w:p>
    <w:p w14:paraId="0F327393" w14:textId="77777777" w:rsidR="00751AE5" w:rsidRPr="00E91367" w:rsidRDefault="00751AE5" w:rsidP="00E91367">
      <w:pPr>
        <w:pStyle w:val="aa"/>
        <w:ind w:left="0" w:firstLine="0"/>
        <w:jc w:val="center"/>
        <w:rPr>
          <w:i w:val="0"/>
          <w:sz w:val="24"/>
          <w:szCs w:val="24"/>
        </w:rPr>
      </w:pPr>
      <w:r w:rsidRPr="00E91367">
        <w:rPr>
          <w:i w:val="0"/>
          <w:sz w:val="24"/>
          <w:szCs w:val="24"/>
        </w:rPr>
        <w:t>Figure 6-49 An illustration of return address</w:t>
      </w:r>
    </w:p>
    <w:p w14:paraId="1D88803B"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The address that the process returns to after the execution of FunctionB, is the return address, i.e. LR. Because it’s inside FunctionB’s caller, if we know the value of LR we can track to the caller. Let’s explain this theory with an example. Drag and drop Foundation.framework’s binary into IDA; locate to NSLog after the initial analysis, and check out its base address, as shown in figure 6-50.</w:t>
      </w:r>
    </w:p>
    <w:p w14:paraId="18AC2942" w14:textId="77777777" w:rsidR="00751AE5" w:rsidRDefault="00751AE5" w:rsidP="00751AE5">
      <w:pPr>
        <w:keepNext/>
        <w:jc w:val="center"/>
      </w:pPr>
      <w:r>
        <w:rPr>
          <w:noProof/>
          <w:lang w:eastAsia="zh-CN"/>
        </w:rPr>
        <w:lastRenderedPageBreak/>
        <w:drawing>
          <wp:inline distT="0" distB="0" distL="0" distR="0" wp14:anchorId="26CFB448" wp14:editId="09440587">
            <wp:extent cx="4323080" cy="2055724"/>
            <wp:effectExtent l="0" t="0" r="0" b="0"/>
            <wp:docPr id="1073741985" name="officeArt object"/>
            <wp:cNvGraphicFramePr/>
            <a:graphic xmlns:a="http://schemas.openxmlformats.org/drawingml/2006/main">
              <a:graphicData uri="http://schemas.openxmlformats.org/drawingml/2006/picture">
                <pic:pic xmlns:pic="http://schemas.openxmlformats.org/drawingml/2006/picture">
                  <pic:nvPicPr>
                    <pic:cNvPr id="1073741847" name="6-50.png"/>
                    <pic:cNvPicPr/>
                  </pic:nvPicPr>
                  <pic:blipFill>
                    <a:blip r:embed="rId246">
                      <a:extLst/>
                    </a:blip>
                    <a:stretch>
                      <a:fillRect/>
                    </a:stretch>
                  </pic:blipFill>
                  <pic:spPr>
                    <a:xfrm>
                      <a:off x="0" y="0"/>
                      <a:ext cx="4323080" cy="2055724"/>
                    </a:xfrm>
                    <a:prstGeom prst="rect">
                      <a:avLst/>
                    </a:prstGeom>
                    <a:ln w="12700" cap="flat">
                      <a:noFill/>
                      <a:miter lim="400000"/>
                    </a:ln>
                    <a:effectLst/>
                  </pic:spPr>
                </pic:pic>
              </a:graphicData>
            </a:graphic>
          </wp:inline>
        </w:drawing>
      </w:r>
    </w:p>
    <w:p w14:paraId="1FB789F1" w14:textId="77777777" w:rsidR="00751AE5" w:rsidRPr="00E91367" w:rsidRDefault="00751AE5" w:rsidP="00E91367">
      <w:pPr>
        <w:pStyle w:val="aa"/>
        <w:ind w:left="0" w:firstLine="0"/>
        <w:jc w:val="center"/>
        <w:rPr>
          <w:i w:val="0"/>
          <w:sz w:val="24"/>
          <w:szCs w:val="24"/>
        </w:rPr>
      </w:pPr>
      <w:r w:rsidRPr="00E91367">
        <w:rPr>
          <w:i w:val="0"/>
          <w:sz w:val="24"/>
          <w:szCs w:val="24"/>
        </w:rPr>
        <w:t>Figure 6-50 Check out NSLog’s base address</w:t>
      </w:r>
    </w:p>
    <w:p w14:paraId="5F33A888"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Its base address is 0x2261ab94, we will set a breakpoint on it shortly and print out the value of LR. Next, launch MainBinary with debugserver:</w:t>
      </w:r>
    </w:p>
    <w:p w14:paraId="5BD55C45"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FunMaker-5:~ root# debugserver -x backboard *:1234 /var/tmp/MainBinary</w:t>
      </w:r>
    </w:p>
    <w:p w14:paraId="2341AE5E"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debugserver-@(#)PROGRAM:debugserver  PROJECT:debugserver-320.2.89</w:t>
      </w:r>
    </w:p>
    <w:p w14:paraId="29CB03D2"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xml:space="preserve"> for armv7.</w:t>
      </w:r>
    </w:p>
    <w:p w14:paraId="6C5E678D"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Listening to port 1234 for a connection from *...</w:t>
      </w:r>
    </w:p>
    <w:p w14:paraId="7CB78B5F"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Then connect with LLDB:</w:t>
      </w:r>
    </w:p>
    <w:p w14:paraId="286AC528"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(lldb) process connect connect://localhost:1234</w:t>
      </w:r>
    </w:p>
    <w:p w14:paraId="231A5CEF"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Process 450336 stopped</w:t>
      </w:r>
    </w:p>
    <w:p w14:paraId="456C08A7"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thread #1: tid = 0x6df20, 0x1fec7000 dyld`_dyld_start, stop reason = signal SIGSTOP</w:t>
      </w:r>
    </w:p>
    <w:p w14:paraId="5C94C19D"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xml:space="preserve">    frame #0: 0x1fec7000 dyld`_dyld_start</w:t>
      </w:r>
    </w:p>
    <w:p w14:paraId="51D480CC"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dyld`_dyld_start:</w:t>
      </w:r>
    </w:p>
    <w:p w14:paraId="605DE700"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-&gt; 0x1fec7000:  mov    r8, sp</w:t>
      </w:r>
    </w:p>
    <w:p w14:paraId="0D73E37D"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xml:space="preserve">   0x1fec7004:  sub    sp, sp, #16</w:t>
      </w:r>
    </w:p>
    <w:p w14:paraId="31EAE8E2"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xml:space="preserve">   0x1fec7008:  bic    sp, sp, #7</w:t>
      </w:r>
    </w:p>
    <w:p w14:paraId="1BF501F7"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xml:space="preserve">   0x1fec700c:  ldr    r3, [pc, #112]            ; _dyld_start + 132</w:t>
      </w:r>
    </w:p>
    <w:p w14:paraId="21592EBC"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(lldb) image list -f</w:t>
      </w:r>
    </w:p>
    <w:p w14:paraId="75629924"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0] /Users/snakeninny/Library/Developer/Xcode/iOS DeviceSupport/8.1 (12B411)/Symbols/usr/lib/dyld</w:t>
      </w:r>
    </w:p>
    <w:p w14:paraId="6299F8C8"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Right at this moment, MainBinary is not run yet, and we are inside dyld. Next, keep entering “ni” until LLDB outputs “error: invalid thread”:</w:t>
      </w:r>
    </w:p>
    <w:p w14:paraId="47E9F07D"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(lldb) ni</w:t>
      </w:r>
    </w:p>
    <w:p w14:paraId="74BBD176"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Process 450336 stopped</w:t>
      </w:r>
    </w:p>
    <w:p w14:paraId="645F84D7"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thread #1: tid = 0x6df20, 0x1fec7004 dyld`_dyld_start + 4, stop reason = instruction step over</w:t>
      </w:r>
    </w:p>
    <w:p w14:paraId="3F781861"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xml:space="preserve">    frame #0: 0x1fec7004 dyld`_dyld_start + 4</w:t>
      </w:r>
    </w:p>
    <w:p w14:paraId="7D4C06C5"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dyld`_dyld_start + 4:</w:t>
      </w:r>
    </w:p>
    <w:p w14:paraId="68ACA2FC"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-&gt; 0x1fec7004:  sub    sp, sp, #16</w:t>
      </w:r>
    </w:p>
    <w:p w14:paraId="41F57B48"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xml:space="preserve">   0x1fec7008:  bic    sp, sp, #7</w:t>
      </w:r>
    </w:p>
    <w:p w14:paraId="01875BEA"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xml:space="preserve">   0x1fec700c:  ldr    r3, [pc, #112]            ; _dyld_start + 132</w:t>
      </w:r>
    </w:p>
    <w:p w14:paraId="40DDE2EB"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xml:space="preserve">   0x1fec7010:  sub    r0, pc, #8</w:t>
      </w:r>
    </w:p>
    <w:p w14:paraId="1B573315"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xml:space="preserve">(lldb) </w:t>
      </w:r>
    </w:p>
    <w:p w14:paraId="7B4F662C"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Process 450336 stopped</w:t>
      </w:r>
    </w:p>
    <w:p w14:paraId="300F9302"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thread #1: tid = 0x6df20, 0x1fec7008 dyld`_dyld_start + 8, stop reason = instruction step over</w:t>
      </w:r>
    </w:p>
    <w:p w14:paraId="6087724A"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xml:space="preserve">    frame #0: 0x1fec7008 dyld`_dyld_start + 8</w:t>
      </w:r>
    </w:p>
    <w:p w14:paraId="4738746C"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dyld`_dyld_start + 8:</w:t>
      </w:r>
    </w:p>
    <w:p w14:paraId="5BD73085"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-&gt; 0x1fec7008:  bic    sp, sp, #7</w:t>
      </w:r>
    </w:p>
    <w:p w14:paraId="696D3D9F"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xml:space="preserve">   0x1fec700c:  ldr    r3, [pc, #112]            ; _dyld_start + 132</w:t>
      </w:r>
    </w:p>
    <w:p w14:paraId="1EE1FEC4"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xml:space="preserve">   0x1fec7010:  sub    r0, pc, #8</w:t>
      </w:r>
    </w:p>
    <w:p w14:paraId="5EF75E4C"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xml:space="preserve">   0x1fec7014:  ldr    r3, [r0, r3]</w:t>
      </w:r>
    </w:p>
    <w:p w14:paraId="52E9732F"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hAnsi="Monaco"/>
          <w:sz w:val="20"/>
          <w:szCs w:val="20"/>
          <w:shd w:val="clear" w:color="auto" w:fill="D8D8D8"/>
        </w:rPr>
        <w:t>……</w:t>
      </w:r>
    </w:p>
    <w:p w14:paraId="60F4A94A"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xml:space="preserve">(lldb) </w:t>
      </w:r>
    </w:p>
    <w:p w14:paraId="250F6635"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error: invalid thread</w:t>
      </w:r>
    </w:p>
    <w:p w14:paraId="5AD0CF6D" w14:textId="77777777" w:rsidR="00751AE5" w:rsidRPr="00A16731" w:rsidRDefault="00751AE5" w:rsidP="00A16731">
      <w:pPr>
        <w:spacing w:line="360" w:lineRule="auto"/>
        <w:ind w:firstLine="420"/>
        <w:jc w:val="left"/>
        <w:rPr>
          <w:rFonts w:ascii="Dante MT Std" w:hAnsi="Dante MT Std"/>
          <w:sz w:val="26"/>
          <w:szCs w:val="26"/>
          <w:u w:color="000000"/>
        </w:rPr>
      </w:pPr>
      <w:r w:rsidRPr="00A16731">
        <w:rPr>
          <w:rFonts w:ascii="Dante MT Std" w:hAnsi="Dante MT Std"/>
          <w:sz w:val="26"/>
          <w:szCs w:val="26"/>
          <w:u w:color="000000"/>
        </w:rPr>
        <w:t>No more “ni” when the error occurs; now dyld begins to load MainBinary. Wait a moment, the process will stop again, and we are inside MainBinary, it’s okay to debug:</w:t>
      </w:r>
    </w:p>
    <w:p w14:paraId="17B27014"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Process 450336 stopped</w:t>
      </w:r>
    </w:p>
    <w:p w14:paraId="33825CD3"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thread #1: tid = 0x6df20, 0x1fec7040 dyld`_dyld_start + 64, queue = 'com.apple.main-thread, stop reason = instruction step over</w:t>
      </w:r>
    </w:p>
    <w:p w14:paraId="2B2FCEEA"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xml:space="preserve">    frame #0: 0x1fec7040 dyld`_dyld_start + 64</w:t>
      </w:r>
    </w:p>
    <w:p w14:paraId="6421ACB0"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lastRenderedPageBreak/>
        <w:t>dyld`_dyld_start + 64:</w:t>
      </w:r>
    </w:p>
    <w:p w14:paraId="7AEAD94A"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-&gt; 0x1fec7040:  ldr    r5, [sp, #12]</w:t>
      </w:r>
    </w:p>
    <w:p w14:paraId="1E9EE7AB"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xml:space="preserve">   0x1fec7044:  cmp    r5, #0</w:t>
      </w:r>
    </w:p>
    <w:p w14:paraId="512A414B"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xml:space="preserve">   0x1fec7048:  bne    0x1fec7054                ; _dyld_start + 84</w:t>
      </w:r>
    </w:p>
    <w:p w14:paraId="5D17C099"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xml:space="preserve">   0x1fec704c:  add    sp, r8, #4</w:t>
      </w:r>
    </w:p>
    <w:p w14:paraId="73448C10" w14:textId="77777777" w:rsidR="00751AE5" w:rsidRPr="00A16731" w:rsidRDefault="00751AE5" w:rsidP="00A16731">
      <w:pPr>
        <w:spacing w:line="360" w:lineRule="auto"/>
        <w:ind w:firstLine="420"/>
        <w:jc w:val="left"/>
        <w:rPr>
          <w:rFonts w:ascii="Dante MT Std" w:hAnsi="Dante MT Std"/>
          <w:sz w:val="26"/>
          <w:szCs w:val="26"/>
          <w:u w:color="000000"/>
        </w:rPr>
      </w:pPr>
      <w:r w:rsidRPr="00A16731">
        <w:rPr>
          <w:rFonts w:ascii="Dante MT Std" w:hAnsi="Dante MT Std"/>
          <w:sz w:val="26"/>
          <w:szCs w:val="26"/>
          <w:u w:color="000000"/>
        </w:rPr>
        <w:t>Check out ASLR offset of Foundation.framework:</w:t>
      </w:r>
    </w:p>
    <w:p w14:paraId="27BE43E4"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(lldb) image list -o -f</w:t>
      </w:r>
    </w:p>
    <w:p w14:paraId="493F41E4"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0] 0x000fc000 /private/var/tmp/MainBinary(0x0000000000100000)</w:t>
      </w:r>
    </w:p>
    <w:p w14:paraId="1ACFAD49"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1] 0x000c6000 /Users/snakeninny/Library/Developer/Xcode/iOS DeviceSupport/8.1 (12B411)/Symbols/usr/lib/dyld</w:t>
      </w:r>
    </w:p>
    <w:p w14:paraId="2C377AC0"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2] 0x06db3000 /Users/snakeninny/Library/Developer/Xcode/iOS DeviceSupport/8.1 (12B411)/Symbols/System/Library/Frameworks/Foundation.framework/Foundation</w:t>
      </w:r>
    </w:p>
    <w:p w14:paraId="676CD830"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hAnsi="Monaco"/>
          <w:sz w:val="20"/>
          <w:szCs w:val="20"/>
          <w:shd w:val="clear" w:color="auto" w:fill="D8D8D8"/>
        </w:rPr>
        <w:t>……</w:t>
      </w:r>
    </w:p>
    <w:p w14:paraId="55AE8B5E" w14:textId="77777777" w:rsidR="00751AE5" w:rsidRPr="00A16731" w:rsidRDefault="00751AE5" w:rsidP="00A16731">
      <w:pPr>
        <w:spacing w:line="360" w:lineRule="auto"/>
        <w:ind w:firstLine="420"/>
        <w:jc w:val="left"/>
        <w:rPr>
          <w:rFonts w:ascii="Dante MT Std" w:hAnsi="Dante MT Std"/>
          <w:sz w:val="26"/>
          <w:szCs w:val="26"/>
          <w:u w:color="000000"/>
        </w:rPr>
      </w:pPr>
      <w:r w:rsidRPr="00A16731">
        <w:rPr>
          <w:rFonts w:ascii="Dante MT Std" w:hAnsi="Dante MT Std"/>
          <w:sz w:val="26"/>
          <w:szCs w:val="26"/>
          <w:u w:color="000000"/>
        </w:rPr>
        <w:t>As usual, we should set the breakpoint at 0x6db3000 + 0x2261ab94 = 0x293CDB94. Execute “c” to trigger the breakpoint:</w:t>
      </w:r>
    </w:p>
    <w:p w14:paraId="24257E80"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(lldb) br s -a 0x293CDB94</w:t>
      </w:r>
    </w:p>
    <w:p w14:paraId="4D72B6D0"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Breakpoint 1: where = Foundation`NSLog, address = 0x293cdb94</w:t>
      </w:r>
    </w:p>
    <w:p w14:paraId="44DC19E3"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(lldb) c</w:t>
      </w:r>
    </w:p>
    <w:p w14:paraId="4AD9E884"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Process 450336 resuming</w:t>
      </w:r>
    </w:p>
    <w:p w14:paraId="24B9DBA2"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Process 450336 stopped</w:t>
      </w:r>
    </w:p>
    <w:p w14:paraId="092B9ADD"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thread #1: tid = 0x6df20, 0x293cdb94 Foundation`NSLog, queue = 'com.apple.main-thread, stop reason = breakpoint 1.1</w:t>
      </w:r>
    </w:p>
    <w:p w14:paraId="68E0CEEC"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xml:space="preserve">    frame #0: 0x293cdb94 Foundation`NSLog</w:t>
      </w:r>
    </w:p>
    <w:p w14:paraId="136F2E3F"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Foundation`NSLog:</w:t>
      </w:r>
    </w:p>
    <w:p w14:paraId="2B4DD9B1"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-&gt; 0x293cdb94:  sub    sp, #12</w:t>
      </w:r>
    </w:p>
    <w:p w14:paraId="64A5149E"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xml:space="preserve">   0x293cdb96:  push   {r7, lr}</w:t>
      </w:r>
    </w:p>
    <w:p w14:paraId="2C14EFE1"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xml:space="preserve">   0x293cdb98:  mov    r7, sp</w:t>
      </w:r>
    </w:p>
    <w:p w14:paraId="3A435598"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xml:space="preserve">   0x293cdb9a:  sub    sp, #4</w:t>
      </w:r>
    </w:p>
    <w:p w14:paraId="44376D4D" w14:textId="77777777" w:rsidR="00751AE5" w:rsidRPr="00A16731" w:rsidRDefault="00751AE5" w:rsidP="00A16731">
      <w:pPr>
        <w:spacing w:line="360" w:lineRule="auto"/>
        <w:ind w:firstLine="420"/>
        <w:jc w:val="left"/>
        <w:rPr>
          <w:rFonts w:ascii="Dante MT Std" w:hAnsi="Dante MT Std"/>
          <w:sz w:val="26"/>
          <w:szCs w:val="26"/>
          <w:u w:color="000000"/>
        </w:rPr>
      </w:pPr>
      <w:r w:rsidRPr="00A16731">
        <w:rPr>
          <w:rFonts w:ascii="Dante MT Std" w:hAnsi="Dante MT Std"/>
          <w:sz w:val="26"/>
          <w:szCs w:val="26"/>
          <w:u w:color="000000"/>
        </w:rPr>
        <w:t>Print out LR:</w:t>
      </w:r>
    </w:p>
    <w:p w14:paraId="1D690EF2"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(lldb) p/x $lr</w:t>
      </w:r>
    </w:p>
    <w:p w14:paraId="626F29F0"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(unsigned int) $0 = 0x00107f8d</w:t>
      </w:r>
    </w:p>
    <w:p w14:paraId="5DA8B5BA" w14:textId="77777777" w:rsidR="00751AE5" w:rsidRPr="00A16731" w:rsidRDefault="00751AE5" w:rsidP="00A16731">
      <w:pPr>
        <w:spacing w:line="360" w:lineRule="auto"/>
        <w:ind w:firstLine="420"/>
        <w:jc w:val="left"/>
        <w:rPr>
          <w:rFonts w:ascii="Dante MT Std" w:hAnsi="Dante MT Std"/>
          <w:sz w:val="26"/>
          <w:szCs w:val="26"/>
          <w:u w:color="000000"/>
        </w:rPr>
      </w:pPr>
      <w:r w:rsidRPr="00A16731">
        <w:rPr>
          <w:rFonts w:ascii="Dante MT Std" w:hAnsi="Dante MT Std"/>
          <w:sz w:val="26"/>
          <w:szCs w:val="26"/>
          <w:u w:color="000000"/>
        </w:rPr>
        <w:t>Because the base address of MainBinary is 0x000fc000, open MainBinary in IDA and jump to 0x107f8d - 0xfc000 = 0xBF8D, as shown in figure 6-51.</w:t>
      </w:r>
    </w:p>
    <w:p w14:paraId="2C507CBC" w14:textId="77777777" w:rsidR="00751AE5" w:rsidRDefault="00751AE5" w:rsidP="00751AE5">
      <w:pPr>
        <w:keepNext/>
        <w:jc w:val="center"/>
      </w:pPr>
      <w:r>
        <w:rPr>
          <w:noProof/>
          <w:lang w:eastAsia="zh-CN"/>
        </w:rPr>
        <w:drawing>
          <wp:inline distT="0" distB="0" distL="0" distR="0" wp14:anchorId="1194B794" wp14:editId="115370B3">
            <wp:extent cx="4321303" cy="1803908"/>
            <wp:effectExtent l="0" t="0" r="0" b="0"/>
            <wp:docPr id="1073741986" name="officeArt object"/>
            <wp:cNvGraphicFramePr/>
            <a:graphic xmlns:a="http://schemas.openxmlformats.org/drawingml/2006/main">
              <a:graphicData uri="http://schemas.openxmlformats.org/drawingml/2006/picture">
                <pic:pic xmlns:pic="http://schemas.openxmlformats.org/drawingml/2006/picture">
                  <pic:nvPicPr>
                    <pic:cNvPr id="1073741848" name="6-61.png"/>
                    <pic:cNvPicPr/>
                  </pic:nvPicPr>
                  <pic:blipFill>
                    <a:blip r:embed="rId247">
                      <a:extLst/>
                    </a:blip>
                    <a:stretch>
                      <a:fillRect/>
                    </a:stretch>
                  </pic:blipFill>
                  <pic:spPr>
                    <a:xfrm>
                      <a:off x="0" y="0"/>
                      <a:ext cx="4321303" cy="1803908"/>
                    </a:xfrm>
                    <a:prstGeom prst="rect">
                      <a:avLst/>
                    </a:prstGeom>
                    <a:ln w="12700" cap="flat">
                      <a:noFill/>
                      <a:miter lim="400000"/>
                    </a:ln>
                    <a:effectLst/>
                  </pic:spPr>
                </pic:pic>
              </a:graphicData>
            </a:graphic>
          </wp:inline>
        </w:drawing>
      </w:r>
    </w:p>
    <w:p w14:paraId="26CDFBCF" w14:textId="77777777" w:rsidR="00751AE5" w:rsidRPr="00A16731" w:rsidRDefault="00751AE5" w:rsidP="00A16731">
      <w:pPr>
        <w:pStyle w:val="aa"/>
        <w:ind w:left="0" w:firstLine="0"/>
        <w:jc w:val="center"/>
        <w:rPr>
          <w:i w:val="0"/>
          <w:sz w:val="24"/>
          <w:szCs w:val="24"/>
        </w:rPr>
      </w:pPr>
      <w:r w:rsidRPr="00A16731">
        <w:rPr>
          <w:i w:val="0"/>
          <w:sz w:val="24"/>
          <w:szCs w:val="24"/>
        </w:rPr>
        <w:t>Figure 6-51 TestFunction3</w:t>
      </w:r>
    </w:p>
    <w:p w14:paraId="474200ED" w14:textId="77777777" w:rsidR="00751AE5" w:rsidRPr="00A16731" w:rsidRDefault="00751AE5" w:rsidP="00A16731">
      <w:pPr>
        <w:spacing w:line="360" w:lineRule="auto"/>
        <w:ind w:firstLine="420"/>
        <w:jc w:val="left"/>
        <w:rPr>
          <w:rFonts w:ascii="Dante MT Std" w:hAnsi="Dante MT Std"/>
          <w:sz w:val="26"/>
          <w:szCs w:val="26"/>
          <w:u w:color="000000"/>
        </w:rPr>
      </w:pPr>
      <w:r w:rsidRPr="00A16731">
        <w:rPr>
          <w:rFonts w:ascii="Dante MT Std" w:hAnsi="Dante MT Std"/>
          <w:sz w:val="26"/>
          <w:szCs w:val="26"/>
          <w:u w:color="000000"/>
        </w:rPr>
        <w:t>0xBF8D is right below “BLX _NSLog”, so we have found the caller of NSLog. One thing should be noted is that because LR may change in the caller, the breakpoint should be set at the base address. Pretty easy, huh?</w:t>
      </w:r>
    </w:p>
    <w:p w14:paraId="4A2A5DF0" w14:textId="77777777" w:rsidR="00751AE5" w:rsidRPr="00A16731" w:rsidRDefault="00751AE5" w:rsidP="00A16731">
      <w:pPr>
        <w:pStyle w:val="listbulletfirst"/>
        <w:numPr>
          <w:ilvl w:val="0"/>
          <w:numId w:val="5"/>
        </w:numPr>
        <w:jc w:val="left"/>
      </w:pPr>
      <w:r w:rsidRPr="00A16731">
        <w:t>Execute “ni” to get inside caller</w:t>
      </w:r>
    </w:p>
    <w:p w14:paraId="566291DC" w14:textId="77777777" w:rsidR="00751AE5" w:rsidRPr="00A16731" w:rsidRDefault="00751AE5" w:rsidP="00A16731">
      <w:pPr>
        <w:spacing w:line="360" w:lineRule="auto"/>
        <w:ind w:firstLine="420"/>
        <w:jc w:val="left"/>
        <w:rPr>
          <w:rFonts w:ascii="Dante MT Std" w:hAnsi="Dante MT Std"/>
          <w:sz w:val="26"/>
          <w:szCs w:val="26"/>
          <w:u w:color="000000"/>
        </w:rPr>
      </w:pPr>
      <w:r w:rsidRPr="00A16731">
        <w:rPr>
          <w:rFonts w:ascii="Dante MT Std" w:hAnsi="Dante MT Std"/>
          <w:sz w:val="26"/>
          <w:szCs w:val="26"/>
          <w:u w:color="000000"/>
        </w:rPr>
        <w:t xml:space="preserve">Although “Inspect LR” is straightforward enough, but we’ve played a trick: because we’ve already known NSLog is called inside MainBinary, we’ve subtracted MainBinary’s ASLR offset from LR to get the final result. But in more general cases, we don’t know which function calls NSLog, not to mention which image calls NSLog, so we don’t know whose ASLR offset should be subtracted from LR. To solve this problem, our theoretical base is still “After the execution of B, the process needs to go back to A to continue execution”; if we set a breakpoint at the end of the callee and keep executing “ni”, we will come back to the caller. Let’s take another example: repeat the steps in last section to check out ASLR offset of Foundation.framework in </w:t>
      </w:r>
      <w:r w:rsidRPr="00A16731">
        <w:rPr>
          <w:rFonts w:ascii="Dante MT Std" w:hAnsi="Dante MT Std"/>
          <w:sz w:val="26"/>
          <w:szCs w:val="26"/>
          <w:u w:color="000000"/>
        </w:rPr>
        <w:lastRenderedPageBreak/>
        <w:t>MainBinary:</w:t>
      </w:r>
    </w:p>
    <w:p w14:paraId="1E827E50"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(lldb) image list -o -f</w:t>
      </w:r>
    </w:p>
    <w:p w14:paraId="0F34914A"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0] 0x0000c000 /private/var/tmp/MainBinary(0x0000000000010000)</w:t>
      </w:r>
    </w:p>
    <w:p w14:paraId="6EB68FA2"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1] 0x000c5000 /Users/snakeninny/Library/Developer/Xcode/iOS DeviceSupport/8.1 (12B411)/Symbols/usr/lib/dyld</w:t>
      </w:r>
    </w:p>
    <w:p w14:paraId="6CB12C31"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2] 0x06db3000 /Users/snakeninny/Library/Developer/Xcode/iOS DeviceSupport/8.1 (12B411)/Symbols/System/Library/Frameworks/Foundation.framework/Foundation</w:t>
      </w:r>
    </w:p>
    <w:p w14:paraId="63F934AE"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hAnsi="Monaco"/>
          <w:sz w:val="20"/>
          <w:szCs w:val="20"/>
          <w:shd w:val="clear" w:color="auto" w:fill="D8D8D8"/>
        </w:rPr>
        <w:t>……</w:t>
      </w:r>
    </w:p>
    <w:p w14:paraId="6A66F22A" w14:textId="77777777" w:rsidR="00751AE5" w:rsidRPr="00A16731" w:rsidRDefault="00751AE5" w:rsidP="00A16731">
      <w:pPr>
        <w:spacing w:line="360" w:lineRule="auto"/>
        <w:ind w:firstLine="420"/>
        <w:jc w:val="left"/>
        <w:rPr>
          <w:rFonts w:ascii="Dante MT Std" w:hAnsi="Dante MT Std"/>
          <w:sz w:val="26"/>
          <w:szCs w:val="26"/>
          <w:u w:color="000000"/>
        </w:rPr>
      </w:pPr>
      <w:r w:rsidRPr="00A16731">
        <w:rPr>
          <w:rFonts w:ascii="Dante MT Std" w:hAnsi="Dante MT Std"/>
          <w:sz w:val="26"/>
          <w:szCs w:val="26"/>
          <w:u w:color="000000"/>
        </w:rPr>
        <w:t>Its ASLR offset is 0x6db3000. According to figure 6-50, the address of the last instruction of NSLog is 0x2261ABB6, so set a breakpoint at 0x6db3000 + 0x2261ABB6 = 0x293CDBB6, then enter “c” to trigger the breakpoint:</w:t>
      </w:r>
    </w:p>
    <w:p w14:paraId="0A65383C"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(lldb) br s -a 0x293CDBB6</w:t>
      </w:r>
    </w:p>
    <w:p w14:paraId="682B1CC0"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Breakpoint 1: where = Foundation`NSLog + 34, address = 0x293cdbb6</w:t>
      </w:r>
    </w:p>
    <w:p w14:paraId="58FAF27A"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(lldb) c</w:t>
      </w:r>
    </w:p>
    <w:p w14:paraId="2E350E69"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Process 452269 resuming</w:t>
      </w:r>
    </w:p>
    <w:p w14:paraId="44768EB0"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(lldb) 2014-11-30 23:45:37.070 MainBinary[3454:452269] iOSRE: 1</w:t>
      </w:r>
    </w:p>
    <w:p w14:paraId="134CC6CA"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Process 452269 stopped</w:t>
      </w:r>
    </w:p>
    <w:p w14:paraId="0372E67D"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thread #1: tid = 0x6e6ad, 0x293cdbb6 Foundation`NSLog + 34, queue = 'com.apple.main-thread, stop reason = breakpoint 1.1</w:t>
      </w:r>
    </w:p>
    <w:p w14:paraId="6A00F83D"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xml:space="preserve">    frame #0: 0x293cdbb6 Foundation`NSLog + 34</w:t>
      </w:r>
    </w:p>
    <w:p w14:paraId="42402A28"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Foundation`NSLog + 34:</w:t>
      </w:r>
    </w:p>
    <w:p w14:paraId="329E0CE2"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-&gt; 0x293cdbb6:  bx     lr</w:t>
      </w:r>
    </w:p>
    <w:p w14:paraId="74611776"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p>
    <w:p w14:paraId="4BCDF025"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Foundation`NSLogv:</w:t>
      </w:r>
    </w:p>
    <w:p w14:paraId="36829309"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xml:space="preserve">   0x293cdbb8:  push   {r4, r5, r6, r7, lr}</w:t>
      </w:r>
    </w:p>
    <w:p w14:paraId="4A4F80B5"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xml:space="preserve">   0x293cdbba:  add    r7, sp, #12</w:t>
      </w:r>
    </w:p>
    <w:p w14:paraId="670981AF"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xml:space="preserve">   0x293cdbbc:  sub    sp, #12</w:t>
      </w:r>
    </w:p>
    <w:p w14:paraId="72C0FFEC" w14:textId="77777777" w:rsidR="00751AE5" w:rsidRPr="00A16731" w:rsidRDefault="00751AE5" w:rsidP="00A16731">
      <w:pPr>
        <w:spacing w:line="360" w:lineRule="auto"/>
        <w:ind w:firstLine="420"/>
        <w:jc w:val="left"/>
        <w:rPr>
          <w:rFonts w:ascii="Dante MT Std" w:hAnsi="Dante MT Std"/>
          <w:sz w:val="26"/>
          <w:szCs w:val="26"/>
          <w:u w:color="000000"/>
        </w:rPr>
      </w:pPr>
      <w:r w:rsidRPr="00A16731">
        <w:rPr>
          <w:rFonts w:ascii="Dante MT Std" w:hAnsi="Dante MT Std"/>
          <w:sz w:val="26"/>
          <w:szCs w:val="26"/>
          <w:u w:color="000000"/>
        </w:rPr>
        <w:t>Notice the texts above “-&gt;”, it implies the present image. Keep executing “ni”:</w:t>
      </w:r>
    </w:p>
    <w:p w14:paraId="7126E968"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(lldb) ni</w:t>
      </w:r>
    </w:p>
    <w:p w14:paraId="7CD5318A"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Process 452269 stopped</w:t>
      </w:r>
    </w:p>
    <w:p w14:paraId="19DA7797"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thread #1: tid = 0x6e6ad, 0x00017fa6 MainBinary`main + 22, queue = 'com.apple.main-thread, stop reason = instruction step over</w:t>
      </w:r>
    </w:p>
    <w:p w14:paraId="6D2AAA74"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xml:space="preserve">    frame #0: 0x00017fa6 MainBinary`main + 22</w:t>
      </w:r>
    </w:p>
    <w:p w14:paraId="18DA12BD"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MainBinary`main + 22:</w:t>
      </w:r>
    </w:p>
    <w:p w14:paraId="010D9409"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-&gt; 0x17fa6:  movs   r0, #0</w:t>
      </w:r>
    </w:p>
    <w:p w14:paraId="00F4D9AA"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xml:space="preserve">   0x17fa8:  movt   r0, #0</w:t>
      </w:r>
    </w:p>
    <w:p w14:paraId="4C4F11AB"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xml:space="preserve">   0x17fac:  add    sp, #12</w:t>
      </w:r>
    </w:p>
    <w:p w14:paraId="1065BA54"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xml:space="preserve">   0x17fae:  pop    {r7, pc}</w:t>
      </w:r>
    </w:p>
    <w:p w14:paraId="29A9F4A5" w14:textId="77777777" w:rsidR="00751AE5" w:rsidRPr="00A16731" w:rsidRDefault="00751AE5" w:rsidP="00A16731">
      <w:pPr>
        <w:spacing w:line="360" w:lineRule="auto"/>
        <w:ind w:firstLine="420"/>
        <w:jc w:val="left"/>
        <w:rPr>
          <w:rFonts w:ascii="Dante MT Std" w:hAnsi="Dante MT Std"/>
          <w:sz w:val="26"/>
          <w:szCs w:val="26"/>
          <w:u w:color="000000"/>
        </w:rPr>
      </w:pPr>
      <w:r w:rsidRPr="00A16731">
        <w:rPr>
          <w:rFonts w:ascii="Dante MT Std" w:hAnsi="Dante MT Std"/>
          <w:sz w:val="26"/>
          <w:szCs w:val="26"/>
          <w:u w:color="000000"/>
        </w:rPr>
        <w:t>Here comes MainBinary and the process stops at 0x17fa6. 0x17fa6 – 0xc000 = 0xbfa6, so again, we have found NSLog’s caller TestFunction3 according to figure 6-51.</w:t>
      </w:r>
    </w:p>
    <w:p w14:paraId="781B2665" w14:textId="77777777" w:rsidR="00751AE5" w:rsidRPr="00A16731" w:rsidRDefault="00751AE5" w:rsidP="00A16731">
      <w:pPr>
        <w:spacing w:line="360" w:lineRule="auto"/>
        <w:ind w:firstLine="420"/>
        <w:jc w:val="left"/>
        <w:rPr>
          <w:rFonts w:ascii="Dante MT Std" w:hAnsi="Dante MT Std"/>
          <w:sz w:val="26"/>
          <w:szCs w:val="26"/>
          <w:u w:color="000000"/>
        </w:rPr>
      </w:pPr>
      <w:r w:rsidRPr="00A16731">
        <w:rPr>
          <w:rFonts w:ascii="Dante MT Std" w:hAnsi="Dante MT Std"/>
          <w:sz w:val="26"/>
          <w:szCs w:val="26"/>
          <w:u w:color="000000"/>
        </w:rPr>
        <w:t>Both methods are simple and direct; choose whatever you like.</w:t>
      </w:r>
    </w:p>
    <w:p w14:paraId="449CE355" w14:textId="0708F9AC" w:rsidR="00751AE5" w:rsidRPr="00A16731" w:rsidRDefault="00751AE5" w:rsidP="00A16731">
      <w:pPr>
        <w:pStyle w:val="3"/>
        <w:numPr>
          <w:ilvl w:val="0"/>
          <w:numId w:val="77"/>
        </w:numPr>
        <w:rPr>
          <w:rStyle w:val="afc"/>
        </w:rPr>
      </w:pPr>
      <w:r w:rsidRPr="00A16731">
        <w:rPr>
          <w:rStyle w:val="afc"/>
        </w:rPr>
        <w:t>Change process execution flow</w:t>
      </w:r>
    </w:p>
    <w:p w14:paraId="51CA0A45" w14:textId="77777777" w:rsidR="00751AE5" w:rsidRPr="00A16731" w:rsidRDefault="00751AE5" w:rsidP="00A16731">
      <w:pPr>
        <w:spacing w:line="360" w:lineRule="auto"/>
        <w:ind w:firstLine="420"/>
        <w:jc w:val="left"/>
        <w:rPr>
          <w:rFonts w:ascii="Dante MT Std" w:hAnsi="Dante MT Std"/>
          <w:sz w:val="26"/>
          <w:szCs w:val="26"/>
          <w:u w:color="000000"/>
        </w:rPr>
      </w:pPr>
      <w:r w:rsidRPr="00A16731">
        <w:rPr>
          <w:rFonts w:ascii="Dante MT Std" w:hAnsi="Dante MT Std"/>
          <w:sz w:val="26"/>
          <w:szCs w:val="26"/>
          <w:u w:color="000000"/>
        </w:rPr>
        <w:t>Why do we need to change process execution flow? Commonly it’s because the code we want to debug could only be executed in specific conditions, which are hard to meet in the original execution flow. Under such circumstances, we have to change the flow to redirect the process to execute the target code for debugging. Reads awkward? Let’s see an example.</w:t>
      </w:r>
    </w:p>
    <w:p w14:paraId="4EF8E377"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clang -arch armv7 -isysroot `xcrun --sdk iphoneos --show-sdk-path` -framework Foundation -framework UIKit -o MainBinary main.m</w:t>
      </w:r>
    </w:p>
    <w:p w14:paraId="3D3B235F"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#include &lt;stdio.h&gt;</w:t>
      </w:r>
    </w:p>
    <w:p w14:paraId="20C8D6DE"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#include &lt;dlfcn.h&gt;</w:t>
      </w:r>
    </w:p>
    <w:p w14:paraId="53E7D6F1"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#import &lt;Foundation/Foundation.h&gt;</w:t>
      </w:r>
    </w:p>
    <w:p w14:paraId="002DC2A8"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#import &lt;UIKit/UIKit.h&gt;</w:t>
      </w:r>
    </w:p>
    <w:p w14:paraId="7691581B"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p>
    <w:p w14:paraId="40EE030A"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extern void ImportantAndComplicatedFunction(void)</w:t>
      </w:r>
    </w:p>
    <w:p w14:paraId="05F768D5"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w:t>
      </w:r>
    </w:p>
    <w:p w14:paraId="7F7D70D1"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eastAsia="Monaco" w:hAnsi="Monaco" w:cs="Monaco"/>
          <w:sz w:val="20"/>
          <w:szCs w:val="20"/>
          <w:shd w:val="clear" w:color="auto" w:fill="D8D8D8"/>
        </w:rPr>
        <w:tab/>
        <w:t>NSLog(@"iOSRE: Suppose I'm a very important and complicated function");</w:t>
      </w:r>
    </w:p>
    <w:p w14:paraId="0A5E0009"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w:t>
      </w:r>
    </w:p>
    <w:p w14:paraId="5334015B"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p>
    <w:p w14:paraId="0D24E0B8"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lastRenderedPageBreak/>
        <w:t>int main(int argc, char **argv)</w:t>
      </w:r>
    </w:p>
    <w:p w14:paraId="5ACDB275"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w:t>
      </w:r>
    </w:p>
    <w:p w14:paraId="20441483"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eastAsia="Monaco" w:hAnsi="Monaco" w:cs="Monaco"/>
          <w:sz w:val="20"/>
          <w:szCs w:val="20"/>
          <w:shd w:val="clear" w:color="auto" w:fill="D8D8D8"/>
        </w:rPr>
        <w:tab/>
        <w:t>if ([[[UIDevice currentDevice] systemVersion] isEqualToString:@"8.1.1"]) ImportantAndComplicatedFunction();</w:t>
      </w:r>
    </w:p>
    <w:p w14:paraId="6ED3AF8B"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eastAsia="Monaco" w:hAnsi="Monaco" w:cs="Monaco"/>
          <w:sz w:val="20"/>
          <w:szCs w:val="20"/>
          <w:shd w:val="clear" w:color="auto" w:fill="D8D8D8"/>
        </w:rPr>
        <w:tab/>
        <w:t>return 0;</w:t>
      </w:r>
    </w:p>
    <w:p w14:paraId="4A024C0D"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w:t>
      </w:r>
    </w:p>
    <w:p w14:paraId="552C5F6B" w14:textId="77777777" w:rsidR="00751AE5" w:rsidRPr="00A16731" w:rsidRDefault="00751AE5" w:rsidP="00A16731">
      <w:pPr>
        <w:spacing w:line="360" w:lineRule="auto"/>
        <w:ind w:firstLine="420"/>
        <w:jc w:val="left"/>
        <w:rPr>
          <w:rFonts w:ascii="Dante MT Std" w:hAnsi="Dante MT Std"/>
          <w:sz w:val="26"/>
          <w:szCs w:val="26"/>
          <w:u w:color="000000"/>
        </w:rPr>
      </w:pPr>
      <w:r w:rsidRPr="00A16731">
        <w:rPr>
          <w:rFonts w:ascii="Dante MT Std" w:hAnsi="Dante MT Std"/>
          <w:sz w:val="26"/>
          <w:szCs w:val="26"/>
          <w:u w:color="000000"/>
        </w:rPr>
        <w:t>Save this snippet as main.m, and compile it with the sentence in the comments, then copy MainBinary to “/var/tmp/” on iOS:</w:t>
      </w:r>
    </w:p>
    <w:p w14:paraId="22557DC4"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snakeninnys-MacBook:6 snakeninny$ scp MainBinary root@iOSIP:/var/tmp/</w:t>
      </w:r>
    </w:p>
    <w:p w14:paraId="44C67F47"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xml:space="preserve">MainBinary                                                           100%   49KB  48.6KB/s   00:00    </w:t>
      </w:r>
    </w:p>
    <w:p w14:paraId="0E0D8DAE" w14:textId="77777777" w:rsidR="00751AE5" w:rsidRPr="00A16731" w:rsidRDefault="00751AE5" w:rsidP="00A16731">
      <w:pPr>
        <w:spacing w:line="360" w:lineRule="auto"/>
        <w:ind w:firstLine="420"/>
        <w:jc w:val="left"/>
        <w:rPr>
          <w:rFonts w:ascii="Dante MT Std" w:hAnsi="Dante MT Std"/>
          <w:sz w:val="26"/>
          <w:szCs w:val="26"/>
          <w:u w:color="000000"/>
        </w:rPr>
      </w:pPr>
      <w:r w:rsidRPr="00A16731">
        <w:rPr>
          <w:rFonts w:ascii="Dante MT Std" w:hAnsi="Dante MT Std"/>
          <w:sz w:val="26"/>
          <w:szCs w:val="26"/>
          <w:u w:color="000000"/>
        </w:rPr>
        <w:t>Run it:</w:t>
      </w:r>
    </w:p>
    <w:p w14:paraId="3900F93E"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FunMaker-5:~ root# /var/tmp/MainBinary</w:t>
      </w:r>
    </w:p>
    <w:p w14:paraId="75669FBA"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xml:space="preserve">FunMaker-5:~ root# </w:t>
      </w:r>
    </w:p>
    <w:p w14:paraId="7D0AAB76" w14:textId="77777777" w:rsidR="00751AE5" w:rsidRPr="00A16731" w:rsidRDefault="00751AE5" w:rsidP="00A16731">
      <w:pPr>
        <w:spacing w:line="360" w:lineRule="auto"/>
        <w:ind w:firstLine="420"/>
        <w:jc w:val="left"/>
        <w:rPr>
          <w:rFonts w:ascii="Dante MT Std" w:hAnsi="Dante MT Std"/>
          <w:sz w:val="26"/>
          <w:szCs w:val="26"/>
          <w:u w:color="000000"/>
        </w:rPr>
      </w:pPr>
      <w:r w:rsidRPr="00A16731">
        <w:rPr>
          <w:rFonts w:ascii="Dante MT Std" w:hAnsi="Dante MT Std"/>
          <w:sz w:val="26"/>
          <w:szCs w:val="26"/>
          <w:u w:color="000000"/>
        </w:rPr>
        <w:t>Because I’m using iOS 8.1, there is no output for sure. What if I am interested in ImportantAndComplicatedFunction but don’t have iOS 8.1.1 in hand? Then I have to dynamically change the execution flow to make this function get called. I’ll show you how, please keep focused. Drag and drop MainBinary into IDA, then locate to the branch before ImportantAndComplicatedFunction, as shown in figure 6-52.</w:t>
      </w:r>
    </w:p>
    <w:p w14:paraId="1D60C8AD" w14:textId="77777777" w:rsidR="00751AE5" w:rsidRDefault="00751AE5" w:rsidP="00751AE5">
      <w:pPr>
        <w:keepNext/>
        <w:jc w:val="center"/>
      </w:pPr>
      <w:r>
        <w:rPr>
          <w:noProof/>
          <w:lang w:eastAsia="zh-CN"/>
        </w:rPr>
        <w:drawing>
          <wp:inline distT="0" distB="0" distL="0" distR="0" wp14:anchorId="491744E4" wp14:editId="1CBAABB5">
            <wp:extent cx="4316273" cy="2426590"/>
            <wp:effectExtent l="0" t="0" r="0" b="0"/>
            <wp:docPr id="1073741987" name="officeArt object"/>
            <wp:cNvGraphicFramePr/>
            <a:graphic xmlns:a="http://schemas.openxmlformats.org/drawingml/2006/main">
              <a:graphicData uri="http://schemas.openxmlformats.org/drawingml/2006/picture">
                <pic:pic xmlns:pic="http://schemas.openxmlformats.org/drawingml/2006/picture">
                  <pic:nvPicPr>
                    <pic:cNvPr id="1073741849" name="6-62.png"/>
                    <pic:cNvPicPr/>
                  </pic:nvPicPr>
                  <pic:blipFill>
                    <a:blip r:embed="rId248">
                      <a:extLst/>
                    </a:blip>
                    <a:stretch>
                      <a:fillRect/>
                    </a:stretch>
                  </pic:blipFill>
                  <pic:spPr>
                    <a:xfrm>
                      <a:off x="0" y="0"/>
                      <a:ext cx="4316273" cy="2426590"/>
                    </a:xfrm>
                    <a:prstGeom prst="rect">
                      <a:avLst/>
                    </a:prstGeom>
                    <a:ln w="12700" cap="flat">
                      <a:noFill/>
                      <a:miter lim="400000"/>
                    </a:ln>
                    <a:effectLst/>
                  </pic:spPr>
                </pic:pic>
              </a:graphicData>
            </a:graphic>
          </wp:inline>
        </w:drawing>
      </w:r>
    </w:p>
    <w:p w14:paraId="24FF6399" w14:textId="77777777" w:rsidR="00751AE5" w:rsidRPr="00A16731" w:rsidRDefault="00751AE5" w:rsidP="00A16731">
      <w:pPr>
        <w:pStyle w:val="aa"/>
        <w:ind w:left="0" w:firstLine="0"/>
        <w:jc w:val="center"/>
        <w:rPr>
          <w:i w:val="0"/>
          <w:sz w:val="24"/>
          <w:szCs w:val="24"/>
        </w:rPr>
      </w:pPr>
      <w:r w:rsidRPr="00A16731">
        <w:rPr>
          <w:i w:val="0"/>
          <w:sz w:val="24"/>
          <w:szCs w:val="24"/>
        </w:rPr>
        <w:t>Figure 6-52 Before ImportantAndComplicatedFunction</w:t>
      </w:r>
    </w:p>
    <w:p w14:paraId="749CBABF" w14:textId="77777777" w:rsidR="00751AE5" w:rsidRPr="00A16731" w:rsidRDefault="00751AE5" w:rsidP="00A16731">
      <w:pPr>
        <w:spacing w:line="360" w:lineRule="auto"/>
        <w:ind w:firstLine="420"/>
        <w:jc w:val="left"/>
        <w:rPr>
          <w:rFonts w:ascii="Dante MT Std" w:hAnsi="Dante MT Std"/>
          <w:sz w:val="26"/>
          <w:szCs w:val="26"/>
          <w:u w:color="000000"/>
        </w:rPr>
      </w:pPr>
      <w:r w:rsidRPr="00A16731">
        <w:rPr>
          <w:rFonts w:ascii="Dante MT Std" w:hAnsi="Dante MT Std"/>
          <w:sz w:val="26"/>
          <w:szCs w:val="26"/>
          <w:u w:color="000000"/>
        </w:rPr>
        <w:t>Repeat the previous steps to check out MainBinary’s ASLR offset:</w:t>
      </w:r>
    </w:p>
    <w:p w14:paraId="3BB52D3E"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(lldb) image list -o -f</w:t>
      </w:r>
    </w:p>
    <w:p w14:paraId="3095871B"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0] 0x0000e000 /private/var/tmp/MainBinary(0x0000000000012000)</w:t>
      </w:r>
    </w:p>
    <w:p w14:paraId="736CD9A4"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hAnsi="Monaco"/>
          <w:sz w:val="20"/>
          <w:szCs w:val="20"/>
          <w:shd w:val="clear" w:color="auto" w:fill="D8D8D8"/>
        </w:rPr>
        <w:t>……</w:t>
      </w:r>
    </w:p>
    <w:p w14:paraId="31E669AE" w14:textId="77777777" w:rsidR="00751AE5" w:rsidRPr="00A16731" w:rsidRDefault="00751AE5" w:rsidP="00A16731">
      <w:pPr>
        <w:spacing w:line="360" w:lineRule="auto"/>
        <w:ind w:firstLine="420"/>
        <w:jc w:val="left"/>
        <w:rPr>
          <w:rFonts w:ascii="Dante MT Std" w:hAnsi="Dante MT Std"/>
          <w:sz w:val="26"/>
          <w:szCs w:val="26"/>
          <w:u w:color="000000"/>
        </w:rPr>
      </w:pPr>
      <w:r w:rsidRPr="00A16731">
        <w:rPr>
          <w:rFonts w:ascii="Dante MT Std" w:hAnsi="Dante MT Std"/>
          <w:sz w:val="26"/>
          <w:szCs w:val="26"/>
          <w:u w:color="000000"/>
        </w:rPr>
        <w:t>Because the address of “CMP R0, #0” in figure 6-52 is 0xBF46, the breakpoint should be set at 0xbf46 + 0xe000 = 0x19F46. Trigger it with “c”, and print R0:</w:t>
      </w:r>
    </w:p>
    <w:p w14:paraId="6F7110D9"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(lldb) br s -a 0x19F46</w:t>
      </w:r>
    </w:p>
    <w:p w14:paraId="5FA05076"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Breakpoint 1: where = MainBinary`main + 134, address = 0x00019f46</w:t>
      </w:r>
    </w:p>
    <w:p w14:paraId="243BB3D5"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(lldb) c</w:t>
      </w:r>
    </w:p>
    <w:p w14:paraId="216EBA9D"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Process 456316 resuming</w:t>
      </w:r>
    </w:p>
    <w:p w14:paraId="2FF9D069"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Process 456316 stopped</w:t>
      </w:r>
    </w:p>
    <w:p w14:paraId="1DBD088A"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thread #1: tid = 0x6f67c, 0x00019f46 MainBinary`main + 134, queue = 'com.apple.main-thread, stop reason = breakpoint 1.1</w:t>
      </w:r>
    </w:p>
    <w:p w14:paraId="77FD590A"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xml:space="preserve">    frame #0: 0x00019f46 MainBinary`main + 134</w:t>
      </w:r>
    </w:p>
    <w:p w14:paraId="4D4DDCB4"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MainBinary`main + 134:</w:t>
      </w:r>
    </w:p>
    <w:p w14:paraId="3F18B9D6"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-&gt; 0x19f46:  cmp    r0, #0</w:t>
      </w:r>
    </w:p>
    <w:p w14:paraId="329E156B"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xml:space="preserve">   0x19f48:  beq    0x19f4e                   ; main + 142</w:t>
      </w:r>
    </w:p>
    <w:p w14:paraId="75A87911"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xml:space="preserve">   0x19f4a:  bl     0x19ea4                   ; ImportantAndComplicatedFunction</w:t>
      </w:r>
    </w:p>
    <w:p w14:paraId="5B398127"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xml:space="preserve">   0x19f4e:  movs   r0, #0</w:t>
      </w:r>
    </w:p>
    <w:p w14:paraId="481C984C"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(lldb) p $r0</w:t>
      </w:r>
    </w:p>
    <w:p w14:paraId="0C0B815E"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(unsigned int) $0 = 0</w:t>
      </w:r>
    </w:p>
    <w:p w14:paraId="306E99E3" w14:textId="77777777" w:rsidR="00751AE5" w:rsidRPr="00A16731" w:rsidRDefault="00751AE5" w:rsidP="00A16731">
      <w:pPr>
        <w:spacing w:line="360" w:lineRule="auto"/>
        <w:ind w:firstLine="420"/>
        <w:jc w:val="left"/>
        <w:rPr>
          <w:rFonts w:ascii="Dante MT Std" w:hAnsi="Dante MT Std"/>
          <w:sz w:val="26"/>
          <w:szCs w:val="26"/>
          <w:u w:color="000000"/>
        </w:rPr>
      </w:pPr>
      <w:r w:rsidRPr="00A16731">
        <w:rPr>
          <w:rFonts w:ascii="Dante MT Std" w:hAnsi="Dante MT Std"/>
          <w:sz w:val="26"/>
          <w:szCs w:val="26"/>
          <w:u w:color="000000"/>
        </w:rPr>
        <w:t>R0 is 0, so ImportantAndComplicatedFunction will not be executed. If we change R0 to 1, the situation changes all together:</w:t>
      </w:r>
    </w:p>
    <w:p w14:paraId="1E126FC9"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(lldb) register write r0 1</w:t>
      </w:r>
    </w:p>
    <w:p w14:paraId="44572F16"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lastRenderedPageBreak/>
        <w:t>(lldb) p $r0</w:t>
      </w:r>
    </w:p>
    <w:p w14:paraId="5FB63A41"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(unsigned int) $1 = 1</w:t>
      </w:r>
    </w:p>
    <w:p w14:paraId="6CE5B297"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(lldb) c</w:t>
      </w:r>
    </w:p>
    <w:p w14:paraId="43014909"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Process 456316 resuming</w:t>
      </w:r>
    </w:p>
    <w:p w14:paraId="235BB39D"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(lldb) 2014-12-01 00:41:47.779 MainBinary[3482:457105] iOSRE: Suppose I'm a very important and complicated function</w:t>
      </w:r>
    </w:p>
    <w:p w14:paraId="1006639B"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xml:space="preserve">Process 456316 exited with status = 0 (0x00000000) </w:t>
      </w:r>
    </w:p>
    <w:p w14:paraId="6027F56B" w14:textId="77777777" w:rsidR="00751AE5" w:rsidRPr="00A16731" w:rsidRDefault="00751AE5" w:rsidP="00A16731">
      <w:pPr>
        <w:spacing w:line="360" w:lineRule="auto"/>
        <w:ind w:firstLine="420"/>
        <w:jc w:val="left"/>
        <w:rPr>
          <w:rFonts w:ascii="Dante MT Std" w:hAnsi="Dante MT Std"/>
          <w:sz w:val="26"/>
          <w:szCs w:val="26"/>
          <w:u w:color="000000"/>
        </w:rPr>
      </w:pPr>
      <w:r w:rsidRPr="00A16731">
        <w:rPr>
          <w:rFonts w:ascii="Dante MT Std" w:hAnsi="Dante MT Std"/>
          <w:sz w:val="26"/>
          <w:szCs w:val="26"/>
          <w:u w:color="000000"/>
        </w:rPr>
        <w:t>As we can see, we’ve changed the process execution flow by modifying the value of a register, thus achieved our goal.</w:t>
      </w:r>
    </w:p>
    <w:p w14:paraId="77FEE7FA" w14:textId="5EF7C69B" w:rsidR="00751AE5" w:rsidRDefault="00751AE5" w:rsidP="00A16731">
      <w:pPr>
        <w:pStyle w:val="20"/>
        <w:numPr>
          <w:ilvl w:val="1"/>
          <w:numId w:val="70"/>
        </w:numPr>
      </w:pPr>
      <w:r w:rsidRPr="00A16731">
        <w:t>Conclusion</w:t>
      </w:r>
    </w:p>
    <w:p w14:paraId="0916676C" w14:textId="77777777" w:rsidR="00751AE5" w:rsidRPr="00A16731" w:rsidRDefault="00751AE5" w:rsidP="00A16731">
      <w:pPr>
        <w:spacing w:line="360" w:lineRule="auto"/>
        <w:ind w:firstLine="420"/>
        <w:jc w:val="left"/>
        <w:rPr>
          <w:rFonts w:ascii="Dante MT Std" w:hAnsi="Dante MT Std"/>
          <w:sz w:val="26"/>
          <w:szCs w:val="26"/>
          <w:u w:color="000000"/>
        </w:rPr>
      </w:pPr>
      <w:r w:rsidRPr="00A16731">
        <w:rPr>
          <w:rFonts w:ascii="Dante MT Std" w:hAnsi="Dante MT Std"/>
          <w:sz w:val="26"/>
          <w:szCs w:val="26"/>
          <w:u w:color="000000"/>
        </w:rPr>
        <w:t xml:space="preserve">The combination of IDA and LLDB is far more powerful than what we have introduced in this chapter, their usage ranges from App analysis to jailbreak, showing their omnipotence. Nonetheless, in the beginning stage of iOS reverse engineering, their usage is not likely to exceed the scope of this book. As soon as you can use them proficiently, your understanding of iOS would rise to a new level and you'll be able to summarize your own methodologies. There’re still lots and lots of topics in ARM related iOS reverse engineering to further explore, and we’re unable to cover them all in one book. Therefore, we will leave them to </w:t>
      </w:r>
      <w:hyperlink r:id="rId249" w:history="1">
        <w:r w:rsidRPr="00A16731">
          <w:rPr>
            <w:rFonts w:ascii="Dante MT Std" w:hAnsi="Dante MT Std"/>
            <w:sz w:val="26"/>
            <w:szCs w:val="26"/>
            <w:u w:color="000000"/>
          </w:rPr>
          <w:t>http://bbs.iosre.com</w:t>
        </w:r>
      </w:hyperlink>
      <w:r w:rsidRPr="00A16731">
        <w:rPr>
          <w:rFonts w:ascii="Dante MT Std" w:hAnsi="Dante MT Std"/>
          <w:sz w:val="26"/>
          <w:szCs w:val="26"/>
          <w:u w:color="000000"/>
        </w:rPr>
        <w:t>, please stay focused.</w:t>
      </w:r>
    </w:p>
    <w:p w14:paraId="3B8A489E" w14:textId="77777777" w:rsidR="00751AE5" w:rsidRPr="00A16731" w:rsidRDefault="00751AE5" w:rsidP="00A16731">
      <w:pPr>
        <w:spacing w:line="360" w:lineRule="auto"/>
        <w:ind w:firstLine="420"/>
        <w:jc w:val="left"/>
        <w:rPr>
          <w:rFonts w:ascii="Dante MT Std" w:hAnsi="Dante MT Std"/>
          <w:sz w:val="26"/>
          <w:szCs w:val="26"/>
          <w:u w:color="000000"/>
        </w:rPr>
      </w:pPr>
      <w:r w:rsidRPr="00A16731">
        <w:rPr>
          <w:rFonts w:ascii="Dante MT Std" w:hAnsi="Dante MT Std"/>
          <w:sz w:val="26"/>
          <w:szCs w:val="26"/>
          <w:u w:color="000000"/>
        </w:rPr>
        <w:t>To be honest, this chapter is rather difficult to understand, but this is the only path to be a real iOS reverse engineer. In part 4 of this book, we will turn methodologies in part 3 into practices and write 4 tweaks. I hope you know from the bottom of your heart whether you are talented enough to be an iOS reverse engineer after finishing all 4 practices. As Steve Jobs said, “It's more fun to be a pirate than to join the Navy”. IMHO, being an iOS reverse engineer is way more fun than being just an App developer, but after all, it’s up to you. Good luck!</w:t>
      </w:r>
    </w:p>
    <w:p w14:paraId="7E84ADA5" w14:textId="38F87226" w:rsidR="00A16731" w:rsidRDefault="00A16731">
      <w:pPr>
        <w:widowControl/>
        <w:spacing w:line="240" w:lineRule="auto"/>
        <w:jc w:val="left"/>
        <w:rPr>
          <w:rFonts w:ascii="Dante MT Std" w:hAnsi="Dante MT Std"/>
          <w:sz w:val="26"/>
          <w:szCs w:val="26"/>
          <w:u w:color="000000"/>
        </w:rPr>
      </w:pPr>
      <w:r>
        <w:rPr>
          <w:rFonts w:ascii="Dante MT Std" w:hAnsi="Dante MT Std"/>
          <w:sz w:val="26"/>
          <w:szCs w:val="26"/>
          <w:u w:color="000000"/>
        </w:rPr>
        <w:br w:type="page"/>
      </w:r>
    </w:p>
    <w:p w14:paraId="2E3FFD10" w14:textId="77777777" w:rsidR="00DF05C6" w:rsidRPr="00A16731" w:rsidRDefault="00DF05C6" w:rsidP="00A16731">
      <w:pPr>
        <w:spacing w:line="360" w:lineRule="auto"/>
        <w:ind w:firstLine="420"/>
        <w:jc w:val="left"/>
        <w:rPr>
          <w:rFonts w:ascii="Dante MT Std" w:hAnsi="Dante MT Std"/>
          <w:sz w:val="26"/>
          <w:szCs w:val="26"/>
          <w:u w:color="000000"/>
        </w:rPr>
      </w:pPr>
      <w:bookmarkStart w:id="84" w:name="_GoBack"/>
      <w:bookmarkEnd w:id="84"/>
    </w:p>
    <w:sectPr w:rsidR="00DF05C6" w:rsidRPr="00A16731" w:rsidSect="00130C77">
      <w:headerReference w:type="even" r:id="rId250"/>
      <w:headerReference w:type="default" r:id="rId251"/>
      <w:footerReference w:type="even" r:id="rId252"/>
      <w:footerReference w:type="default" r:id="rId253"/>
      <w:headerReference w:type="first" r:id="rId254"/>
      <w:footerReference w:type="first" r:id="rId255"/>
      <w:type w:val="continuous"/>
      <w:pgSz w:w="11907" w:h="16839" w:code="9"/>
      <w:pgMar w:top="936" w:right="864" w:bottom="792" w:left="864" w:header="936" w:footer="864" w:gutter="432"/>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0FCA82" w14:textId="77777777" w:rsidR="00E80639" w:rsidRDefault="00E80639" w:rsidP="00B802F3">
      <w:r>
        <w:separator/>
      </w:r>
    </w:p>
  </w:endnote>
  <w:endnote w:type="continuationSeparator" w:id="0">
    <w:p w14:paraId="01F68D36" w14:textId="77777777" w:rsidR="00E80639" w:rsidRDefault="00E80639" w:rsidP="00B802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lassGarmnd BT">
    <w:charset w:val="00"/>
    <w:family w:val="roman"/>
    <w:pitch w:val="variable"/>
    <w:sig w:usb0="00000087" w:usb1="00000000" w:usb2="00000000" w:usb3="00000000" w:csb0="0000001B"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黑体">
    <w:altName w:val="SimHei"/>
    <w:panose1 w:val="02010600030101010101"/>
    <w:charset w:val="86"/>
    <w:family w:val="auto"/>
    <w:pitch w:val="variable"/>
    <w:sig w:usb0="00000001" w:usb1="080E0000" w:usb2="00000010" w:usb3="00000000" w:csb0="00040000" w:csb1="00000000"/>
  </w:font>
  <w:font w:name="Times">
    <w:panose1 w:val="02020603050405020304"/>
    <w:charset w:val="00"/>
    <w:family w:val="auto"/>
    <w:pitch w:val="variable"/>
    <w:sig w:usb0="00000003" w:usb1="00000000" w:usb2="00000000" w:usb3="00000000" w:csb0="00000001" w:csb1="00000000"/>
  </w:font>
  <w:font w:name="宋体">
    <w:altName w:val="SimSun"/>
    <w:panose1 w:val="02010600030101010101"/>
    <w:charset w:val="86"/>
    <w:family w:val="auto"/>
    <w:pitch w:val="variable"/>
    <w:sig w:usb0="00000003" w:usb1="080E0000" w:usb2="00000010" w:usb3="00000000" w:csb0="00040001" w:csb1="00000000"/>
  </w:font>
  <w:font w:name="Palatino Linotype">
    <w:panose1 w:val="02040502050505030304"/>
    <w:charset w:val="00"/>
    <w:family w:val="roman"/>
    <w:pitch w:val="variable"/>
    <w:sig w:usb0="E0000387" w:usb1="40000013" w:usb2="00000000" w:usb3="00000000" w:csb0="0000019F" w:csb1="00000000"/>
  </w:font>
  <w:font w:name="Arial">
    <w:panose1 w:val="020B0604020202020204"/>
    <w:charset w:val="00"/>
    <w:family w:val="swiss"/>
    <w:pitch w:val="variable"/>
    <w:sig w:usb0="20002A87" w:usb1="80000000" w:usb2="00000008" w:usb3="00000000" w:csb0="000001FF" w:csb1="00000000"/>
  </w:font>
  <w:font w:name="Amor Sans Pro">
    <w:altName w:val="Arial"/>
    <w:panose1 w:val="00000000000000000000"/>
    <w:charset w:val="00"/>
    <w:family w:val="modern"/>
    <w:notTrueType/>
    <w:pitch w:val="variable"/>
    <w:sig w:usb0="800000AF" w:usb1="5000204A" w:usb2="00000000" w:usb3="00000000" w:csb0="00000193" w:csb1="00000000"/>
  </w:font>
  <w:font w:name="Arial Unicode MS">
    <w:panose1 w:val="020B0604020202020204"/>
    <w:charset w:val="86"/>
    <w:family w:val="swiss"/>
    <w:pitch w:val="variable"/>
    <w:sig w:usb0="F7FFAFFF" w:usb1="E9DFFFFF" w:usb2="0000003F" w:usb3="00000000" w:csb0="003F01FF" w:csb1="00000000"/>
  </w:font>
  <w:font w:name="Quicksand Book">
    <w:altName w:val="Times New Roman"/>
    <w:charset w:val="00"/>
    <w:family w:val="roman"/>
    <w:pitch w:val="variable"/>
    <w:sig w:usb0="A00000AF" w:usb1="00000008" w:usb2="00000000" w:usb3="00000000" w:csb0="00000111"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61002A87" w:usb1="80000000" w:usb2="00000008" w:usb3="00000000" w:csb0="000101FF" w:csb1="00000000"/>
  </w:font>
  <w:font w:name="微软雅黑">
    <w:panose1 w:val="020B0503020204020204"/>
    <w:charset w:val="86"/>
    <w:family w:val="swiss"/>
    <w:pitch w:val="variable"/>
    <w:sig w:usb0="80000287" w:usb1="280F3C52" w:usb2="00000016" w:usb3="00000000" w:csb0="0004001F" w:csb1="00000000"/>
  </w:font>
  <w:font w:name="Mangal">
    <w:panose1 w:val="00000400000000000000"/>
    <w:charset w:val="00"/>
    <w:family w:val="auto"/>
    <w:pitch w:val="variable"/>
    <w:sig w:usb0="00008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inion Pro">
    <w:charset w:val="00"/>
    <w:family w:val="auto"/>
    <w:pitch w:val="variable"/>
    <w:sig w:usb0="60000287" w:usb1="00000001" w:usb2="00000000" w:usb3="00000000" w:csb0="0000019F" w:csb1="00000000"/>
  </w:font>
  <w:font w:name="Verdana">
    <w:panose1 w:val="020B0604030504040204"/>
    <w:charset w:val="00"/>
    <w:family w:val="swiss"/>
    <w:pitch w:val="variable"/>
    <w:sig w:usb0="20000287" w:usb1="00000000" w:usb2="00000000" w:usb3="00000000" w:csb0="0000019F" w:csb1="00000000"/>
  </w:font>
  <w:font w:name="CenturyGothic">
    <w:altName w:val="Century Gothic"/>
    <w:panose1 w:val="00000000000000000000"/>
    <w:charset w:val="00"/>
    <w:family w:val="swiss"/>
    <w:notTrueType/>
    <w:pitch w:val="default"/>
    <w:sig w:usb0="00000003" w:usb1="00000000" w:usb2="00000000" w:usb3="00000000" w:csb0="00000001" w:csb1="00000000"/>
  </w:font>
  <w:font w:name="Dante MT Std">
    <w:altName w:val="Calibri"/>
    <w:panose1 w:val="00000000000000000000"/>
    <w:charset w:val="00"/>
    <w:family w:val="roman"/>
    <w:notTrueType/>
    <w:pitch w:val="variable"/>
    <w:sig w:usb0="00000003" w:usb1="00000001" w:usb2="00000000" w:usb3="00000000" w:csb0="00000001" w:csb1="00000000"/>
  </w:font>
  <w:font w:name="Caecilia LT Std Light">
    <w:altName w:val="Calibri"/>
    <w:panose1 w:val="00000000000000000000"/>
    <w:charset w:val="00"/>
    <w:family w:val="modern"/>
    <w:notTrueType/>
    <w:pitch w:val="variable"/>
    <w:sig w:usb0="800000AF" w:usb1="5000204A" w:usb2="00000000" w:usb3="00000000" w:csb0="00000001" w:csb1="00000000"/>
  </w:font>
  <w:font w:name="Guardian Egyp Medium">
    <w:panose1 w:val="00000000000000000000"/>
    <w:charset w:val="00"/>
    <w:family w:val="roman"/>
    <w:notTrueType/>
    <w:pitch w:val="variable"/>
    <w:sig w:usb0="00000087" w:usb1="00000000" w:usb2="00000000" w:usb3="00000000" w:csb0="0000009B" w:csb1="00000000"/>
  </w:font>
  <w:font w:name="Quicksand Book Oblique">
    <w:altName w:val="Times New Roman"/>
    <w:panose1 w:val="00000000000000000000"/>
    <w:charset w:val="00"/>
    <w:family w:val="roman"/>
    <w:notTrueType/>
    <w:pitch w:val="variable"/>
    <w:sig w:usb0="800000AF" w:usb1="00000008" w:usb2="00000000" w:usb3="00000000" w:csb0="00000011" w:csb1="00000000"/>
  </w:font>
  <w:font w:name="Quicksand (OTF) Bold">
    <w:altName w:val="Calibri"/>
    <w:panose1 w:val="00000000000000000000"/>
    <w:charset w:val="00"/>
    <w:family w:val="auto"/>
    <w:notTrueType/>
    <w:pitch w:val="default"/>
    <w:sig w:usb0="00000003" w:usb1="00000000" w:usb2="00000000" w:usb3="00000000" w:csb0="00000001" w:csb1="00000000"/>
  </w:font>
  <w:font w:name="Helvetica">
    <w:panose1 w:val="020B0504020202020204"/>
    <w:charset w:val="00"/>
    <w:family w:val="swiss"/>
    <w:notTrueType/>
    <w:pitch w:val="variable"/>
    <w:sig w:usb0="00000003" w:usb1="00000000" w:usb2="00000000" w:usb3="00000000" w:csb0="00000001" w:csb1="00000000"/>
  </w:font>
  <w:font w:name="Monaco">
    <w:altName w:val="Courier New"/>
    <w:panose1 w:val="020B0509030404040204"/>
    <w:charset w:val="00"/>
    <w:family w:val="modern"/>
    <w:pitch w:val="fixed"/>
    <w:sig w:usb0="00000007" w:usb1="00000000" w:usb2="00000000" w:usb3="00000000" w:csb0="00000093" w:csb1="00000000"/>
  </w:font>
  <w:font w:name="Anton">
    <w:altName w:val="Courier New"/>
    <w:charset w:val="00"/>
    <w:family w:val="auto"/>
    <w:pitch w:val="variable"/>
    <w:sig w:usb0="A00000EF" w:usb1="5000204B" w:usb2="00000000" w:usb3="00000000" w:csb0="00000001" w:csb1="00000000"/>
  </w:font>
  <w:font w:name="Guardian Egyp Light">
    <w:panose1 w:val="00000000000000000000"/>
    <w:charset w:val="00"/>
    <w:family w:val="roman"/>
    <w:notTrueType/>
    <w:pitch w:val="variable"/>
    <w:sig w:usb0="00000087" w:usb1="00000000" w:usb2="00000000" w:usb3="00000000" w:csb0="0000009B" w:csb1="00000000"/>
  </w:font>
  <w:font w:name="American Typewriter ITCW02 Cn">
    <w:altName w:val="Arial"/>
    <w:charset w:val="00"/>
    <w:family w:val="modern"/>
    <w:pitch w:val="default"/>
  </w:font>
  <w:font w:name="Quicksand">
    <w:altName w:val="Times New Roman"/>
    <w:charset w:val="00"/>
    <w:family w:val="auto"/>
    <w:pitch w:val="variable"/>
    <w:sig w:usb0="8000002F" w:usb1="00000008" w:usb2="00000000" w:usb3="00000000" w:csb0="00000001" w:csb1="00000000"/>
  </w:font>
  <w:font w:name="Berlin Sans FB">
    <w:panose1 w:val="020E0602020502020306"/>
    <w:charset w:val="00"/>
    <w:family w:val="swiss"/>
    <w:pitch w:val="variable"/>
    <w:sig w:usb0="00000003" w:usb1="00000000" w:usb2="00000000" w:usb3="00000000" w:csb0="00000001" w:csb1="00000000"/>
  </w:font>
  <w:font w:name="KaiTi">
    <w:altName w:val="Arial Unicode MS"/>
    <w:charset w:val="86"/>
    <w:family w:val="auto"/>
    <w:pitch w:val="variable"/>
    <w:sig w:usb0="00000000"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42B052" w14:textId="77777777" w:rsidR="00E80639" w:rsidRDefault="00E80639" w:rsidP="00B802F3">
    <w:pPr>
      <w:pStyle w:val="af"/>
      <w:pBdr>
        <w:top w:val="none" w:sz="0" w:space="0" w:color="auto"/>
      </w:pBdr>
      <w:rPr>
        <w:rStyle w:val="a5"/>
        <w:rFonts w:ascii="Garamond" w:hAnsi="Garamond"/>
        <w:sz w:val="18"/>
        <w:szCs w:val="18"/>
      </w:rPr>
    </w:pPr>
  </w:p>
  <w:p w14:paraId="3E732024" w14:textId="77777777" w:rsidR="00E80639" w:rsidRDefault="00E80639" w:rsidP="00B802F3">
    <w:pPr>
      <w:pStyle w:val="af"/>
      <w:pBdr>
        <w:top w:val="none" w:sz="0" w:space="0" w:color="auto"/>
      </w:pBdr>
      <w:rPr>
        <w:rStyle w:val="a5"/>
        <w:rFonts w:ascii="Garamond" w:hAnsi="Garamond"/>
        <w:sz w:val="18"/>
        <w:szCs w:val="18"/>
      </w:rPr>
    </w:pPr>
  </w:p>
  <w:p w14:paraId="61A4E390" w14:textId="77777777" w:rsidR="00E80639" w:rsidRPr="0029276A" w:rsidRDefault="00E80639" w:rsidP="0029276A">
    <w:pPr>
      <w:pStyle w:val="af"/>
      <w:pBdr>
        <w:top w:val="none" w:sz="0" w:space="0" w:color="auto"/>
      </w:pBdr>
      <w:jc w:val="center"/>
      <w:rPr>
        <w:rFonts w:ascii="Times New Roman" w:hAnsi="Times New Roman"/>
        <w:b w:val="0"/>
        <w:sz w:val="22"/>
        <w:szCs w:val="22"/>
      </w:rPr>
    </w:pPr>
    <w:r>
      <w:rPr>
        <w:rFonts w:ascii="Garamond" w:hAnsi="Garamond"/>
        <w:b w:val="0"/>
        <w:noProof/>
        <w:szCs w:val="18"/>
        <w:lang w:val="en-US" w:eastAsia="zh-CN"/>
      </w:rPr>
      <mc:AlternateContent>
        <mc:Choice Requires="wps">
          <w:drawing>
            <wp:anchor distT="0" distB="0" distL="114300" distR="114300" simplePos="0" relativeHeight="251685888" behindDoc="0" locked="0" layoutInCell="1" allowOverlap="1" wp14:anchorId="23C066B2" wp14:editId="27307AE1">
              <wp:simplePos x="0" y="0"/>
              <wp:positionH relativeFrom="column">
                <wp:posOffset>-838200</wp:posOffset>
              </wp:positionH>
              <wp:positionV relativeFrom="paragraph">
                <wp:posOffset>96520</wp:posOffset>
              </wp:positionV>
              <wp:extent cx="726440" cy="451485"/>
              <wp:effectExtent l="3810" t="0" r="3175" b="0"/>
              <wp:wrapNone/>
              <wp:docPr id="4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DFEF6A" w14:textId="77777777" w:rsidR="00E80639" w:rsidRPr="00215486" w:rsidRDefault="00E80639" w:rsidP="00215486">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2</w:t>
                          </w:r>
                          <w:r w:rsidRPr="00215486">
                            <w:rPr>
                              <w:rStyle w:val="a5"/>
                              <w:rFonts w:ascii="Quicksand Book" w:hAnsi="Quicksand Book"/>
                              <w:sz w:val="28"/>
                              <w:szCs w:val="28"/>
                            </w:rPr>
                            <w:fldChar w:fldCharType="end"/>
                          </w:r>
                        </w:p>
                        <w:p w14:paraId="01F0823D" w14:textId="77777777" w:rsidR="00E80639" w:rsidRPr="00215486" w:rsidRDefault="00E8063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0" o:spid="_x0000_s1038" type="#_x0000_t202" style="position:absolute;left:0;text-align:left;margin-left:-66pt;margin-top:7.6pt;width:57.2pt;height:35.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" filled="f" stroked="f">
              <v:textbox>
                <w:txbxContent>
                  <w:p w14:paraId="38DFEF6A" w14:textId="77777777" w:rsidR="00E80639" w:rsidRPr="00215486" w:rsidRDefault="00E80639" w:rsidP="00215486">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2</w:t>
                    </w:r>
                    <w:r w:rsidRPr="00215486">
                      <w:rPr>
                        <w:rStyle w:val="a5"/>
                        <w:rFonts w:ascii="Quicksand Book" w:hAnsi="Quicksand Book"/>
                        <w:sz w:val="28"/>
                        <w:szCs w:val="28"/>
                      </w:rPr>
                      <w:fldChar w:fldCharType="end"/>
                    </w:r>
                  </w:p>
                  <w:p w14:paraId="01F0823D" w14:textId="77777777" w:rsidR="00E80639" w:rsidRPr="00215486" w:rsidRDefault="00E80639"/>
                </w:txbxContent>
              </v:textbox>
            </v:shape>
          </w:pict>
        </mc:Fallback>
      </mc:AlternateContent>
    </w:r>
    <w:r>
      <w:rPr>
        <w:rFonts w:ascii="Garamond" w:hAnsi="Garamond"/>
        <w:b w:val="0"/>
        <w:noProof/>
        <w:szCs w:val="18"/>
        <w:lang w:val="en-US" w:eastAsia="zh-CN"/>
      </w:rPr>
      <mc:AlternateContent>
        <mc:Choice Requires="wps">
          <w:drawing>
            <wp:anchor distT="0" distB="0" distL="114300" distR="114300" simplePos="0" relativeHeight="251683840" behindDoc="0" locked="0" layoutInCell="1" allowOverlap="1" wp14:anchorId="09E6D6C5" wp14:editId="77C9EC8D">
              <wp:simplePos x="0" y="0"/>
              <wp:positionH relativeFrom="column">
                <wp:posOffset>-838200</wp:posOffset>
              </wp:positionH>
              <wp:positionV relativeFrom="paragraph">
                <wp:posOffset>1270</wp:posOffset>
              </wp:positionV>
              <wp:extent cx="726440" cy="629285"/>
              <wp:effectExtent l="3810" t="0" r="3175" b="0"/>
              <wp:wrapNone/>
              <wp:docPr id="39"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w14:anchorId="5B4A8DC2" id="Rectangle_x0020_58" o:spid="_x0000_s1026" style="position:absolute;margin-left:-66pt;margin-top:.1pt;width:57.2pt;height:49.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" fillcolor="#bfbfbf" stroked="f"/>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D41428" w14:textId="77777777" w:rsidR="00E80639" w:rsidRDefault="00E80639" w:rsidP="00B802F3">
    <w:pPr>
      <w:pStyle w:val="af"/>
      <w:pBdr>
        <w:top w:val="none" w:sz="0" w:space="0" w:color="auto"/>
      </w:pBdr>
      <w:rPr>
        <w:rStyle w:val="a5"/>
        <w:rFonts w:ascii="Garamond" w:hAnsi="Garamond"/>
        <w:sz w:val="18"/>
        <w:szCs w:val="18"/>
      </w:rPr>
    </w:pPr>
  </w:p>
  <w:p w14:paraId="151639AC" w14:textId="77777777" w:rsidR="00E80639" w:rsidRDefault="00E80639" w:rsidP="00B802F3">
    <w:pPr>
      <w:pStyle w:val="af"/>
      <w:pBdr>
        <w:top w:val="none" w:sz="0" w:space="0" w:color="auto"/>
      </w:pBdr>
      <w:rPr>
        <w:rStyle w:val="a5"/>
        <w:rFonts w:ascii="Garamond" w:hAnsi="Garamond"/>
        <w:sz w:val="18"/>
        <w:szCs w:val="18"/>
      </w:rPr>
    </w:pPr>
  </w:p>
  <w:p w14:paraId="10AF279F" w14:textId="77777777" w:rsidR="00E80639" w:rsidRPr="0029276A" w:rsidRDefault="00E80639" w:rsidP="0029276A">
    <w:pPr>
      <w:pStyle w:val="af"/>
      <w:pBdr>
        <w:top w:val="none" w:sz="0" w:space="0" w:color="auto"/>
      </w:pBdr>
      <w:jc w:val="center"/>
      <w:rPr>
        <w:rFonts w:ascii="Times New Roman" w:hAnsi="Times New Roman"/>
        <w:b w:val="0"/>
        <w:sz w:val="22"/>
        <w:szCs w:val="22"/>
      </w:rPr>
    </w:pPr>
    <w:r>
      <w:rPr>
        <w:rFonts w:ascii="Garamond" w:hAnsi="Garamond"/>
        <w:b w:val="0"/>
        <w:noProof/>
        <w:szCs w:val="18"/>
        <w:lang w:val="en-US" w:eastAsia="zh-CN"/>
      </w:rPr>
      <mc:AlternateContent>
        <mc:Choice Requires="wps">
          <w:drawing>
            <wp:anchor distT="0" distB="0" distL="114300" distR="114300" simplePos="0" relativeHeight="251646976" behindDoc="0" locked="0" layoutInCell="1" allowOverlap="1" wp14:anchorId="3BC7EE92" wp14:editId="00182472">
              <wp:simplePos x="0" y="0"/>
              <wp:positionH relativeFrom="column">
                <wp:posOffset>-584200</wp:posOffset>
              </wp:positionH>
              <wp:positionV relativeFrom="paragraph">
                <wp:posOffset>96520</wp:posOffset>
              </wp:positionV>
              <wp:extent cx="726440" cy="451485"/>
              <wp:effectExtent l="2540" t="0" r="4445" b="0"/>
              <wp:wrapNone/>
              <wp:docPr id="2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28204D" w14:textId="77777777" w:rsidR="00E80639" w:rsidRPr="00215486" w:rsidRDefault="00E80639" w:rsidP="00215486">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4</w:t>
                          </w:r>
                          <w:r w:rsidRPr="00215486">
                            <w:rPr>
                              <w:rStyle w:val="a5"/>
                              <w:rFonts w:ascii="Quicksand Book" w:hAnsi="Quicksand Book"/>
                              <w:sz w:val="28"/>
                              <w:szCs w:val="28"/>
                            </w:rPr>
                            <w:fldChar w:fldCharType="end"/>
                          </w:r>
                        </w:p>
                        <w:p w14:paraId="716C2334" w14:textId="77777777" w:rsidR="00E80639" w:rsidRPr="00215486" w:rsidRDefault="00E8063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 o:spid="_x0000_s1042" type="#_x0000_t202" style="position:absolute;left:0;text-align:left;margin-left:-46pt;margin-top:7.6pt;width:57.2pt;height:35.5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" filled="f" stroked="f">
              <v:textbox>
                <w:txbxContent>
                  <w:p w14:paraId="6F28204D" w14:textId="77777777" w:rsidR="00E80639" w:rsidRPr="00215486" w:rsidRDefault="00E80639" w:rsidP="00215486">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4</w:t>
                    </w:r>
                    <w:r w:rsidRPr="00215486">
                      <w:rPr>
                        <w:rStyle w:val="a5"/>
                        <w:rFonts w:ascii="Quicksand Book" w:hAnsi="Quicksand Book"/>
                        <w:sz w:val="28"/>
                        <w:szCs w:val="28"/>
                      </w:rPr>
                      <w:fldChar w:fldCharType="end"/>
                    </w:r>
                  </w:p>
                  <w:p w14:paraId="716C2334" w14:textId="77777777" w:rsidR="00E80639" w:rsidRPr="00215486" w:rsidRDefault="00E80639"/>
                </w:txbxContent>
              </v:textbox>
            </v:shape>
          </w:pict>
        </mc:Fallback>
      </mc:AlternateContent>
    </w:r>
    <w:r>
      <w:rPr>
        <w:rFonts w:ascii="Garamond" w:hAnsi="Garamond"/>
        <w:b w:val="0"/>
        <w:noProof/>
        <w:szCs w:val="18"/>
        <w:lang w:val="en-US" w:eastAsia="zh-CN"/>
      </w:rPr>
      <mc:AlternateContent>
        <mc:Choice Requires="wps">
          <w:drawing>
            <wp:anchor distT="0" distB="0" distL="114300" distR="114300" simplePos="0" relativeHeight="251644928" behindDoc="0" locked="0" layoutInCell="1" allowOverlap="1" wp14:anchorId="393ACEE1" wp14:editId="201F60B0">
              <wp:simplePos x="0" y="0"/>
              <wp:positionH relativeFrom="column">
                <wp:posOffset>-584200</wp:posOffset>
              </wp:positionH>
              <wp:positionV relativeFrom="paragraph">
                <wp:posOffset>1270</wp:posOffset>
              </wp:positionV>
              <wp:extent cx="726440" cy="629285"/>
              <wp:effectExtent l="2540" t="0" r="4445" b="0"/>
              <wp:wrapNone/>
              <wp:docPr id="27"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w14:anchorId="05A795E4" id="Rectangle_x0020_18" o:spid="_x0000_s1026" style="position:absolute;margin-left:-46pt;margin-top:.1pt;width:57.2pt;height:49.5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" fillcolor="#bfbfbf" stroked="f"/>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47581740"/>
      <w:docPartObj>
        <w:docPartGallery w:val="Page Numbers (Bottom of Page)"/>
        <w:docPartUnique/>
      </w:docPartObj>
    </w:sdtPr>
    <w:sdtContent>
      <w:p w14:paraId="1B6C2D60" w14:textId="49C3AB90" w:rsidR="00E80639" w:rsidRPr="009639ED" w:rsidRDefault="00E80639" w:rsidP="009639ED">
        <w:pPr>
          <w:pStyle w:val="af"/>
        </w:pPr>
        <w:r>
          <w:fldChar w:fldCharType="begin"/>
        </w:r>
        <w:r>
          <w:instrText>PAGE   \* MERGEFORMAT</w:instrText>
        </w:r>
        <w:r>
          <w:fldChar w:fldCharType="separate"/>
        </w:r>
        <w:r w:rsidR="00A16731" w:rsidRPr="00A16731">
          <w:rPr>
            <w:noProof/>
            <w:lang w:val="zh-CN" w:eastAsia="zh-CN"/>
          </w:rPr>
          <w:t>6</w:t>
        </w:r>
        <w:r>
          <w:fldChar w:fldCharType="end"/>
        </w:r>
      </w:p>
    </w:sdtContent>
  </w:sdt>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42229089"/>
      <w:docPartObj>
        <w:docPartGallery w:val="Page Numbers (Bottom of Page)"/>
        <w:docPartUnique/>
      </w:docPartObj>
    </w:sdtPr>
    <w:sdtContent>
      <w:p w14:paraId="0919353B" w14:textId="3D25372D" w:rsidR="00E80639" w:rsidRDefault="00E80639" w:rsidP="009639ED">
        <w:pPr>
          <w:pStyle w:val="af"/>
        </w:pPr>
        <w:r>
          <w:fldChar w:fldCharType="begin"/>
        </w:r>
        <w:r>
          <w:instrText>PAGE   \* MERGEFORMAT</w:instrText>
        </w:r>
        <w:r>
          <w:fldChar w:fldCharType="separate"/>
        </w:r>
        <w:r w:rsidR="00A16731" w:rsidRPr="00A16731">
          <w:rPr>
            <w:noProof/>
            <w:lang w:val="zh-CN" w:eastAsia="zh-CN"/>
          </w:rPr>
          <w:t>3</w:t>
        </w:r>
        <w:r>
          <w:fldChar w:fldCharType="end"/>
        </w:r>
      </w:p>
    </w:sdtContent>
  </w:sdt>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97A35" w14:textId="77777777" w:rsidR="00E80639" w:rsidRDefault="00E80639" w:rsidP="00B802F3">
    <w:pPr>
      <w:pStyle w:val="af"/>
      <w:pBdr>
        <w:top w:val="none" w:sz="0" w:space="0" w:color="auto"/>
      </w:pBdr>
      <w:rPr>
        <w:rStyle w:val="a5"/>
        <w:rFonts w:ascii="Garamond" w:hAnsi="Garamond"/>
        <w:sz w:val="18"/>
        <w:szCs w:val="18"/>
      </w:rPr>
    </w:pPr>
  </w:p>
  <w:p w14:paraId="54922ACE" w14:textId="77777777" w:rsidR="00E80639" w:rsidRDefault="00E80639" w:rsidP="00B802F3">
    <w:pPr>
      <w:pStyle w:val="af"/>
      <w:pBdr>
        <w:top w:val="none" w:sz="0" w:space="0" w:color="auto"/>
      </w:pBdr>
      <w:rPr>
        <w:rStyle w:val="a5"/>
        <w:rFonts w:ascii="Garamond" w:hAnsi="Garamond"/>
        <w:sz w:val="18"/>
        <w:szCs w:val="18"/>
      </w:rPr>
    </w:pPr>
  </w:p>
  <w:p w14:paraId="0680FBBA" w14:textId="77777777" w:rsidR="00E80639" w:rsidRPr="0029276A" w:rsidRDefault="00E80639" w:rsidP="0029276A">
    <w:pPr>
      <w:pStyle w:val="af"/>
      <w:pBdr>
        <w:top w:val="none" w:sz="0" w:space="0" w:color="auto"/>
      </w:pBdr>
      <w:jc w:val="center"/>
      <w:rPr>
        <w:rFonts w:ascii="Times New Roman" w:hAnsi="Times New Roman"/>
        <w:b w:val="0"/>
        <w:sz w:val="22"/>
        <w:szCs w:val="22"/>
      </w:rPr>
    </w:pPr>
    <w:r>
      <w:rPr>
        <w:rFonts w:ascii="Garamond" w:hAnsi="Garamond"/>
        <w:b w:val="0"/>
        <w:noProof/>
        <w:szCs w:val="18"/>
        <w:lang w:val="en-US" w:eastAsia="zh-CN"/>
      </w:rPr>
      <mc:AlternateContent>
        <mc:Choice Requires="wps">
          <w:drawing>
            <wp:anchor distT="0" distB="0" distL="114300" distR="114300" simplePos="0" relativeHeight="251651072" behindDoc="0" locked="0" layoutInCell="1" allowOverlap="1" wp14:anchorId="03726B91" wp14:editId="5795517F">
              <wp:simplePos x="0" y="0"/>
              <wp:positionH relativeFrom="column">
                <wp:posOffset>-568325</wp:posOffset>
              </wp:positionH>
              <wp:positionV relativeFrom="paragraph">
                <wp:posOffset>1270</wp:posOffset>
              </wp:positionV>
              <wp:extent cx="726440" cy="629285"/>
              <wp:effectExtent l="0" t="0" r="0" b="0"/>
              <wp:wrapNone/>
              <wp:docPr id="22"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w14:anchorId="1EFAD3EA" id="Rectangle_x0020_28" o:spid="_x0000_s1026" style="position:absolute;margin-left:-44.75pt;margin-top:.1pt;width:57.2pt;height:49.5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" fillcolor="#bfbfbf" stroked="f"/>
          </w:pict>
        </mc:Fallback>
      </mc:AlternateContent>
    </w:r>
    <w:r>
      <w:rPr>
        <w:rFonts w:ascii="Garamond" w:hAnsi="Garamond"/>
        <w:b w:val="0"/>
        <w:noProof/>
        <w:szCs w:val="18"/>
        <w:lang w:val="en-US" w:eastAsia="zh-CN"/>
      </w:rPr>
      <mc:AlternateContent>
        <mc:Choice Requires="wps">
          <w:drawing>
            <wp:anchor distT="0" distB="0" distL="114300" distR="114300" simplePos="0" relativeHeight="251653120" behindDoc="0" locked="0" layoutInCell="1" allowOverlap="1" wp14:anchorId="16645B57" wp14:editId="2310E928">
              <wp:simplePos x="0" y="0"/>
              <wp:positionH relativeFrom="column">
                <wp:posOffset>-584200</wp:posOffset>
              </wp:positionH>
              <wp:positionV relativeFrom="paragraph">
                <wp:posOffset>96520</wp:posOffset>
              </wp:positionV>
              <wp:extent cx="726440" cy="451485"/>
              <wp:effectExtent l="2540" t="0" r="4445" b="0"/>
              <wp:wrapNone/>
              <wp:docPr id="21"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75BD4F" w14:textId="77777777" w:rsidR="00E80639" w:rsidRPr="00215486" w:rsidRDefault="00E80639" w:rsidP="00215486">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10</w:t>
                          </w:r>
                          <w:r w:rsidRPr="00215486">
                            <w:rPr>
                              <w:rStyle w:val="a5"/>
                              <w:rFonts w:ascii="Quicksand Book" w:hAnsi="Quicksand Book"/>
                              <w:sz w:val="28"/>
                              <w:szCs w:val="28"/>
                            </w:rPr>
                            <w:fldChar w:fldCharType="end"/>
                          </w:r>
                        </w:p>
                        <w:p w14:paraId="47EC4575" w14:textId="77777777" w:rsidR="00E80639" w:rsidRPr="00215486" w:rsidRDefault="00E8063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0" o:spid="_x0000_s1043" type="#_x0000_t202" style="position:absolute;left:0;text-align:left;margin-left:-46pt;margin-top:7.6pt;width:57.2pt;height:35.5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" filled="f" stroked="f">
              <v:textbox>
                <w:txbxContent>
                  <w:p w14:paraId="2875BD4F" w14:textId="77777777" w:rsidR="00E80639" w:rsidRPr="00215486" w:rsidRDefault="00E80639" w:rsidP="00215486">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10</w:t>
                    </w:r>
                    <w:r w:rsidRPr="00215486">
                      <w:rPr>
                        <w:rStyle w:val="a5"/>
                        <w:rFonts w:ascii="Quicksand Book" w:hAnsi="Quicksand Book"/>
                        <w:sz w:val="28"/>
                        <w:szCs w:val="28"/>
                      </w:rPr>
                      <w:fldChar w:fldCharType="end"/>
                    </w:r>
                  </w:p>
                  <w:p w14:paraId="47EC4575" w14:textId="77777777" w:rsidR="00E80639" w:rsidRPr="00215486" w:rsidRDefault="00E80639"/>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97660102"/>
      <w:docPartObj>
        <w:docPartGallery w:val="Page Numbers (Bottom of Page)"/>
        <w:docPartUnique/>
      </w:docPartObj>
    </w:sdtPr>
    <w:sdtContent>
      <w:p w14:paraId="1568581B" w14:textId="3AEC0417" w:rsidR="00E80639" w:rsidRPr="009639ED" w:rsidRDefault="00E80639" w:rsidP="009639ED">
        <w:pPr>
          <w:pStyle w:val="af"/>
        </w:pPr>
        <w:r>
          <w:fldChar w:fldCharType="begin"/>
        </w:r>
        <w:r>
          <w:instrText>PAGE   \* MERGEFORMAT</w:instrText>
        </w:r>
        <w:r>
          <w:fldChar w:fldCharType="separate"/>
        </w:r>
        <w:r w:rsidR="00A16731" w:rsidRPr="00A16731">
          <w:rPr>
            <w:noProof/>
            <w:lang w:val="zh-CN" w:eastAsia="zh-CN"/>
          </w:rPr>
          <w:t>10</w:t>
        </w:r>
        <w:r>
          <w:fldChar w:fldCharType="end"/>
        </w:r>
      </w:p>
    </w:sdtContent>
  </w:sdt>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E3F48B" w14:textId="77777777" w:rsidR="00E80639" w:rsidRDefault="00E80639" w:rsidP="00B802F3"/>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A215BE" w14:textId="77777777" w:rsidR="00E80639" w:rsidRDefault="00E80639" w:rsidP="00B802F3">
    <w:pPr>
      <w:pStyle w:val="af"/>
      <w:pBdr>
        <w:top w:val="none" w:sz="0" w:space="0" w:color="auto"/>
      </w:pBdr>
      <w:rPr>
        <w:rStyle w:val="a5"/>
        <w:rFonts w:ascii="Garamond" w:hAnsi="Garamond"/>
        <w:sz w:val="18"/>
        <w:szCs w:val="18"/>
      </w:rPr>
    </w:pPr>
  </w:p>
  <w:p w14:paraId="1028DBAA" w14:textId="77777777" w:rsidR="00E80639" w:rsidRDefault="00E80639" w:rsidP="00B802F3">
    <w:pPr>
      <w:pStyle w:val="af"/>
      <w:pBdr>
        <w:top w:val="none" w:sz="0" w:space="0" w:color="auto"/>
      </w:pBdr>
      <w:rPr>
        <w:rStyle w:val="a5"/>
        <w:rFonts w:ascii="Garamond" w:hAnsi="Garamond"/>
        <w:sz w:val="18"/>
        <w:szCs w:val="18"/>
      </w:rPr>
    </w:pPr>
  </w:p>
  <w:p w14:paraId="0A7FC0BC" w14:textId="77777777" w:rsidR="00E80639" w:rsidRPr="0029276A" w:rsidRDefault="00E80639" w:rsidP="0029276A">
    <w:pPr>
      <w:pStyle w:val="af"/>
      <w:pBdr>
        <w:top w:val="none" w:sz="0" w:space="0" w:color="auto"/>
      </w:pBdr>
      <w:jc w:val="center"/>
      <w:rPr>
        <w:rFonts w:ascii="Times New Roman" w:hAnsi="Times New Roman"/>
        <w:b w:val="0"/>
        <w:sz w:val="22"/>
        <w:szCs w:val="22"/>
      </w:rPr>
    </w:pPr>
    <w:r>
      <w:rPr>
        <w:rFonts w:ascii="Garamond" w:hAnsi="Garamond"/>
        <w:b w:val="0"/>
        <w:noProof/>
        <w:szCs w:val="18"/>
        <w:lang w:val="en-US" w:eastAsia="zh-CN"/>
      </w:rPr>
      <mc:AlternateContent>
        <mc:Choice Requires="wps">
          <w:drawing>
            <wp:anchor distT="0" distB="0" distL="114300" distR="114300" simplePos="0" relativeHeight="251671552" behindDoc="0" locked="0" layoutInCell="1" allowOverlap="1" wp14:anchorId="614C5E69" wp14:editId="49CEC1D4">
              <wp:simplePos x="0" y="0"/>
              <wp:positionH relativeFrom="column">
                <wp:posOffset>-838200</wp:posOffset>
              </wp:positionH>
              <wp:positionV relativeFrom="paragraph">
                <wp:posOffset>96520</wp:posOffset>
              </wp:positionV>
              <wp:extent cx="726440" cy="451485"/>
              <wp:effectExtent l="3810" t="1270" r="3175" b="4445"/>
              <wp:wrapNone/>
              <wp:docPr id="4"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2492C" w14:textId="77777777" w:rsidR="00E80639" w:rsidRPr="00215486" w:rsidRDefault="00E80639" w:rsidP="00215486">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20</w:t>
                          </w:r>
                          <w:r w:rsidRPr="00215486">
                            <w:rPr>
                              <w:rStyle w:val="a5"/>
                              <w:rFonts w:ascii="Quicksand Book" w:hAnsi="Quicksand Book"/>
                              <w:sz w:val="28"/>
                              <w:szCs w:val="28"/>
                            </w:rPr>
                            <w:fldChar w:fldCharType="end"/>
                          </w:r>
                        </w:p>
                        <w:p w14:paraId="24FE0909" w14:textId="77777777" w:rsidR="00E80639" w:rsidRPr="00215486" w:rsidRDefault="00E8063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8" o:spid="_x0000_s1044" type="#_x0000_t202" style="position:absolute;left:0;text-align:left;margin-left:-66pt;margin-top:7.6pt;width:57.2pt;height:35.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" filled="f" stroked="f">
              <v:textbox>
                <w:txbxContent>
                  <w:p w14:paraId="5742492C" w14:textId="77777777" w:rsidR="00E80639" w:rsidRPr="00215486" w:rsidRDefault="00E80639" w:rsidP="00215486">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20</w:t>
                    </w:r>
                    <w:r w:rsidRPr="00215486">
                      <w:rPr>
                        <w:rStyle w:val="a5"/>
                        <w:rFonts w:ascii="Quicksand Book" w:hAnsi="Quicksand Book"/>
                        <w:sz w:val="28"/>
                        <w:szCs w:val="28"/>
                      </w:rPr>
                      <w:fldChar w:fldCharType="end"/>
                    </w:r>
                  </w:p>
                  <w:p w14:paraId="24FE0909" w14:textId="77777777" w:rsidR="00E80639" w:rsidRPr="00215486" w:rsidRDefault="00E80639"/>
                </w:txbxContent>
              </v:textbox>
            </v:shape>
          </w:pict>
        </mc:Fallback>
      </mc:AlternateContent>
    </w:r>
    <w:r>
      <w:rPr>
        <w:rFonts w:ascii="Garamond" w:hAnsi="Garamond"/>
        <w:b w:val="0"/>
        <w:noProof/>
        <w:szCs w:val="18"/>
        <w:lang w:val="en-US" w:eastAsia="zh-CN"/>
      </w:rPr>
      <mc:AlternateContent>
        <mc:Choice Requires="wps">
          <w:drawing>
            <wp:anchor distT="0" distB="0" distL="114300" distR="114300" simplePos="0" relativeHeight="251669504" behindDoc="0" locked="0" layoutInCell="1" allowOverlap="1" wp14:anchorId="1BEEBA22" wp14:editId="30677535">
              <wp:simplePos x="0" y="0"/>
              <wp:positionH relativeFrom="column">
                <wp:posOffset>-838200</wp:posOffset>
              </wp:positionH>
              <wp:positionV relativeFrom="paragraph">
                <wp:posOffset>1270</wp:posOffset>
              </wp:positionV>
              <wp:extent cx="726440" cy="629285"/>
              <wp:effectExtent l="3810" t="1270" r="3175" b="0"/>
              <wp:wrapNone/>
              <wp:docPr id="3"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w14:anchorId="4E17181E" id="Rectangle_x0020_46" o:spid="_x0000_s1026" style="position:absolute;margin-left:-66pt;margin-top:.1pt;width:57.2pt;height:49.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" fillcolor="#bfbfbf" stroked="f"/>
          </w:pict>
        </mc:Fallback>
      </mc:AlternateConten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57166275"/>
      <w:docPartObj>
        <w:docPartGallery w:val="Page Numbers (Bottom of Page)"/>
        <w:docPartUnique/>
      </w:docPartObj>
    </w:sdtPr>
    <w:sdtContent>
      <w:p w14:paraId="6A8B99D2" w14:textId="2290E03A" w:rsidR="00E80639" w:rsidRPr="009639ED" w:rsidRDefault="00E80639" w:rsidP="009639ED">
        <w:pPr>
          <w:pStyle w:val="af"/>
        </w:pPr>
        <w:r>
          <w:fldChar w:fldCharType="begin"/>
        </w:r>
        <w:r>
          <w:instrText>PAGE   \* MERGEFORMAT</w:instrText>
        </w:r>
        <w:r>
          <w:fldChar w:fldCharType="separate"/>
        </w:r>
        <w:r w:rsidR="00A16731" w:rsidRPr="00A16731">
          <w:rPr>
            <w:noProof/>
            <w:lang w:val="zh-CN" w:eastAsia="zh-CN"/>
          </w:rPr>
          <w:t>256</w:t>
        </w:r>
        <w:r>
          <w:fldChar w:fldCharType="end"/>
        </w:r>
      </w:p>
    </w:sdtContent>
  </w:sdt>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D4A207" w14:textId="77777777" w:rsidR="00E80639" w:rsidRDefault="00E80639" w:rsidP="00B802F3"/>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3DB79B" w14:textId="77777777" w:rsidR="00E80639" w:rsidRDefault="00E80639" w:rsidP="00E91396">
    <w:pPr>
      <w:pStyle w:val="af"/>
      <w:pBdr>
        <w:top w:val="none" w:sz="0" w:space="0" w:color="auto"/>
      </w:pBdr>
      <w:rPr>
        <w:rStyle w:val="a5"/>
        <w:rFonts w:ascii="Garamond" w:hAnsi="Garamond"/>
        <w:sz w:val="18"/>
        <w:szCs w:val="18"/>
      </w:rPr>
    </w:pPr>
  </w:p>
  <w:p w14:paraId="18B99AC4" w14:textId="77777777" w:rsidR="00E80639" w:rsidRDefault="00E80639" w:rsidP="00E91396">
    <w:pPr>
      <w:pStyle w:val="af"/>
      <w:pBdr>
        <w:top w:val="none" w:sz="0" w:space="0" w:color="auto"/>
      </w:pBdr>
      <w:rPr>
        <w:rStyle w:val="a5"/>
        <w:rFonts w:ascii="Garamond" w:hAnsi="Garamond"/>
        <w:sz w:val="18"/>
        <w:szCs w:val="18"/>
      </w:rPr>
    </w:pPr>
  </w:p>
  <w:p w14:paraId="2373026F" w14:textId="77777777" w:rsidR="00E80639" w:rsidRPr="00E91396" w:rsidRDefault="00E80639" w:rsidP="00E91396">
    <w:pPr>
      <w:pStyle w:val="af"/>
      <w:pBdr>
        <w:top w:val="none" w:sz="0" w:space="0" w:color="auto"/>
      </w:pBdr>
      <w:jc w:val="center"/>
      <w:rPr>
        <w:rFonts w:ascii="Times New Roman" w:hAnsi="Times New Roman"/>
        <w:b w:val="0"/>
        <w:sz w:val="22"/>
        <w:szCs w:val="22"/>
      </w:rPr>
    </w:pPr>
    <w:r>
      <w:rPr>
        <w:rFonts w:ascii="Times New Roman" w:hAnsi="Times New Roman"/>
        <w:b w:val="0"/>
        <w:noProof/>
        <w:sz w:val="22"/>
        <w:szCs w:val="22"/>
        <w:lang w:val="en-US" w:eastAsia="zh-CN"/>
      </w:rPr>
      <mc:AlternateContent>
        <mc:Choice Requires="wps">
          <w:drawing>
            <wp:anchor distT="0" distB="0" distL="114300" distR="114300" simplePos="0" relativeHeight="251686912" behindDoc="0" locked="0" layoutInCell="1" allowOverlap="1" wp14:anchorId="1884C4C7" wp14:editId="387DBAF8">
              <wp:simplePos x="0" y="0"/>
              <wp:positionH relativeFrom="column">
                <wp:posOffset>3940810</wp:posOffset>
              </wp:positionH>
              <wp:positionV relativeFrom="paragraph">
                <wp:posOffset>96520</wp:posOffset>
              </wp:positionV>
              <wp:extent cx="726440" cy="372110"/>
              <wp:effectExtent l="1270" t="0" r="0" b="0"/>
              <wp:wrapNone/>
              <wp:docPr id="38"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372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CE6BE4" w14:textId="77777777" w:rsidR="00E80639" w:rsidRPr="00215486" w:rsidRDefault="00E80639" w:rsidP="00ED0DF8">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7</w:t>
                          </w:r>
                          <w:r w:rsidRPr="00215486">
                            <w:rPr>
                              <w:rStyle w:val="a5"/>
                              <w:rFonts w:ascii="Quicksand Book" w:hAnsi="Quicksand Book"/>
                              <w:sz w:val="28"/>
                              <w:szCs w:val="28"/>
                            </w:rPr>
                            <w:fldChar w:fldCharType="end"/>
                          </w:r>
                        </w:p>
                        <w:p w14:paraId="610DD3DA" w14:textId="77777777" w:rsidR="00E80639" w:rsidRPr="00215486" w:rsidRDefault="00E80639" w:rsidP="00ED0DF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1" o:spid="_x0000_s1039" type="#_x0000_t202" style="position:absolute;left:0;text-align:left;margin-left:310.3pt;margin-top:7.6pt;width:57.2pt;height:29.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" filled="f" stroked="f">
              <v:textbox>
                <w:txbxContent>
                  <w:p w14:paraId="43CE6BE4" w14:textId="77777777" w:rsidR="00E80639" w:rsidRPr="00215486" w:rsidRDefault="00E80639" w:rsidP="00ED0DF8">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7</w:t>
                    </w:r>
                    <w:r w:rsidRPr="00215486">
                      <w:rPr>
                        <w:rStyle w:val="a5"/>
                        <w:rFonts w:ascii="Quicksand Book" w:hAnsi="Quicksand Book"/>
                        <w:sz w:val="28"/>
                        <w:szCs w:val="28"/>
                      </w:rPr>
                      <w:fldChar w:fldCharType="end"/>
                    </w:r>
                  </w:p>
                  <w:p w14:paraId="610DD3DA" w14:textId="77777777" w:rsidR="00E80639" w:rsidRPr="00215486" w:rsidRDefault="00E80639" w:rsidP="00ED0DF8"/>
                </w:txbxContent>
              </v:textbox>
            </v:shape>
          </w:pict>
        </mc:Fallback>
      </mc:AlternateContent>
    </w:r>
    <w:r>
      <w:rPr>
        <w:rFonts w:ascii="Garamond" w:hAnsi="Garamond"/>
        <w:b w:val="0"/>
        <w:noProof/>
        <w:szCs w:val="18"/>
        <w:lang w:val="en-US" w:eastAsia="zh-CN"/>
      </w:rPr>
      <mc:AlternateContent>
        <mc:Choice Requires="wps">
          <w:drawing>
            <wp:anchor distT="0" distB="0" distL="114300" distR="114300" simplePos="0" relativeHeight="251684864" behindDoc="0" locked="0" layoutInCell="1" allowOverlap="1" wp14:anchorId="4A7A8A2B" wp14:editId="5A1377CD">
              <wp:simplePos x="0" y="0"/>
              <wp:positionH relativeFrom="column">
                <wp:posOffset>3940810</wp:posOffset>
              </wp:positionH>
              <wp:positionV relativeFrom="paragraph">
                <wp:posOffset>-5080</wp:posOffset>
              </wp:positionV>
              <wp:extent cx="726440" cy="629285"/>
              <wp:effectExtent l="1270" t="2540" r="0" b="0"/>
              <wp:wrapNone/>
              <wp:docPr id="37"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w14:anchorId="35160904" id="Rectangle_x0020_59" o:spid="_x0000_s1026" style="position:absolute;margin-left:310.3pt;margin-top:-.35pt;width:57.2pt;height:49.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" fillcolor="#bfbfbf" stroked="f"/>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03E5AF" w14:textId="77777777" w:rsidR="00E80639" w:rsidRDefault="00E80639" w:rsidP="00B802F3"/>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1516228"/>
      <w:docPartObj>
        <w:docPartGallery w:val="Page Numbers (Bottom of Page)"/>
        <w:docPartUnique/>
      </w:docPartObj>
    </w:sdtPr>
    <w:sdtContent>
      <w:p w14:paraId="258CF205" w14:textId="23332AB7" w:rsidR="00E80639" w:rsidRDefault="00E80639" w:rsidP="00B802F3">
        <w:pPr>
          <w:pStyle w:val="af"/>
        </w:pPr>
        <w:r>
          <w:fldChar w:fldCharType="begin"/>
        </w:r>
        <w:r>
          <w:instrText>PAGE   \* MERGEFORMAT</w:instrText>
        </w:r>
        <w:r>
          <w:fldChar w:fldCharType="separate"/>
        </w:r>
        <w:r w:rsidRPr="003D4790">
          <w:rPr>
            <w:noProof/>
            <w:lang w:val="zh-CN" w:eastAsia="zh-CN"/>
          </w:rPr>
          <w:t>ii</w:t>
        </w:r>
        <w: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0560223"/>
      <w:docPartObj>
        <w:docPartGallery w:val="Page Numbers (Bottom of Page)"/>
        <w:docPartUnique/>
      </w:docPartObj>
    </w:sdtPr>
    <w:sdtContent>
      <w:p w14:paraId="0C06B6DF" w14:textId="02F6F870" w:rsidR="00E80639" w:rsidRDefault="00E80639" w:rsidP="009639ED">
        <w:r>
          <w:fldChar w:fldCharType="begin"/>
        </w:r>
        <w:r>
          <w:instrText>PAGE   \* MERGEFORMAT</w:instrText>
        </w:r>
        <w:r>
          <w:fldChar w:fldCharType="separate"/>
        </w:r>
        <w:r w:rsidR="00A16731" w:rsidRPr="00A16731">
          <w:rPr>
            <w:noProof/>
            <w:lang w:val="zh-CN" w:eastAsia="zh-CN"/>
          </w:rPr>
          <w:t>ii</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C8BD40" w14:textId="77777777" w:rsidR="00E80639" w:rsidRDefault="00E80639" w:rsidP="00B802F3"/>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F57351" w14:textId="77777777" w:rsidR="00E80639" w:rsidRDefault="00E80639" w:rsidP="00B802F3">
    <w:pPr>
      <w:pStyle w:val="af"/>
      <w:pBdr>
        <w:top w:val="none" w:sz="0" w:space="0" w:color="auto"/>
      </w:pBdr>
      <w:rPr>
        <w:rStyle w:val="a5"/>
        <w:rFonts w:ascii="Garamond" w:hAnsi="Garamond"/>
        <w:sz w:val="18"/>
        <w:szCs w:val="18"/>
      </w:rPr>
    </w:pPr>
  </w:p>
  <w:p w14:paraId="0A55C6F7" w14:textId="77777777" w:rsidR="00E80639" w:rsidRDefault="00E80639" w:rsidP="00B802F3">
    <w:pPr>
      <w:pStyle w:val="af"/>
      <w:pBdr>
        <w:top w:val="none" w:sz="0" w:space="0" w:color="auto"/>
      </w:pBdr>
      <w:rPr>
        <w:rStyle w:val="a5"/>
        <w:rFonts w:ascii="Garamond" w:hAnsi="Garamond"/>
        <w:sz w:val="18"/>
        <w:szCs w:val="18"/>
      </w:rPr>
    </w:pPr>
  </w:p>
  <w:p w14:paraId="17BEB1B9" w14:textId="77777777" w:rsidR="00E80639" w:rsidRPr="0029276A" w:rsidRDefault="00E80639" w:rsidP="0029276A">
    <w:pPr>
      <w:pStyle w:val="af"/>
      <w:pBdr>
        <w:top w:val="none" w:sz="0" w:space="0" w:color="auto"/>
      </w:pBdr>
      <w:jc w:val="center"/>
      <w:rPr>
        <w:rFonts w:ascii="Times New Roman" w:hAnsi="Times New Roman"/>
        <w:b w:val="0"/>
        <w:sz w:val="22"/>
        <w:szCs w:val="22"/>
      </w:rPr>
    </w:pPr>
    <w:r>
      <w:rPr>
        <w:rFonts w:ascii="Garamond" w:hAnsi="Garamond"/>
        <w:b w:val="0"/>
        <w:noProof/>
        <w:szCs w:val="18"/>
        <w:lang w:val="en-US" w:eastAsia="zh-CN"/>
      </w:rPr>
      <mc:AlternateContent>
        <mc:Choice Requires="wps">
          <w:drawing>
            <wp:anchor distT="0" distB="0" distL="114300" distR="114300" simplePos="0" relativeHeight="251678720" behindDoc="0" locked="0" layoutInCell="1" allowOverlap="1" wp14:anchorId="690F0455" wp14:editId="00262E17">
              <wp:simplePos x="0" y="0"/>
              <wp:positionH relativeFrom="column">
                <wp:posOffset>-838200</wp:posOffset>
              </wp:positionH>
              <wp:positionV relativeFrom="paragraph">
                <wp:posOffset>96520</wp:posOffset>
              </wp:positionV>
              <wp:extent cx="726440" cy="451485"/>
              <wp:effectExtent l="3810" t="0" r="3175" b="0"/>
              <wp:wrapNone/>
              <wp:docPr id="3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78559D" w14:textId="77777777" w:rsidR="00E80639" w:rsidRPr="00215486" w:rsidRDefault="00E80639" w:rsidP="00215486">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6</w:t>
                          </w:r>
                          <w:r w:rsidRPr="00215486">
                            <w:rPr>
                              <w:rStyle w:val="a5"/>
                              <w:rFonts w:ascii="Quicksand Book" w:hAnsi="Quicksand Book"/>
                              <w:sz w:val="28"/>
                              <w:szCs w:val="28"/>
                            </w:rPr>
                            <w:fldChar w:fldCharType="end"/>
                          </w:r>
                        </w:p>
                        <w:p w14:paraId="0A79324B" w14:textId="77777777" w:rsidR="00E80639" w:rsidRPr="00215486" w:rsidRDefault="00E8063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4" o:spid="_x0000_s1040" type="#_x0000_t202" style="position:absolute;left:0;text-align:left;margin-left:-66pt;margin-top:7.6pt;width:57.2pt;height:35.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DdZtw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" filled="f" stroked="f">
              <v:textbox>
                <w:txbxContent>
                  <w:p w14:paraId="1378559D" w14:textId="77777777" w:rsidR="00E80639" w:rsidRPr="00215486" w:rsidRDefault="00E80639" w:rsidP="00215486">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6</w:t>
                    </w:r>
                    <w:r w:rsidRPr="00215486">
                      <w:rPr>
                        <w:rStyle w:val="a5"/>
                        <w:rFonts w:ascii="Quicksand Book" w:hAnsi="Quicksand Book"/>
                        <w:sz w:val="28"/>
                        <w:szCs w:val="28"/>
                      </w:rPr>
                      <w:fldChar w:fldCharType="end"/>
                    </w:r>
                  </w:p>
                  <w:p w14:paraId="0A79324B" w14:textId="77777777" w:rsidR="00E80639" w:rsidRPr="00215486" w:rsidRDefault="00E80639"/>
                </w:txbxContent>
              </v:textbox>
            </v:shape>
          </w:pict>
        </mc:Fallback>
      </mc:AlternateContent>
    </w:r>
    <w:r>
      <w:rPr>
        <w:rFonts w:ascii="Garamond" w:hAnsi="Garamond"/>
        <w:b w:val="0"/>
        <w:noProof/>
        <w:szCs w:val="18"/>
        <w:lang w:val="en-US" w:eastAsia="zh-CN"/>
      </w:rPr>
      <mc:AlternateContent>
        <mc:Choice Requires="wps">
          <w:drawing>
            <wp:anchor distT="0" distB="0" distL="114300" distR="114300" simplePos="0" relativeHeight="251676672" behindDoc="0" locked="0" layoutInCell="1" allowOverlap="1" wp14:anchorId="53C2C979" wp14:editId="72B80BBC">
              <wp:simplePos x="0" y="0"/>
              <wp:positionH relativeFrom="column">
                <wp:posOffset>-838200</wp:posOffset>
              </wp:positionH>
              <wp:positionV relativeFrom="paragraph">
                <wp:posOffset>1270</wp:posOffset>
              </wp:positionV>
              <wp:extent cx="726440" cy="629285"/>
              <wp:effectExtent l="3810" t="0" r="3175" b="0"/>
              <wp:wrapNone/>
              <wp:docPr id="33"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w14:anchorId="752BC7A4" id="Rectangle_x0020_52" o:spid="_x0000_s1026" style="position:absolute;margin-left:-66pt;margin-top:.1pt;width:57.2pt;height:49.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" fillcolor="#bfbfbf" stroked="f"/>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F6783A" w14:textId="77777777" w:rsidR="00E80639" w:rsidRDefault="00E80639" w:rsidP="00E91396">
    <w:pPr>
      <w:pStyle w:val="af"/>
      <w:pBdr>
        <w:top w:val="none" w:sz="0" w:space="0" w:color="auto"/>
      </w:pBdr>
      <w:rPr>
        <w:rStyle w:val="a5"/>
        <w:rFonts w:ascii="Garamond" w:hAnsi="Garamond"/>
        <w:sz w:val="18"/>
        <w:szCs w:val="18"/>
      </w:rPr>
    </w:pPr>
  </w:p>
  <w:p w14:paraId="0B6F2F80" w14:textId="77777777" w:rsidR="00E80639" w:rsidRDefault="00E80639" w:rsidP="00E91396">
    <w:pPr>
      <w:pStyle w:val="af"/>
      <w:pBdr>
        <w:top w:val="none" w:sz="0" w:space="0" w:color="auto"/>
      </w:pBdr>
      <w:rPr>
        <w:rStyle w:val="a5"/>
        <w:rFonts w:ascii="Garamond" w:hAnsi="Garamond"/>
        <w:sz w:val="18"/>
        <w:szCs w:val="18"/>
      </w:rPr>
    </w:pPr>
  </w:p>
  <w:p w14:paraId="437E00AA" w14:textId="77777777" w:rsidR="00E80639" w:rsidRPr="00E91396" w:rsidRDefault="00E80639" w:rsidP="00E91396">
    <w:pPr>
      <w:pStyle w:val="af"/>
      <w:pBdr>
        <w:top w:val="none" w:sz="0" w:space="0" w:color="auto"/>
      </w:pBdr>
      <w:jc w:val="center"/>
      <w:rPr>
        <w:rFonts w:ascii="Times New Roman" w:hAnsi="Times New Roman"/>
        <w:b w:val="0"/>
        <w:sz w:val="22"/>
        <w:szCs w:val="22"/>
      </w:rPr>
    </w:pPr>
    <w:r>
      <w:rPr>
        <w:rFonts w:ascii="Times New Roman" w:hAnsi="Times New Roman"/>
        <w:b w:val="0"/>
        <w:noProof/>
        <w:sz w:val="22"/>
        <w:szCs w:val="22"/>
        <w:lang w:val="en-US" w:eastAsia="zh-CN"/>
      </w:rPr>
      <mc:AlternateContent>
        <mc:Choice Requires="wps">
          <w:drawing>
            <wp:anchor distT="0" distB="0" distL="114300" distR="114300" simplePos="0" relativeHeight="251679744" behindDoc="0" locked="0" layoutInCell="1" allowOverlap="1" wp14:anchorId="19A71F4A" wp14:editId="3B681441">
              <wp:simplePos x="0" y="0"/>
              <wp:positionH relativeFrom="column">
                <wp:posOffset>3940810</wp:posOffset>
              </wp:positionH>
              <wp:positionV relativeFrom="paragraph">
                <wp:posOffset>96520</wp:posOffset>
              </wp:positionV>
              <wp:extent cx="726440" cy="372110"/>
              <wp:effectExtent l="1270" t="0" r="0" b="0"/>
              <wp:wrapNone/>
              <wp:docPr id="32"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372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959C7F" w14:textId="77777777" w:rsidR="00E80639" w:rsidRPr="00215486" w:rsidRDefault="00E80639" w:rsidP="00ED0DF8">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7</w:t>
                          </w:r>
                          <w:r w:rsidRPr="00215486">
                            <w:rPr>
                              <w:rStyle w:val="a5"/>
                              <w:rFonts w:ascii="Quicksand Book" w:hAnsi="Quicksand Book"/>
                              <w:sz w:val="28"/>
                              <w:szCs w:val="28"/>
                            </w:rPr>
                            <w:fldChar w:fldCharType="end"/>
                          </w:r>
                        </w:p>
                        <w:p w14:paraId="63A15ACC" w14:textId="77777777" w:rsidR="00E80639" w:rsidRPr="00215486" w:rsidRDefault="00E80639" w:rsidP="00ED0DF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5" o:spid="_x0000_s1041" type="#_x0000_t202" style="position:absolute;left:0;text-align:left;margin-left:310.3pt;margin-top:7.6pt;width:57.2pt;height:29.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" filled="f" stroked="f">
              <v:textbox>
                <w:txbxContent>
                  <w:p w14:paraId="01959C7F" w14:textId="77777777" w:rsidR="00E80639" w:rsidRPr="00215486" w:rsidRDefault="00E80639" w:rsidP="00ED0DF8">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7</w:t>
                    </w:r>
                    <w:r w:rsidRPr="00215486">
                      <w:rPr>
                        <w:rStyle w:val="a5"/>
                        <w:rFonts w:ascii="Quicksand Book" w:hAnsi="Quicksand Book"/>
                        <w:sz w:val="28"/>
                        <w:szCs w:val="28"/>
                      </w:rPr>
                      <w:fldChar w:fldCharType="end"/>
                    </w:r>
                  </w:p>
                  <w:p w14:paraId="63A15ACC" w14:textId="77777777" w:rsidR="00E80639" w:rsidRPr="00215486" w:rsidRDefault="00E80639" w:rsidP="00ED0DF8"/>
                </w:txbxContent>
              </v:textbox>
            </v:shape>
          </w:pict>
        </mc:Fallback>
      </mc:AlternateContent>
    </w:r>
    <w:r>
      <w:rPr>
        <w:rFonts w:ascii="Garamond" w:hAnsi="Garamond"/>
        <w:b w:val="0"/>
        <w:noProof/>
        <w:szCs w:val="18"/>
        <w:lang w:val="en-US" w:eastAsia="zh-CN"/>
      </w:rPr>
      <mc:AlternateContent>
        <mc:Choice Requires="wps">
          <w:drawing>
            <wp:anchor distT="0" distB="0" distL="114300" distR="114300" simplePos="0" relativeHeight="251677696" behindDoc="0" locked="0" layoutInCell="1" allowOverlap="1" wp14:anchorId="22DDC833" wp14:editId="3156040D">
              <wp:simplePos x="0" y="0"/>
              <wp:positionH relativeFrom="column">
                <wp:posOffset>3940810</wp:posOffset>
              </wp:positionH>
              <wp:positionV relativeFrom="paragraph">
                <wp:posOffset>-5080</wp:posOffset>
              </wp:positionV>
              <wp:extent cx="726440" cy="629285"/>
              <wp:effectExtent l="1270" t="2540" r="0" b="0"/>
              <wp:wrapNone/>
              <wp:docPr id="31"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w14:anchorId="25E5F361" id="Rectangle_x0020_53" o:spid="_x0000_s1026" style="position:absolute;margin-left:310.3pt;margin-top:-.35pt;width:57.2pt;height:49.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" fillcolor="#bfbfbf" stroked="f"/>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FD225C" w14:textId="77777777" w:rsidR="00E80639" w:rsidRDefault="00E80639" w:rsidP="00B802F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98779BA" w14:textId="77777777" w:rsidR="00E80639" w:rsidRDefault="00E80639" w:rsidP="00B802F3">
      <w:r>
        <w:separator/>
      </w:r>
    </w:p>
  </w:footnote>
  <w:footnote w:type="continuationSeparator" w:id="0">
    <w:p w14:paraId="2E8BDBBA" w14:textId="77777777" w:rsidR="00E80639" w:rsidRDefault="00E80639" w:rsidP="00B802F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100C32" w14:textId="77777777" w:rsidR="00E80639" w:rsidRDefault="00E80639" w:rsidP="00215486">
    <w:pPr>
      <w:spacing w:line="240" w:lineRule="auto"/>
      <w:jc w:val="left"/>
      <w:rPr>
        <w:rFonts w:ascii="Quicksand" w:hAnsi="Quicksand" w:cs="Guardian Egyp Medium"/>
        <w:b/>
        <w:color w:val="000000"/>
        <w:spacing w:val="22"/>
        <w:sz w:val="32"/>
        <w:szCs w:val="32"/>
        <w:lang w:eastAsia="en-US"/>
      </w:rPr>
    </w:pPr>
    <w:r>
      <w:rPr>
        <w:rFonts w:ascii="Quicksand" w:hAnsi="Quicksand"/>
        <w:b/>
        <w:noProof/>
        <w:spacing w:val="20"/>
        <w:sz w:val="32"/>
        <w:szCs w:val="32"/>
        <w:lang w:eastAsia="zh-CN"/>
      </w:rPr>
      <mc:AlternateContent>
        <mc:Choice Requires="wps">
          <w:drawing>
            <wp:anchor distT="0" distB="0" distL="114300" distR="114300" simplePos="0" relativeHeight="251682816" behindDoc="1" locked="0" layoutInCell="1" allowOverlap="1" wp14:anchorId="7F1234F2" wp14:editId="78862916">
              <wp:simplePos x="0" y="0"/>
              <wp:positionH relativeFrom="column">
                <wp:posOffset>635</wp:posOffset>
              </wp:positionH>
              <wp:positionV relativeFrom="paragraph">
                <wp:posOffset>22225</wp:posOffset>
              </wp:positionV>
              <wp:extent cx="4126865" cy="340360"/>
              <wp:effectExtent l="13970" t="10795" r="12065" b="10795"/>
              <wp:wrapNone/>
              <wp:docPr id="42"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6865" cy="34036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w14:anchorId="30998598" id="Rectangle_x0020_57" o:spid="_x0000_s1026" style="position:absolute;margin-left:.05pt;margin-top:1.75pt;width:324.95pt;height:26.8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" strokecolor="white"/>
          </w:pict>
        </mc:Fallback>
      </mc:AlternateContent>
    </w:r>
    <w:r>
      <w:rPr>
        <w:rFonts w:ascii="Quicksand" w:hAnsi="Quicksand"/>
        <w:b/>
        <w:noProof/>
        <w:spacing w:val="20"/>
        <w:sz w:val="32"/>
        <w:szCs w:val="32"/>
        <w:lang w:eastAsia="en-US"/>
      </w:rPr>
      <w:t>AUTHOR</w:t>
    </w:r>
  </w:p>
  <w:p w14:paraId="2AB0AE16" w14:textId="77777777" w:rsidR="00E80639" w:rsidRPr="00215486" w:rsidRDefault="00E80639" w:rsidP="00215486">
    <w:pPr>
      <w:spacing w:line="240" w:lineRule="auto"/>
      <w:jc w:val="left"/>
      <w:rPr>
        <w:rFonts w:ascii="Quicksand" w:hAnsi="Quicksand" w:cs="Guardian Egyp Medium"/>
        <w:b/>
        <w:color w:val="000000"/>
        <w:spacing w:val="22"/>
        <w:sz w:val="32"/>
        <w:szCs w:val="32"/>
        <w:lang w:eastAsia="en-US"/>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B22CE8" w14:textId="77777777" w:rsidR="00E80639" w:rsidRPr="00215486" w:rsidRDefault="00E80639" w:rsidP="00215486">
    <w:pPr>
      <w:spacing w:line="240" w:lineRule="auto"/>
      <w:jc w:val="left"/>
      <w:rPr>
        <w:rFonts w:ascii="Quicksand" w:hAnsi="Quicksand" w:cs="Guardian Egyp Medium"/>
        <w:b/>
        <w:color w:val="000000"/>
        <w:spacing w:val="22"/>
        <w:sz w:val="32"/>
        <w:szCs w:val="32"/>
        <w:lang w:eastAsia="en-US"/>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210735" w14:textId="77777777" w:rsidR="00E80639" w:rsidRPr="009639ED" w:rsidRDefault="00E80639" w:rsidP="009639ED">
    <w:pPr>
      <w:pStyle w:val="ae"/>
      <w:pBdr>
        <w:bottom w:val="none" w:sz="0" w:space="0" w:color="auto"/>
      </w:pBd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F5CF00" w14:textId="77777777" w:rsidR="00E80639" w:rsidRDefault="00E80639" w:rsidP="00B802F3"/>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25A9ED" w14:textId="77777777" w:rsidR="00E80639" w:rsidRPr="00F975E8" w:rsidRDefault="00E80639" w:rsidP="00215486">
    <w:pPr>
      <w:spacing w:line="240" w:lineRule="auto"/>
      <w:jc w:val="left"/>
      <w:rPr>
        <w:rFonts w:ascii="Quicksand" w:hAnsi="Quicksand" w:cs="Guardian Egyp Medium"/>
        <w:b/>
        <w:color w:val="000000"/>
        <w:sz w:val="32"/>
        <w:szCs w:val="32"/>
        <w:lang w:eastAsia="en-US"/>
      </w:rPr>
    </w:pPr>
    <w:r>
      <w:rPr>
        <w:rFonts w:ascii="Quicksand" w:hAnsi="Quicksand"/>
        <w:b/>
        <w:noProof/>
        <w:sz w:val="32"/>
        <w:szCs w:val="32"/>
        <w:lang w:eastAsia="zh-CN"/>
      </w:rPr>
      <mc:AlternateContent>
        <mc:Choice Requires="wps">
          <w:drawing>
            <wp:anchor distT="0" distB="0" distL="114300" distR="114300" simplePos="0" relativeHeight="251650048" behindDoc="1" locked="0" layoutInCell="1" allowOverlap="1" wp14:anchorId="44F704AD" wp14:editId="537B38AA">
              <wp:simplePos x="0" y="0"/>
              <wp:positionH relativeFrom="column">
                <wp:posOffset>635</wp:posOffset>
              </wp:positionH>
              <wp:positionV relativeFrom="paragraph">
                <wp:posOffset>22225</wp:posOffset>
              </wp:positionV>
              <wp:extent cx="4126865" cy="340360"/>
              <wp:effectExtent l="6350" t="10795" r="10160" b="10795"/>
              <wp:wrapNone/>
              <wp:docPr id="24"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6865" cy="34036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w14:anchorId="4F71AF7F" id="Rectangle_x0020_27" o:spid="_x0000_s1026" style="position:absolute;margin-left:.05pt;margin-top:1.75pt;width:324.95pt;height:26.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" strokecolor="white"/>
          </w:pict>
        </mc:Fallback>
      </mc:AlternateContent>
    </w:r>
    <w:r w:rsidRPr="00F975E8">
      <w:rPr>
        <w:rFonts w:ascii="Quicksand" w:hAnsi="Quicksand"/>
        <w:b/>
        <w:noProof/>
        <w:sz w:val="32"/>
        <w:szCs w:val="32"/>
        <w:lang w:eastAsia="en-US"/>
      </w:rPr>
      <w:t>AUTHOR</w:t>
    </w:r>
    <w:r>
      <w:rPr>
        <w:rFonts w:ascii="Quicksand" w:hAnsi="Quicksand"/>
        <w:b/>
        <w:noProof/>
        <w:sz w:val="32"/>
        <w:szCs w:val="32"/>
        <w:lang w:eastAsia="en-US"/>
      </w:rPr>
      <w:t xml:space="preserve"> NAME</w:t>
    </w:r>
  </w:p>
  <w:p w14:paraId="12F4EE2C" w14:textId="77777777" w:rsidR="00E80639" w:rsidRPr="00215486" w:rsidRDefault="00E80639" w:rsidP="00215486">
    <w:pPr>
      <w:spacing w:line="240" w:lineRule="auto"/>
      <w:jc w:val="left"/>
      <w:rPr>
        <w:rFonts w:ascii="Quicksand" w:hAnsi="Quicksand" w:cs="Guardian Egyp Medium"/>
        <w:b/>
        <w:color w:val="000000"/>
        <w:spacing w:val="22"/>
        <w:sz w:val="32"/>
        <w:szCs w:val="32"/>
        <w:lang w:eastAsia="en-US"/>
      </w:rP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114F49" w14:textId="77777777" w:rsidR="00E80639" w:rsidRPr="009639ED" w:rsidRDefault="00E80639" w:rsidP="009639ED">
    <w:pPr>
      <w:pStyle w:val="ae"/>
      <w:pBdr>
        <w:bottom w:val="none" w:sz="0" w:space="0" w:color="auto"/>
      </w:pBd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1B954D" w14:textId="77777777" w:rsidR="00E80639" w:rsidRDefault="00E80639" w:rsidP="00B802F3"/>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A8F5DA" w14:textId="77777777" w:rsidR="00E80639" w:rsidRDefault="00E80639" w:rsidP="00215486">
    <w:pPr>
      <w:spacing w:line="240" w:lineRule="auto"/>
      <w:jc w:val="left"/>
      <w:rPr>
        <w:rFonts w:ascii="Quicksand" w:hAnsi="Quicksand" w:cs="Guardian Egyp Medium"/>
        <w:b/>
        <w:color w:val="000000"/>
        <w:spacing w:val="22"/>
        <w:sz w:val="32"/>
        <w:szCs w:val="32"/>
        <w:lang w:eastAsia="en-US"/>
      </w:rPr>
    </w:pPr>
    <w:r>
      <w:rPr>
        <w:rFonts w:ascii="Quicksand" w:hAnsi="Quicksand"/>
        <w:b/>
        <w:noProof/>
        <w:spacing w:val="20"/>
        <w:sz w:val="32"/>
        <w:szCs w:val="32"/>
        <w:lang w:eastAsia="zh-CN"/>
      </w:rPr>
      <mc:AlternateContent>
        <mc:Choice Requires="wps">
          <w:drawing>
            <wp:anchor distT="0" distB="0" distL="114300" distR="114300" simplePos="0" relativeHeight="251668480" behindDoc="1" locked="0" layoutInCell="1" allowOverlap="1" wp14:anchorId="5D1A4A61" wp14:editId="54A4661F">
              <wp:simplePos x="0" y="0"/>
              <wp:positionH relativeFrom="column">
                <wp:posOffset>635</wp:posOffset>
              </wp:positionH>
              <wp:positionV relativeFrom="paragraph">
                <wp:posOffset>22225</wp:posOffset>
              </wp:positionV>
              <wp:extent cx="4126865" cy="340360"/>
              <wp:effectExtent l="13970" t="6985" r="12065" b="5080"/>
              <wp:wrapNone/>
              <wp:docPr id="6"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6865" cy="34036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w14:anchorId="5AFA13B4" id="Rectangle_x0020_45" o:spid="_x0000_s1026" style="position:absolute;margin-left:.05pt;margin-top:1.75pt;width:324.95pt;height:26.8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" strokecolor="white"/>
          </w:pict>
        </mc:Fallback>
      </mc:AlternateContent>
    </w:r>
    <w:r>
      <w:rPr>
        <w:rFonts w:ascii="Quicksand" w:hAnsi="Quicksand"/>
        <w:b/>
        <w:noProof/>
        <w:spacing w:val="20"/>
        <w:sz w:val="32"/>
        <w:szCs w:val="32"/>
        <w:lang w:eastAsia="en-US"/>
      </w:rPr>
      <w:t>AUTHOR</w:t>
    </w:r>
  </w:p>
  <w:p w14:paraId="2DEC8C2E" w14:textId="77777777" w:rsidR="00E80639" w:rsidRPr="00215486" w:rsidRDefault="00E80639" w:rsidP="00215486">
    <w:pPr>
      <w:spacing w:line="240" w:lineRule="auto"/>
      <w:jc w:val="left"/>
      <w:rPr>
        <w:rFonts w:ascii="Quicksand" w:hAnsi="Quicksand" w:cs="Guardian Egyp Medium"/>
        <w:b/>
        <w:color w:val="000000"/>
        <w:spacing w:val="22"/>
        <w:sz w:val="32"/>
        <w:szCs w:val="32"/>
        <w:lang w:eastAsia="en-US"/>
      </w:rP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5F9266" w14:textId="77777777" w:rsidR="00E80639" w:rsidRPr="009639ED" w:rsidRDefault="00E80639" w:rsidP="009639ED">
    <w:pPr>
      <w:pStyle w:val="ae"/>
      <w:pBdr>
        <w:bottom w:val="none" w:sz="0" w:space="0" w:color="auto"/>
      </w:pBd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46335F" w14:textId="77777777" w:rsidR="00E80639" w:rsidRDefault="00E80639" w:rsidP="00B802F3"/>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7AF14D" w14:textId="77777777" w:rsidR="00E80639" w:rsidRDefault="00E80639" w:rsidP="00215486">
    <w:pPr>
      <w:spacing w:line="240" w:lineRule="auto"/>
      <w:jc w:val="right"/>
      <w:rPr>
        <w:rFonts w:ascii="Quicksand" w:hAnsi="Quicksand" w:cs="Guardian Egyp Medium"/>
        <w:b/>
        <w:color w:val="000000"/>
        <w:spacing w:val="22"/>
        <w:sz w:val="32"/>
        <w:szCs w:val="32"/>
        <w:lang w:eastAsia="en-US"/>
      </w:rPr>
    </w:pPr>
    <w:r>
      <w:rPr>
        <w:rFonts w:ascii="Quicksand" w:hAnsi="Quicksand"/>
        <w:b/>
        <w:noProof/>
        <w:spacing w:val="20"/>
        <w:sz w:val="32"/>
        <w:szCs w:val="32"/>
        <w:lang w:eastAsia="zh-CN"/>
      </w:rPr>
      <mc:AlternateContent>
        <mc:Choice Requires="wps">
          <w:drawing>
            <wp:anchor distT="0" distB="0" distL="114300" distR="114300" simplePos="0" relativeHeight="251681792" behindDoc="1" locked="0" layoutInCell="1" allowOverlap="1" wp14:anchorId="4DE336E3" wp14:editId="20BD9316">
              <wp:simplePos x="0" y="0"/>
              <wp:positionH relativeFrom="column">
                <wp:posOffset>635</wp:posOffset>
              </wp:positionH>
              <wp:positionV relativeFrom="paragraph">
                <wp:posOffset>22225</wp:posOffset>
              </wp:positionV>
              <wp:extent cx="4126865" cy="340360"/>
              <wp:effectExtent l="13970" t="10795" r="12065" b="10795"/>
              <wp:wrapNone/>
              <wp:docPr id="41"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6865" cy="34036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w14:anchorId="361110D3" id="Rectangle_x0020_56" o:spid="_x0000_s1026" style="position:absolute;margin-left:.05pt;margin-top:1.75pt;width:324.95pt;height:26.8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" strokecolor="white"/>
          </w:pict>
        </mc:Fallback>
      </mc:AlternateContent>
    </w:r>
    <w:r>
      <w:rPr>
        <w:rFonts w:ascii="Quicksand" w:hAnsi="Quicksand" w:cs="Guardian Egyp Medium"/>
        <w:b/>
        <w:color w:val="000000"/>
        <w:spacing w:val="22"/>
        <w:sz w:val="32"/>
        <w:szCs w:val="32"/>
        <w:lang w:eastAsia="en-US"/>
      </w:rPr>
      <w:t>BOOK TITLE</w:t>
    </w:r>
  </w:p>
  <w:p w14:paraId="1C87C79B" w14:textId="77777777" w:rsidR="00E80639" w:rsidRPr="00215486" w:rsidRDefault="00E80639" w:rsidP="00215486">
    <w:pPr>
      <w:spacing w:line="240" w:lineRule="auto"/>
      <w:jc w:val="right"/>
      <w:rPr>
        <w:rFonts w:ascii="Quicksand" w:hAnsi="Quicksand" w:cs="Guardian Egyp Medium"/>
        <w:b/>
        <w:color w:val="000000"/>
        <w:spacing w:val="22"/>
        <w:sz w:val="32"/>
        <w:szCs w:val="32"/>
        <w:lang w:eastAsia="en-U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2946C6" w14:textId="77777777" w:rsidR="00E80639" w:rsidRDefault="00E80639" w:rsidP="00B802F3"/>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3589B" w14:textId="77777777" w:rsidR="00E80639" w:rsidRPr="00F800DF" w:rsidRDefault="00E80639" w:rsidP="00B802F3">
    <w:pPr>
      <w:pStyle w:val="ae"/>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EE97EC" w14:textId="77777777" w:rsidR="00E80639" w:rsidRPr="001A49BF" w:rsidRDefault="00E80639" w:rsidP="001A49BF">
    <w:pPr>
      <w:pStyle w:val="ae"/>
      <w:pBdr>
        <w:bottom w:val="none" w:sz="0" w:space="0" w:color="auto"/>
      </w:pBd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B53C10" w14:textId="77777777" w:rsidR="00E80639" w:rsidRDefault="00E80639" w:rsidP="00B802F3"/>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816641" w14:textId="77777777" w:rsidR="00E80639" w:rsidRDefault="00E80639" w:rsidP="00215486">
    <w:pPr>
      <w:spacing w:line="240" w:lineRule="auto"/>
      <w:jc w:val="left"/>
      <w:rPr>
        <w:rFonts w:ascii="Quicksand" w:hAnsi="Quicksand" w:cs="Guardian Egyp Medium"/>
        <w:b/>
        <w:color w:val="000000"/>
        <w:spacing w:val="22"/>
        <w:sz w:val="32"/>
        <w:szCs w:val="32"/>
        <w:lang w:eastAsia="en-US"/>
      </w:rPr>
    </w:pPr>
    <w:r>
      <w:rPr>
        <w:rFonts w:ascii="Quicksand" w:hAnsi="Quicksand"/>
        <w:b/>
        <w:noProof/>
        <w:spacing w:val="20"/>
        <w:sz w:val="32"/>
        <w:szCs w:val="32"/>
        <w:lang w:eastAsia="zh-CN"/>
      </w:rPr>
      <mc:AlternateContent>
        <mc:Choice Requires="wps">
          <w:drawing>
            <wp:anchor distT="0" distB="0" distL="114300" distR="114300" simplePos="0" relativeHeight="251675648" behindDoc="1" locked="0" layoutInCell="1" allowOverlap="1" wp14:anchorId="37E7C7B1" wp14:editId="51E4B16F">
              <wp:simplePos x="0" y="0"/>
              <wp:positionH relativeFrom="column">
                <wp:posOffset>635</wp:posOffset>
              </wp:positionH>
              <wp:positionV relativeFrom="paragraph">
                <wp:posOffset>22225</wp:posOffset>
              </wp:positionV>
              <wp:extent cx="4126865" cy="340360"/>
              <wp:effectExtent l="13970" t="10795" r="12065" b="10795"/>
              <wp:wrapNone/>
              <wp:docPr id="36"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6865" cy="34036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w14:anchorId="0E5FE3B3" id="Rectangle_x0020_51" o:spid="_x0000_s1026" style="position:absolute;margin-left:.05pt;margin-top:1.75pt;width:324.95pt;height:26.8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" strokecolor="white"/>
          </w:pict>
        </mc:Fallback>
      </mc:AlternateContent>
    </w:r>
    <w:r>
      <w:rPr>
        <w:rFonts w:ascii="Quicksand" w:hAnsi="Quicksand"/>
        <w:b/>
        <w:noProof/>
        <w:spacing w:val="20"/>
        <w:sz w:val="32"/>
        <w:szCs w:val="32"/>
        <w:lang w:eastAsia="en-US"/>
      </w:rPr>
      <w:t>AUTHOR</w:t>
    </w:r>
  </w:p>
  <w:p w14:paraId="723C7A97" w14:textId="77777777" w:rsidR="00E80639" w:rsidRPr="00215486" w:rsidRDefault="00E80639" w:rsidP="00215486">
    <w:pPr>
      <w:spacing w:line="240" w:lineRule="auto"/>
      <w:jc w:val="left"/>
      <w:rPr>
        <w:rFonts w:ascii="Quicksand" w:hAnsi="Quicksand" w:cs="Guardian Egyp Medium"/>
        <w:b/>
        <w:color w:val="000000"/>
        <w:spacing w:val="22"/>
        <w:sz w:val="32"/>
        <w:szCs w:val="32"/>
        <w:lang w:eastAsia="en-US"/>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BDA29F" w14:textId="77777777" w:rsidR="00E80639" w:rsidRPr="00215486" w:rsidRDefault="00E80639" w:rsidP="00215486">
    <w:pPr>
      <w:spacing w:line="240" w:lineRule="auto"/>
      <w:jc w:val="right"/>
      <w:rPr>
        <w:rFonts w:ascii="Quicksand" w:hAnsi="Quicksand" w:cs="Guardian Egyp Medium"/>
        <w:b/>
        <w:color w:val="000000"/>
        <w:spacing w:val="22"/>
        <w:sz w:val="32"/>
        <w:szCs w:val="32"/>
        <w:lang w:eastAsia="en-US"/>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04FE1C" w14:textId="77777777" w:rsidR="00E80639" w:rsidRDefault="00E80639" w:rsidP="00B802F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31FE2C7E"/>
    <w:lvl w:ilvl="0">
      <w:start w:val="1"/>
      <w:numFmt w:val="none"/>
      <w:pStyle w:val="1"/>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pStyle w:val="7"/>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00000002"/>
    <w:multiLevelType w:val="multilevel"/>
    <w:tmpl w:val="00000002"/>
    <w:name w:val="WW8Num2"/>
    <w:lvl w:ilvl="0">
      <w:start w:val="1"/>
      <w:numFmt w:val="bullet"/>
      <w:pStyle w:val="TableBullet"/>
      <w:lvlText w:val="•"/>
      <w:lvlJc w:val="left"/>
      <w:pPr>
        <w:tabs>
          <w:tab w:val="num" w:pos="360"/>
        </w:tabs>
        <w:ind w:left="357" w:hanging="357"/>
      </w:pPr>
      <w:rPr>
        <w:rFonts w:ascii="ClassGarmnd BT" w:hAnsi="ClassGarmnd BT"/>
      </w:rPr>
    </w:lvl>
    <w:lvl w:ilvl="1">
      <w:start w:val="1"/>
      <w:numFmt w:val="bullet"/>
      <w:lvlText w:val="o"/>
      <w:lvlJc w:val="left"/>
      <w:pPr>
        <w:tabs>
          <w:tab w:val="num" w:pos="1842"/>
        </w:tabs>
        <w:ind w:left="1842" w:hanging="360"/>
      </w:pPr>
      <w:rPr>
        <w:rFonts w:ascii="Courier New" w:hAnsi="Courier New"/>
      </w:rPr>
    </w:lvl>
    <w:lvl w:ilvl="2">
      <w:start w:val="1"/>
      <w:numFmt w:val="bullet"/>
      <w:lvlText w:val=""/>
      <w:lvlJc w:val="left"/>
      <w:pPr>
        <w:tabs>
          <w:tab w:val="num" w:pos="2562"/>
        </w:tabs>
        <w:ind w:left="2562" w:hanging="360"/>
      </w:pPr>
      <w:rPr>
        <w:rFonts w:ascii="Wingdings" w:hAnsi="Wingdings"/>
      </w:rPr>
    </w:lvl>
    <w:lvl w:ilvl="3">
      <w:start w:val="1"/>
      <w:numFmt w:val="bullet"/>
      <w:lvlText w:val=""/>
      <w:lvlJc w:val="left"/>
      <w:pPr>
        <w:tabs>
          <w:tab w:val="num" w:pos="3282"/>
        </w:tabs>
        <w:ind w:left="3282" w:hanging="360"/>
      </w:pPr>
      <w:rPr>
        <w:rFonts w:ascii="Symbol" w:hAnsi="Symbol"/>
      </w:rPr>
    </w:lvl>
    <w:lvl w:ilvl="4">
      <w:start w:val="1"/>
      <w:numFmt w:val="bullet"/>
      <w:lvlText w:val="o"/>
      <w:lvlJc w:val="left"/>
      <w:pPr>
        <w:tabs>
          <w:tab w:val="num" w:pos="4002"/>
        </w:tabs>
        <w:ind w:left="4002" w:hanging="360"/>
      </w:pPr>
      <w:rPr>
        <w:rFonts w:ascii="Courier New" w:hAnsi="Courier New"/>
      </w:rPr>
    </w:lvl>
    <w:lvl w:ilvl="5">
      <w:start w:val="1"/>
      <w:numFmt w:val="bullet"/>
      <w:lvlText w:val=""/>
      <w:lvlJc w:val="left"/>
      <w:pPr>
        <w:tabs>
          <w:tab w:val="num" w:pos="4722"/>
        </w:tabs>
        <w:ind w:left="4722" w:hanging="360"/>
      </w:pPr>
      <w:rPr>
        <w:rFonts w:ascii="Wingdings" w:hAnsi="Wingdings"/>
      </w:rPr>
    </w:lvl>
    <w:lvl w:ilvl="6">
      <w:start w:val="1"/>
      <w:numFmt w:val="bullet"/>
      <w:lvlText w:val=""/>
      <w:lvlJc w:val="left"/>
      <w:pPr>
        <w:tabs>
          <w:tab w:val="num" w:pos="5442"/>
        </w:tabs>
        <w:ind w:left="5442" w:hanging="360"/>
      </w:pPr>
      <w:rPr>
        <w:rFonts w:ascii="Symbol" w:hAnsi="Symbol"/>
      </w:rPr>
    </w:lvl>
    <w:lvl w:ilvl="7">
      <w:start w:val="1"/>
      <w:numFmt w:val="bullet"/>
      <w:lvlText w:val="o"/>
      <w:lvlJc w:val="left"/>
      <w:pPr>
        <w:tabs>
          <w:tab w:val="num" w:pos="6162"/>
        </w:tabs>
        <w:ind w:left="6162" w:hanging="360"/>
      </w:pPr>
      <w:rPr>
        <w:rFonts w:ascii="Courier New" w:hAnsi="Courier New"/>
      </w:rPr>
    </w:lvl>
    <w:lvl w:ilvl="8">
      <w:start w:val="1"/>
      <w:numFmt w:val="bullet"/>
      <w:lvlText w:val=""/>
      <w:lvlJc w:val="left"/>
      <w:pPr>
        <w:tabs>
          <w:tab w:val="num" w:pos="6882"/>
        </w:tabs>
        <w:ind w:left="6882" w:hanging="360"/>
      </w:pPr>
      <w:rPr>
        <w:rFonts w:ascii="Wingdings" w:hAnsi="Wingdings"/>
      </w:rPr>
    </w:lvl>
  </w:abstractNum>
  <w:abstractNum w:abstractNumId="2">
    <w:nsid w:val="00000003"/>
    <w:multiLevelType w:val="multilevel"/>
    <w:tmpl w:val="00000003"/>
    <w:name w:val="WW8Num3"/>
    <w:lvl w:ilvl="0">
      <w:start w:val="1"/>
      <w:numFmt w:val="decimal"/>
      <w:pStyle w:val="a"/>
      <w:lvlText w:val="%1."/>
      <w:lvlJc w:val="left"/>
      <w:pPr>
        <w:tabs>
          <w:tab w:val="num" w:pos="1570"/>
        </w:tabs>
        <w:ind w:left="1570" w:hanging="432"/>
      </w:pPr>
      <w:rPr>
        <w:b/>
      </w:rPr>
    </w:lvl>
    <w:lvl w:ilvl="1">
      <w:start w:val="1"/>
      <w:numFmt w:val="lowerLetter"/>
      <w:lvlText w:val="%2)"/>
      <w:lvlJc w:val="left"/>
      <w:pPr>
        <w:tabs>
          <w:tab w:val="num" w:pos="2002"/>
        </w:tabs>
        <w:ind w:left="2002" w:hanging="432"/>
      </w:pPr>
      <w:rPr>
        <w:b/>
      </w:rPr>
    </w:lvl>
    <w:lvl w:ilvl="2">
      <w:start w:val="1"/>
      <w:numFmt w:val="lowerRoman"/>
      <w:lvlText w:val="%3)"/>
      <w:lvlJc w:val="left"/>
      <w:pPr>
        <w:tabs>
          <w:tab w:val="num" w:pos="2434"/>
        </w:tabs>
        <w:ind w:left="2434" w:hanging="432"/>
      </w:pPr>
      <w:rPr>
        <w:b/>
      </w:r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
    <w:nsid w:val="00000004"/>
    <w:multiLevelType w:val="multilevel"/>
    <w:tmpl w:val="00000004"/>
    <w:name w:val="WW8Num4"/>
    <w:lvl w:ilvl="0">
      <w:start w:val="1"/>
      <w:numFmt w:val="bullet"/>
      <w:pStyle w:val="a0"/>
      <w:lvlText w:val=""/>
      <w:lvlJc w:val="left"/>
      <w:pPr>
        <w:tabs>
          <w:tab w:val="num" w:pos="1498"/>
        </w:tabs>
        <w:ind w:left="1498" w:hanging="360"/>
      </w:pPr>
      <w:rPr>
        <w:rFonts w:ascii="Symbol" w:hAnsi="Symbol"/>
        <w:sz w:val="24"/>
      </w:rPr>
    </w:lvl>
    <w:lvl w:ilvl="1">
      <w:start w:val="1"/>
      <w:numFmt w:val="bullet"/>
      <w:lvlText w:val=""/>
      <w:lvlJc w:val="left"/>
      <w:pPr>
        <w:tabs>
          <w:tab w:val="num" w:pos="1930"/>
        </w:tabs>
        <w:ind w:left="1930" w:hanging="432"/>
      </w:pPr>
      <w:rPr>
        <w:rFonts w:ascii="Symbol" w:hAnsi="Symbol"/>
        <w:sz w:val="20"/>
      </w:rPr>
    </w:lvl>
    <w:lvl w:ilvl="2">
      <w:start w:val="1"/>
      <w:numFmt w:val="bullet"/>
      <w:lvlText w:val=""/>
      <w:lvlJc w:val="left"/>
      <w:pPr>
        <w:tabs>
          <w:tab w:val="num" w:pos="2160"/>
        </w:tabs>
        <w:ind w:left="2160" w:hanging="360"/>
      </w:pPr>
      <w:rPr>
        <w:rFonts w:ascii="Wingdings" w:hAnsi="Wingdings"/>
      </w:r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
    <w:nsid w:val="01387575"/>
    <w:multiLevelType w:val="multilevel"/>
    <w:tmpl w:val="2856F0F6"/>
    <w:styleLink w:val="List19"/>
    <w:lvl w:ilvl="0">
      <w:start w:val="1"/>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5">
    <w:nsid w:val="026F7DC2"/>
    <w:multiLevelType w:val="multilevel"/>
    <w:tmpl w:val="440272A4"/>
    <w:lvl w:ilvl="0">
      <w:start w:val="1"/>
      <w:numFmt w:val="decimal"/>
      <w:lvlText w:val="%1."/>
      <w:lvlJc w:val="left"/>
      <w:rPr>
        <w:position w:val="0"/>
      </w:rPr>
    </w:lvl>
    <w:lvl w:ilvl="1">
      <w:start w:val="1"/>
      <w:numFmt w:val="decimal"/>
      <w:lvlText w:val="5.%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6">
    <w:nsid w:val="041B2F50"/>
    <w:multiLevelType w:val="multilevel"/>
    <w:tmpl w:val="914A27D6"/>
    <w:styleLink w:val="21"/>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7">
    <w:nsid w:val="043463A1"/>
    <w:multiLevelType w:val="multilevel"/>
    <w:tmpl w:val="C31EC7C2"/>
    <w:styleLink w:val="List13"/>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8">
    <w:nsid w:val="08443D51"/>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nsid w:val="0F461EAF"/>
    <w:multiLevelType w:val="hybridMultilevel"/>
    <w:tmpl w:val="6A34ACA6"/>
    <w:lvl w:ilvl="0" w:tplc="4D705B34">
      <w:start w:val="1"/>
      <w:numFmt w:val="decimal"/>
      <w:lvlText w:val="5.2.%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20A4EF1"/>
    <w:multiLevelType w:val="multilevel"/>
    <w:tmpl w:val="71FEBDDC"/>
    <w:styleLink w:val="31"/>
    <w:lvl w:ilvl="0">
      <w:start w:val="1"/>
      <w:numFmt w:val="decimal"/>
      <w:lvlText w:val="%1."/>
      <w:lvlJc w:val="left"/>
      <w:rPr>
        <w:rFonts w:ascii="Times New Roman" w:eastAsia="Times New Roman" w:hAnsi="Times New Roman" w:cs="Times New Roman"/>
        <w:kern w:val="2"/>
        <w:position w:val="0"/>
        <w:rtl w:val="0"/>
        <w:lang w:val="en-US" w:eastAsia="zh-TW"/>
      </w:rPr>
    </w:lvl>
    <w:lvl w:ilvl="1">
      <w:start w:val="1"/>
      <w:numFmt w:val="lowerLetter"/>
      <w:lvlText w:val="%2)"/>
      <w:lvlJc w:val="left"/>
      <w:rPr>
        <w:rFonts w:ascii="黑体" w:eastAsia="黑体" w:hAnsi="黑体" w:cs="黑体"/>
        <w:kern w:val="0"/>
        <w:position w:val="0"/>
        <w:rtl w:val="0"/>
        <w:lang w:val="zh-TW" w:eastAsia="zh-TW"/>
      </w:rPr>
    </w:lvl>
    <w:lvl w:ilvl="2">
      <w:start w:val="1"/>
      <w:numFmt w:val="lowerRoman"/>
      <w:lvlText w:val="%3."/>
      <w:lvlJc w:val="left"/>
      <w:rPr>
        <w:rFonts w:ascii="黑体" w:eastAsia="黑体" w:hAnsi="黑体" w:cs="黑体"/>
        <w:kern w:val="0"/>
        <w:position w:val="0"/>
        <w:rtl w:val="0"/>
        <w:lang w:val="zh-TW" w:eastAsia="zh-TW"/>
      </w:rPr>
    </w:lvl>
    <w:lvl w:ilvl="3">
      <w:start w:val="1"/>
      <w:numFmt w:val="decimal"/>
      <w:lvlText w:val="%4."/>
      <w:lvlJc w:val="left"/>
      <w:rPr>
        <w:rFonts w:ascii="黑体" w:eastAsia="黑体" w:hAnsi="黑体" w:cs="黑体"/>
        <w:kern w:val="0"/>
        <w:position w:val="0"/>
        <w:rtl w:val="0"/>
        <w:lang w:val="zh-TW" w:eastAsia="zh-TW"/>
      </w:rPr>
    </w:lvl>
    <w:lvl w:ilvl="4">
      <w:start w:val="1"/>
      <w:numFmt w:val="lowerLetter"/>
      <w:lvlText w:val="%5)"/>
      <w:lvlJc w:val="left"/>
      <w:rPr>
        <w:rFonts w:ascii="黑体" w:eastAsia="黑体" w:hAnsi="黑体" w:cs="黑体"/>
        <w:kern w:val="0"/>
        <w:position w:val="0"/>
        <w:rtl w:val="0"/>
        <w:lang w:val="zh-TW" w:eastAsia="zh-TW"/>
      </w:rPr>
    </w:lvl>
    <w:lvl w:ilvl="5">
      <w:start w:val="1"/>
      <w:numFmt w:val="lowerRoman"/>
      <w:lvlText w:val="%6."/>
      <w:lvlJc w:val="left"/>
      <w:rPr>
        <w:rFonts w:ascii="黑体" w:eastAsia="黑体" w:hAnsi="黑体" w:cs="黑体"/>
        <w:kern w:val="0"/>
        <w:position w:val="0"/>
        <w:rtl w:val="0"/>
        <w:lang w:val="zh-TW" w:eastAsia="zh-TW"/>
      </w:rPr>
    </w:lvl>
    <w:lvl w:ilvl="6">
      <w:start w:val="1"/>
      <w:numFmt w:val="decimal"/>
      <w:lvlText w:val="%7."/>
      <w:lvlJc w:val="left"/>
      <w:rPr>
        <w:rFonts w:ascii="黑体" w:eastAsia="黑体" w:hAnsi="黑体" w:cs="黑体"/>
        <w:kern w:val="0"/>
        <w:position w:val="0"/>
        <w:rtl w:val="0"/>
        <w:lang w:val="zh-TW" w:eastAsia="zh-TW"/>
      </w:rPr>
    </w:lvl>
    <w:lvl w:ilvl="7">
      <w:start w:val="1"/>
      <w:numFmt w:val="lowerLetter"/>
      <w:lvlText w:val="%8)"/>
      <w:lvlJc w:val="left"/>
      <w:rPr>
        <w:rFonts w:ascii="黑体" w:eastAsia="黑体" w:hAnsi="黑体" w:cs="黑体"/>
        <w:kern w:val="0"/>
        <w:position w:val="0"/>
        <w:rtl w:val="0"/>
        <w:lang w:val="zh-TW" w:eastAsia="zh-TW"/>
      </w:rPr>
    </w:lvl>
    <w:lvl w:ilvl="8">
      <w:start w:val="1"/>
      <w:numFmt w:val="lowerRoman"/>
      <w:lvlText w:val="%9."/>
      <w:lvlJc w:val="left"/>
      <w:rPr>
        <w:rFonts w:ascii="黑体" w:eastAsia="黑体" w:hAnsi="黑体" w:cs="黑体"/>
        <w:kern w:val="0"/>
        <w:position w:val="0"/>
        <w:rtl w:val="0"/>
        <w:lang w:val="zh-TW" w:eastAsia="zh-TW"/>
      </w:rPr>
    </w:lvl>
  </w:abstractNum>
  <w:abstractNum w:abstractNumId="11">
    <w:nsid w:val="121B5365"/>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122D724C"/>
    <w:multiLevelType w:val="hybridMultilevel"/>
    <w:tmpl w:val="E826ABDA"/>
    <w:lvl w:ilvl="0" w:tplc="6C48A658">
      <w:start w:val="1"/>
      <w:numFmt w:val="decimal"/>
      <w:lvlText w:val="6.3.%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2824BB4"/>
    <w:multiLevelType w:val="multilevel"/>
    <w:tmpl w:val="F8F2E874"/>
    <w:styleLink w:val="List40"/>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14">
    <w:nsid w:val="13BF2D65"/>
    <w:multiLevelType w:val="multilevel"/>
    <w:tmpl w:val="690207E2"/>
    <w:styleLink w:val="List47"/>
    <w:lvl w:ilvl="0">
      <w:start w:val="1"/>
      <w:numFmt w:val="decimal"/>
      <w:lvlText w:val="%1)"/>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15">
    <w:nsid w:val="161D1C00"/>
    <w:multiLevelType w:val="multilevel"/>
    <w:tmpl w:val="BFAE03CC"/>
    <w:styleLink w:val="List20"/>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16">
    <w:nsid w:val="17537DFF"/>
    <w:multiLevelType w:val="hybridMultilevel"/>
    <w:tmpl w:val="21A05F3C"/>
    <w:lvl w:ilvl="0" w:tplc="87DEF8BE">
      <w:start w:val="1"/>
      <w:numFmt w:val="decimal"/>
      <w:lvlText w:val="6.1.%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17D03BDD"/>
    <w:multiLevelType w:val="multilevel"/>
    <w:tmpl w:val="88FE072A"/>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3.%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192A0EB5"/>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1BB655B0"/>
    <w:multiLevelType w:val="multilevel"/>
    <w:tmpl w:val="076E8160"/>
    <w:styleLink w:val="41"/>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20">
    <w:nsid w:val="1CC57024"/>
    <w:multiLevelType w:val="multilevel"/>
    <w:tmpl w:val="B46054C0"/>
    <w:styleLink w:val="List15"/>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21">
    <w:nsid w:val="1E8217A6"/>
    <w:multiLevelType w:val="hybridMultilevel"/>
    <w:tmpl w:val="C2EA0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1EBE2923"/>
    <w:multiLevelType w:val="multilevel"/>
    <w:tmpl w:val="DF568586"/>
    <w:lvl w:ilvl="0">
      <w:start w:val="1"/>
      <w:numFmt w:val="decimal"/>
      <w:lvlText w:val="%1."/>
      <w:lvlJc w:val="left"/>
      <w:rPr>
        <w:position w:val="0"/>
      </w:rPr>
    </w:lvl>
    <w:lvl w:ilvl="1">
      <w:start w:val="1"/>
      <w:numFmt w:val="decimal"/>
      <w:lvlText w:val="2.%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23">
    <w:nsid w:val="205D4D10"/>
    <w:multiLevelType w:val="multilevel"/>
    <w:tmpl w:val="5936F208"/>
    <w:styleLink w:val="List46"/>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24">
    <w:nsid w:val="20FC23CA"/>
    <w:multiLevelType w:val="multilevel"/>
    <w:tmpl w:val="0A84A494"/>
    <w:lvl w:ilvl="0">
      <w:start w:val="1"/>
      <w:numFmt w:val="decimal"/>
      <w:lvlText w:val="%1."/>
      <w:lvlJc w:val="left"/>
      <w:rPr>
        <w:position w:val="0"/>
      </w:rPr>
    </w:lvl>
    <w:lvl w:ilvl="1">
      <w:start w:val="1"/>
      <w:numFmt w:val="decimal"/>
      <w:lvlText w:val="4.%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25">
    <w:nsid w:val="22850F05"/>
    <w:multiLevelType w:val="multilevel"/>
    <w:tmpl w:val="CC6E25E2"/>
    <w:styleLink w:val="List11"/>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26">
    <w:nsid w:val="232F04FB"/>
    <w:multiLevelType w:val="hybridMultilevel"/>
    <w:tmpl w:val="65D40AA2"/>
    <w:lvl w:ilvl="0" w:tplc="0A8E6E4E">
      <w:start w:val="1"/>
      <w:numFmt w:val="decimal"/>
      <w:lvlText w:val="2.2.%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2585081E"/>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2B004C94"/>
    <w:multiLevelType w:val="multilevel"/>
    <w:tmpl w:val="12CC879E"/>
    <w:styleLink w:val="List1"/>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29">
    <w:nsid w:val="2B06537A"/>
    <w:multiLevelType w:val="multilevel"/>
    <w:tmpl w:val="E0ACC2D0"/>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2.1.%3 "/>
      <w:lvlJc w:val="left"/>
      <w:pPr>
        <w:ind w:left="709" w:hanging="709"/>
      </w:pPr>
      <w:rPr>
        <w:rFonts w:hint="eastAsia"/>
      </w:rPr>
    </w:lvl>
    <w:lvl w:ilvl="3">
      <w:start w:val="1"/>
      <w:numFmt w:val="decimal"/>
      <w:lvlText w:val="%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0">
    <w:nsid w:val="2D3C1A8B"/>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nsid w:val="2E4B1F60"/>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2">
    <w:nsid w:val="2EE2585C"/>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3">
    <w:nsid w:val="2FD84054"/>
    <w:multiLevelType w:val="multilevel"/>
    <w:tmpl w:val="3F0C3592"/>
    <w:styleLink w:val="List17"/>
    <w:lvl w:ilvl="0">
      <w:start w:val="1"/>
      <w:numFmt w:val="decimal"/>
      <w:lvlText w:val="%1)"/>
      <w:lvlJc w:val="left"/>
      <w:rPr>
        <w:rFonts w:ascii="Times" w:eastAsia="Times" w:hAnsi="Times" w:cs="Times"/>
        <w:position w:val="0"/>
      </w:rPr>
    </w:lvl>
    <w:lvl w:ilvl="1">
      <w:start w:val="1"/>
      <w:numFmt w:val="lowerLetter"/>
      <w:lvlText w:val="%2)"/>
      <w:lvlJc w:val="left"/>
      <w:rPr>
        <w:rFonts w:ascii="宋体" w:eastAsia="宋体" w:hAnsi="宋体" w:cs="宋体"/>
        <w:position w:val="0"/>
      </w:rPr>
    </w:lvl>
    <w:lvl w:ilvl="2">
      <w:start w:val="1"/>
      <w:numFmt w:val="lowerRoman"/>
      <w:lvlText w:val="%3."/>
      <w:lvlJc w:val="left"/>
      <w:rPr>
        <w:rFonts w:ascii="宋体" w:eastAsia="宋体" w:hAnsi="宋体" w:cs="宋体"/>
        <w:position w:val="0"/>
      </w:rPr>
    </w:lvl>
    <w:lvl w:ilvl="3">
      <w:start w:val="1"/>
      <w:numFmt w:val="decimal"/>
      <w:lvlText w:val="%4."/>
      <w:lvlJc w:val="left"/>
      <w:rPr>
        <w:rFonts w:ascii="宋体" w:eastAsia="宋体" w:hAnsi="宋体" w:cs="宋体"/>
        <w:position w:val="0"/>
      </w:rPr>
    </w:lvl>
    <w:lvl w:ilvl="4">
      <w:start w:val="1"/>
      <w:numFmt w:val="lowerLetter"/>
      <w:lvlText w:val="%5)"/>
      <w:lvlJc w:val="left"/>
      <w:rPr>
        <w:rFonts w:ascii="宋体" w:eastAsia="宋体" w:hAnsi="宋体" w:cs="宋体"/>
        <w:position w:val="0"/>
      </w:rPr>
    </w:lvl>
    <w:lvl w:ilvl="5">
      <w:start w:val="1"/>
      <w:numFmt w:val="lowerRoman"/>
      <w:lvlText w:val="%6."/>
      <w:lvlJc w:val="left"/>
      <w:rPr>
        <w:rFonts w:ascii="宋体" w:eastAsia="宋体" w:hAnsi="宋体" w:cs="宋体"/>
        <w:position w:val="0"/>
      </w:rPr>
    </w:lvl>
    <w:lvl w:ilvl="6">
      <w:start w:val="1"/>
      <w:numFmt w:val="decimal"/>
      <w:lvlText w:val="%7."/>
      <w:lvlJc w:val="left"/>
      <w:rPr>
        <w:rFonts w:ascii="宋体" w:eastAsia="宋体" w:hAnsi="宋体" w:cs="宋体"/>
        <w:position w:val="0"/>
      </w:rPr>
    </w:lvl>
    <w:lvl w:ilvl="7">
      <w:start w:val="1"/>
      <w:numFmt w:val="lowerLetter"/>
      <w:lvlText w:val="%8)"/>
      <w:lvlJc w:val="left"/>
      <w:rPr>
        <w:rFonts w:ascii="宋体" w:eastAsia="宋体" w:hAnsi="宋体" w:cs="宋体"/>
        <w:position w:val="0"/>
      </w:rPr>
    </w:lvl>
    <w:lvl w:ilvl="8">
      <w:start w:val="1"/>
      <w:numFmt w:val="lowerRoman"/>
      <w:lvlText w:val="%9."/>
      <w:lvlJc w:val="left"/>
      <w:rPr>
        <w:rFonts w:ascii="宋体" w:eastAsia="宋体" w:hAnsi="宋体" w:cs="宋体"/>
        <w:position w:val="0"/>
      </w:rPr>
    </w:lvl>
  </w:abstractNum>
  <w:abstractNum w:abstractNumId="34">
    <w:nsid w:val="30EE5D17"/>
    <w:multiLevelType w:val="multilevel"/>
    <w:tmpl w:val="2430ACDA"/>
    <w:styleLink w:val="List42"/>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35">
    <w:nsid w:val="31B64CA4"/>
    <w:multiLevelType w:val="multilevel"/>
    <w:tmpl w:val="D9E83558"/>
    <w:styleLink w:val="List44"/>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36">
    <w:nsid w:val="32040F39"/>
    <w:multiLevelType w:val="multilevel"/>
    <w:tmpl w:val="5E50A53A"/>
    <w:styleLink w:val="List16"/>
    <w:lvl w:ilvl="0">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37">
    <w:nsid w:val="329251FE"/>
    <w:multiLevelType w:val="multilevel"/>
    <w:tmpl w:val="6B2CF6B8"/>
    <w:styleLink w:val="List12"/>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38">
    <w:nsid w:val="32DB39D8"/>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9">
    <w:nsid w:val="33FB5763"/>
    <w:multiLevelType w:val="multilevel"/>
    <w:tmpl w:val="B2920CDE"/>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pStyle w:val="4"/>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0">
    <w:nsid w:val="344B4D4C"/>
    <w:multiLevelType w:val="hybridMultilevel"/>
    <w:tmpl w:val="DBD87210"/>
    <w:lvl w:ilvl="0" w:tplc="D62CCE96">
      <w:start w:val="1"/>
      <w:numFmt w:val="decimal"/>
      <w:lvlText w:val="4.1.%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348C2A31"/>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2">
    <w:nsid w:val="35BA4C7F"/>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3">
    <w:nsid w:val="379D3C11"/>
    <w:multiLevelType w:val="multilevel"/>
    <w:tmpl w:val="76E49B74"/>
    <w:lvl w:ilvl="0">
      <w:start w:val="1"/>
      <w:numFmt w:val="decimal"/>
      <w:lvlText w:val="%1."/>
      <w:lvlJc w:val="left"/>
      <w:rPr>
        <w:position w:val="0"/>
      </w:rPr>
    </w:lvl>
    <w:lvl w:ilvl="1">
      <w:start w:val="1"/>
      <w:numFmt w:val="decimal"/>
      <w:lvlText w:val="6.%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44">
    <w:nsid w:val="39D6123F"/>
    <w:multiLevelType w:val="multilevel"/>
    <w:tmpl w:val="1236070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4.%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5">
    <w:nsid w:val="3CA36B53"/>
    <w:multiLevelType w:val="hybridMultilevel"/>
    <w:tmpl w:val="1734AD4A"/>
    <w:lvl w:ilvl="0" w:tplc="63BA5F74">
      <w:start w:val="1"/>
      <w:numFmt w:val="decimal"/>
      <w:lvlText w:val="3.2.%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42697151"/>
    <w:multiLevelType w:val="multilevel"/>
    <w:tmpl w:val="178A5AE8"/>
    <w:styleLink w:val="List18"/>
    <w:lvl w:ilvl="0">
      <w:start w:val="1"/>
      <w:numFmt w:val="decimal"/>
      <w:lvlText w:val="%1."/>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47">
    <w:nsid w:val="428400C3"/>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8">
    <w:nsid w:val="42993B9E"/>
    <w:multiLevelType w:val="hybridMultilevel"/>
    <w:tmpl w:val="A0E6141C"/>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461B4C74"/>
    <w:multiLevelType w:val="hybridMultilevel"/>
    <w:tmpl w:val="8A32118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nsid w:val="47265323"/>
    <w:multiLevelType w:val="multilevel"/>
    <w:tmpl w:val="795401E8"/>
    <w:styleLink w:val="List7"/>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51">
    <w:nsid w:val="4A5A1347"/>
    <w:multiLevelType w:val="multilevel"/>
    <w:tmpl w:val="879C0DE6"/>
    <w:lvl w:ilvl="0">
      <w:start w:val="1"/>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52">
    <w:nsid w:val="4C4A0480"/>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3">
    <w:nsid w:val="4C6868EF"/>
    <w:multiLevelType w:val="multilevel"/>
    <w:tmpl w:val="B8C29220"/>
    <w:styleLink w:val="List21"/>
    <w:lvl w:ilvl="0">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54">
    <w:nsid w:val="4E7C256E"/>
    <w:multiLevelType w:val="hybridMultilevel"/>
    <w:tmpl w:val="35B4CB26"/>
    <w:lvl w:ilvl="0" w:tplc="8A32333A">
      <w:start w:val="1"/>
      <w:numFmt w:val="decimal"/>
      <w:lvlText w:val="4.3.%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5313410E"/>
    <w:multiLevelType w:val="hybridMultilevel"/>
    <w:tmpl w:val="FBD257C4"/>
    <w:lvl w:ilvl="0" w:tplc="D6C04504">
      <w:start w:val="1"/>
      <w:numFmt w:val="decimal"/>
      <w:lvlText w:val="5.3.%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54A46219"/>
    <w:multiLevelType w:val="multilevel"/>
    <w:tmpl w:val="2CF6631C"/>
    <w:lvl w:ilvl="0">
      <w:start w:val="1"/>
      <w:numFmt w:val="decimal"/>
      <w:lvlText w:val="%1"/>
      <w:lvlJc w:val="left"/>
      <w:pPr>
        <w:ind w:left="425" w:hanging="425"/>
      </w:pPr>
      <w:rPr>
        <w:rFonts w:hint="eastAsia"/>
        <w:position w:val="0"/>
        <w:rtl w:val="0"/>
        <w:lang w:val="zh-TW" w:eastAsia="zh-TW"/>
      </w:rPr>
    </w:lvl>
    <w:lvl w:ilvl="1">
      <w:start w:val="1"/>
      <w:numFmt w:val="decimal"/>
      <w:lvlText w:val="%1.%2"/>
      <w:lvlJc w:val="left"/>
      <w:pPr>
        <w:ind w:left="992" w:hanging="567"/>
      </w:pPr>
      <w:rPr>
        <w:rFonts w:hint="eastAsia"/>
        <w:position w:val="0"/>
        <w:rtl w:val="0"/>
        <w:lang w:val="zh-TW" w:eastAsia="zh-TW"/>
      </w:rPr>
    </w:lvl>
    <w:lvl w:ilvl="2">
      <w:start w:val="1"/>
      <w:numFmt w:val="decimal"/>
      <w:lvlText w:val="%1.%2.%3"/>
      <w:lvlJc w:val="left"/>
      <w:pPr>
        <w:ind w:left="1418" w:hanging="567"/>
      </w:pPr>
      <w:rPr>
        <w:rFonts w:hint="eastAsia"/>
        <w:position w:val="0"/>
        <w:rtl w:val="0"/>
        <w:lang w:val="en-US" w:eastAsia="zh-TW"/>
      </w:rPr>
    </w:lvl>
    <w:lvl w:ilvl="3">
      <w:start w:val="1"/>
      <w:numFmt w:val="decimal"/>
      <w:lvlText w:val="%1.%2.%3.%4"/>
      <w:lvlJc w:val="left"/>
      <w:pPr>
        <w:ind w:left="1984" w:hanging="708"/>
      </w:pPr>
      <w:rPr>
        <w:rFonts w:hint="eastAsia"/>
        <w:position w:val="0"/>
        <w:rtl w:val="0"/>
        <w:lang w:val="zh-TW" w:eastAsia="zh-TW"/>
      </w:rPr>
    </w:lvl>
    <w:lvl w:ilvl="4">
      <w:start w:val="1"/>
      <w:numFmt w:val="decimal"/>
      <w:lvlText w:val="%1.%2.%3.%4.%5"/>
      <w:lvlJc w:val="left"/>
      <w:pPr>
        <w:ind w:left="2551" w:hanging="850"/>
      </w:pPr>
      <w:rPr>
        <w:rFonts w:hint="eastAsia"/>
        <w:position w:val="0"/>
        <w:rtl w:val="0"/>
        <w:lang w:val="zh-TW" w:eastAsia="zh-TW"/>
      </w:rPr>
    </w:lvl>
    <w:lvl w:ilvl="5">
      <w:start w:val="1"/>
      <w:numFmt w:val="decimal"/>
      <w:lvlText w:val="%1.%2.%3.%4.%5.%6"/>
      <w:lvlJc w:val="left"/>
      <w:pPr>
        <w:ind w:left="3260" w:hanging="1134"/>
      </w:pPr>
      <w:rPr>
        <w:rFonts w:hint="eastAsia"/>
        <w:position w:val="0"/>
        <w:rtl w:val="0"/>
        <w:lang w:val="zh-TW" w:eastAsia="zh-TW"/>
      </w:rPr>
    </w:lvl>
    <w:lvl w:ilvl="6">
      <w:start w:val="1"/>
      <w:numFmt w:val="decimal"/>
      <w:lvlText w:val="%1.%2.%3.%4.%5.%6.%7"/>
      <w:lvlJc w:val="left"/>
      <w:pPr>
        <w:ind w:left="3827" w:hanging="1276"/>
      </w:pPr>
      <w:rPr>
        <w:rFonts w:hint="eastAsia"/>
        <w:position w:val="0"/>
        <w:rtl w:val="0"/>
        <w:lang w:val="zh-TW" w:eastAsia="zh-TW"/>
      </w:rPr>
    </w:lvl>
    <w:lvl w:ilvl="7">
      <w:start w:val="1"/>
      <w:numFmt w:val="decimal"/>
      <w:lvlText w:val="%1.%2.%3.%4.%5.%6.%7.%8"/>
      <w:lvlJc w:val="left"/>
      <w:pPr>
        <w:ind w:left="4394" w:hanging="1418"/>
      </w:pPr>
      <w:rPr>
        <w:rFonts w:hint="eastAsia"/>
        <w:position w:val="0"/>
        <w:rtl w:val="0"/>
        <w:lang w:val="zh-TW" w:eastAsia="zh-TW"/>
      </w:rPr>
    </w:lvl>
    <w:lvl w:ilvl="8">
      <w:start w:val="1"/>
      <w:numFmt w:val="decimal"/>
      <w:lvlText w:val="%1.%2.%3.%4.%5.%6.%7.%8.%9"/>
      <w:lvlJc w:val="left"/>
      <w:pPr>
        <w:ind w:left="5102" w:hanging="1700"/>
      </w:pPr>
      <w:rPr>
        <w:rFonts w:hint="eastAsia"/>
        <w:position w:val="0"/>
        <w:rtl w:val="0"/>
        <w:lang w:val="zh-TW" w:eastAsia="zh-TW"/>
      </w:rPr>
    </w:lvl>
  </w:abstractNum>
  <w:abstractNum w:abstractNumId="57">
    <w:nsid w:val="54C00ACA"/>
    <w:multiLevelType w:val="hybridMultilevel"/>
    <w:tmpl w:val="92B6C424"/>
    <w:lvl w:ilvl="0" w:tplc="97040FEE">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nsid w:val="55DA4512"/>
    <w:multiLevelType w:val="multilevel"/>
    <w:tmpl w:val="1540AA5E"/>
    <w:styleLink w:val="List37"/>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59">
    <w:nsid w:val="55DA5051"/>
    <w:multiLevelType w:val="multilevel"/>
    <w:tmpl w:val="31AE54C2"/>
    <w:styleLink w:val="List0"/>
    <w:lvl w:ilvl="0">
      <w:start w:val="1"/>
      <w:numFmt w:val="decimal"/>
      <w:lvlText w:val="%1."/>
      <w:lvlJc w:val="left"/>
      <w:rPr>
        <w:position w:val="0"/>
      </w:rPr>
    </w:lvl>
    <w:lvl w:ilvl="1">
      <w:start w:val="1"/>
      <w:numFmt w:val="decimal"/>
      <w:lvlText w:val="1.%2"/>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60">
    <w:nsid w:val="57D55924"/>
    <w:multiLevelType w:val="hybridMultilevel"/>
    <w:tmpl w:val="73E8E5C2"/>
    <w:lvl w:ilvl="0" w:tplc="9E441DB0">
      <w:start w:val="1"/>
      <w:numFmt w:val="decimal"/>
      <w:lvlText w:val="6.2.%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59CE76B8"/>
    <w:multiLevelType w:val="multilevel"/>
    <w:tmpl w:val="65028C2A"/>
    <w:styleLink w:val="List9"/>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62">
    <w:nsid w:val="59D62873"/>
    <w:multiLevelType w:val="multilevel"/>
    <w:tmpl w:val="15ACE52C"/>
    <w:styleLink w:val="List8"/>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63">
    <w:nsid w:val="5BA3501A"/>
    <w:multiLevelType w:val="multilevel"/>
    <w:tmpl w:val="777A278A"/>
    <w:styleLink w:val="2"/>
    <w:lvl w:ilvl="0">
      <w:start w:val="3"/>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64">
    <w:nsid w:val="5CA57E19"/>
    <w:multiLevelType w:val="multilevel"/>
    <w:tmpl w:val="B8FE9A6E"/>
    <w:styleLink w:val="List30"/>
    <w:lvl w:ilvl="0">
      <w:numFmt w:val="bullet"/>
      <w:lvlText w:val="❒"/>
      <w:lvlJc w:val="left"/>
      <w:rPr>
        <w:rFonts w:ascii="Times" w:eastAsia="Times" w:hAnsi="Times" w:cs="Times"/>
        <w:position w:val="0"/>
      </w:rPr>
    </w:lvl>
    <w:lvl w:ilvl="1">
      <w:start w:val="1"/>
      <w:numFmt w:val="bullet"/>
      <w:lvlText w:val="■"/>
      <w:lvlJc w:val="left"/>
      <w:rPr>
        <w:rFonts w:ascii="宋体" w:eastAsia="宋体" w:hAnsi="宋体" w:cs="宋体"/>
        <w:position w:val="0"/>
      </w:rPr>
    </w:lvl>
    <w:lvl w:ilvl="2">
      <w:start w:val="1"/>
      <w:numFmt w:val="bullet"/>
      <w:lvlText w:val="◆"/>
      <w:lvlJc w:val="left"/>
      <w:rPr>
        <w:rFonts w:ascii="宋体" w:eastAsia="宋体" w:hAnsi="宋体" w:cs="宋体"/>
        <w:position w:val="0"/>
      </w:rPr>
    </w:lvl>
    <w:lvl w:ilvl="3">
      <w:start w:val="1"/>
      <w:numFmt w:val="bullet"/>
      <w:lvlText w:val="●"/>
      <w:lvlJc w:val="left"/>
      <w:rPr>
        <w:rFonts w:ascii="宋体" w:eastAsia="宋体" w:hAnsi="宋体" w:cs="宋体"/>
        <w:position w:val="0"/>
      </w:rPr>
    </w:lvl>
    <w:lvl w:ilvl="4">
      <w:start w:val="1"/>
      <w:numFmt w:val="bullet"/>
      <w:lvlText w:val="■"/>
      <w:lvlJc w:val="left"/>
      <w:rPr>
        <w:rFonts w:ascii="宋体" w:eastAsia="宋体" w:hAnsi="宋体" w:cs="宋体"/>
        <w:position w:val="0"/>
      </w:rPr>
    </w:lvl>
    <w:lvl w:ilvl="5">
      <w:start w:val="1"/>
      <w:numFmt w:val="bullet"/>
      <w:lvlText w:val="◆"/>
      <w:lvlJc w:val="left"/>
      <w:rPr>
        <w:rFonts w:ascii="宋体" w:eastAsia="宋体" w:hAnsi="宋体" w:cs="宋体"/>
        <w:position w:val="0"/>
      </w:rPr>
    </w:lvl>
    <w:lvl w:ilvl="6">
      <w:start w:val="1"/>
      <w:numFmt w:val="bullet"/>
      <w:lvlText w:val="●"/>
      <w:lvlJc w:val="left"/>
      <w:rPr>
        <w:rFonts w:ascii="宋体" w:eastAsia="宋体" w:hAnsi="宋体" w:cs="宋体"/>
        <w:position w:val="0"/>
      </w:rPr>
    </w:lvl>
    <w:lvl w:ilvl="7">
      <w:start w:val="1"/>
      <w:numFmt w:val="bullet"/>
      <w:lvlText w:val="■"/>
      <w:lvlJc w:val="left"/>
      <w:rPr>
        <w:rFonts w:ascii="宋体" w:eastAsia="宋体" w:hAnsi="宋体" w:cs="宋体"/>
        <w:position w:val="0"/>
      </w:rPr>
    </w:lvl>
    <w:lvl w:ilvl="8">
      <w:start w:val="1"/>
      <w:numFmt w:val="bullet"/>
      <w:lvlText w:val="◆"/>
      <w:lvlJc w:val="left"/>
      <w:rPr>
        <w:rFonts w:ascii="宋体" w:eastAsia="宋体" w:hAnsi="宋体" w:cs="宋体"/>
        <w:position w:val="0"/>
      </w:rPr>
    </w:lvl>
  </w:abstractNum>
  <w:abstractNum w:abstractNumId="65">
    <w:nsid w:val="615F3940"/>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6">
    <w:nsid w:val="6379687A"/>
    <w:multiLevelType w:val="hybridMultilevel"/>
    <w:tmpl w:val="D6F0311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639C2291"/>
    <w:multiLevelType w:val="multilevel"/>
    <w:tmpl w:val="77F68D70"/>
    <w:styleLink w:val="List10"/>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68">
    <w:nsid w:val="640B544C"/>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9">
    <w:nsid w:val="66186FC7"/>
    <w:multiLevelType w:val="multilevel"/>
    <w:tmpl w:val="D7009604"/>
    <w:styleLink w:val="List6"/>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70">
    <w:nsid w:val="6A173058"/>
    <w:multiLevelType w:val="multilevel"/>
    <w:tmpl w:val="879C0DE6"/>
    <w:lvl w:ilvl="0">
      <w:start w:val="1"/>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71">
    <w:nsid w:val="6BD51240"/>
    <w:multiLevelType w:val="multilevel"/>
    <w:tmpl w:val="B01215A2"/>
    <w:styleLink w:val="51"/>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72">
    <w:nsid w:val="706E7871"/>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3">
    <w:nsid w:val="71192F08"/>
    <w:multiLevelType w:val="multilevel"/>
    <w:tmpl w:val="4DFC3EC0"/>
    <w:lvl w:ilvl="0">
      <w:start w:val="1"/>
      <w:numFmt w:val="decimal"/>
      <w:lvlText w:val="%1."/>
      <w:lvlJc w:val="left"/>
      <w:rPr>
        <w:position w:val="0"/>
      </w:rPr>
    </w:lvl>
    <w:lvl w:ilvl="1">
      <w:start w:val="1"/>
      <w:numFmt w:val="decimal"/>
      <w:lvlText w:val="3.%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74">
    <w:nsid w:val="78372297"/>
    <w:multiLevelType w:val="hybridMultilevel"/>
    <w:tmpl w:val="DBD87210"/>
    <w:lvl w:ilvl="0" w:tplc="D62CCE96">
      <w:start w:val="1"/>
      <w:numFmt w:val="decimal"/>
      <w:lvlText w:val="4.1.%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789E0663"/>
    <w:multiLevelType w:val="multilevel"/>
    <w:tmpl w:val="459E33DC"/>
    <w:styleLink w:val="List14"/>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76">
    <w:nsid w:val="7AB714F2"/>
    <w:multiLevelType w:val="multilevel"/>
    <w:tmpl w:val="790060D0"/>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0"/>
  </w:num>
  <w:num w:numId="2">
    <w:abstractNumId w:val="1"/>
  </w:num>
  <w:num w:numId="3">
    <w:abstractNumId w:val="2"/>
  </w:num>
  <w:num w:numId="4">
    <w:abstractNumId w:val="3"/>
  </w:num>
  <w:num w:numId="5">
    <w:abstractNumId w:val="21"/>
  </w:num>
  <w:num w:numId="6">
    <w:abstractNumId w:val="59"/>
  </w:num>
  <w:num w:numId="7">
    <w:abstractNumId w:val="28"/>
  </w:num>
  <w:num w:numId="8">
    <w:abstractNumId w:val="56"/>
  </w:num>
  <w:num w:numId="9">
    <w:abstractNumId w:val="10"/>
  </w:num>
  <w:num w:numId="10">
    <w:abstractNumId w:val="39"/>
  </w:num>
  <w:num w:numId="11">
    <w:abstractNumId w:val="17"/>
  </w:num>
  <w:num w:numId="12">
    <w:abstractNumId w:val="44"/>
  </w:num>
  <w:num w:numId="13">
    <w:abstractNumId w:val="6"/>
  </w:num>
  <w:num w:numId="14">
    <w:abstractNumId w:val="19"/>
  </w:num>
  <w:num w:numId="15">
    <w:abstractNumId w:val="71"/>
  </w:num>
  <w:num w:numId="16">
    <w:abstractNumId w:val="69"/>
  </w:num>
  <w:num w:numId="17">
    <w:abstractNumId w:val="50"/>
  </w:num>
  <w:num w:numId="18">
    <w:abstractNumId w:val="61"/>
  </w:num>
  <w:num w:numId="19">
    <w:abstractNumId w:val="67"/>
  </w:num>
  <w:num w:numId="20">
    <w:abstractNumId w:val="25"/>
  </w:num>
  <w:num w:numId="21">
    <w:abstractNumId w:val="37"/>
  </w:num>
  <w:num w:numId="22">
    <w:abstractNumId w:val="7"/>
  </w:num>
  <w:num w:numId="23">
    <w:abstractNumId w:val="75"/>
  </w:num>
  <w:num w:numId="24">
    <w:abstractNumId w:val="20"/>
  </w:num>
  <w:num w:numId="25">
    <w:abstractNumId w:val="36"/>
  </w:num>
  <w:num w:numId="26">
    <w:abstractNumId w:val="15"/>
  </w:num>
  <w:num w:numId="27">
    <w:abstractNumId w:val="53"/>
  </w:num>
  <w:num w:numId="28">
    <w:abstractNumId w:val="64"/>
  </w:num>
  <w:num w:numId="29">
    <w:abstractNumId w:val="58"/>
  </w:num>
  <w:num w:numId="30">
    <w:abstractNumId w:val="13"/>
  </w:num>
  <w:num w:numId="31">
    <w:abstractNumId w:val="34"/>
  </w:num>
  <w:num w:numId="32">
    <w:abstractNumId w:val="35"/>
  </w:num>
  <w:num w:numId="33">
    <w:abstractNumId w:val="23"/>
  </w:num>
  <w:num w:numId="34">
    <w:abstractNumId w:val="14"/>
  </w:num>
  <w:num w:numId="35">
    <w:abstractNumId w:val="22"/>
  </w:num>
  <w:num w:numId="36">
    <w:abstractNumId w:val="29"/>
  </w:num>
  <w:num w:numId="37">
    <w:abstractNumId w:val="57"/>
  </w:num>
  <w:num w:numId="38">
    <w:abstractNumId w:val="26"/>
  </w:num>
  <w:num w:numId="39">
    <w:abstractNumId w:val="27"/>
  </w:num>
  <w:num w:numId="40">
    <w:abstractNumId w:val="47"/>
  </w:num>
  <w:num w:numId="41">
    <w:abstractNumId w:val="76"/>
  </w:num>
  <w:num w:numId="42">
    <w:abstractNumId w:val="63"/>
  </w:num>
  <w:num w:numId="43">
    <w:abstractNumId w:val="62"/>
  </w:num>
  <w:num w:numId="44">
    <w:abstractNumId w:val="73"/>
  </w:num>
  <w:num w:numId="45">
    <w:abstractNumId w:val="45"/>
  </w:num>
  <w:num w:numId="46">
    <w:abstractNumId w:val="52"/>
  </w:num>
  <w:num w:numId="47">
    <w:abstractNumId w:val="32"/>
  </w:num>
  <w:num w:numId="48">
    <w:abstractNumId w:val="38"/>
  </w:num>
  <w:num w:numId="49">
    <w:abstractNumId w:val="51"/>
  </w:num>
  <w:num w:numId="50">
    <w:abstractNumId w:val="49"/>
  </w:num>
  <w:num w:numId="51">
    <w:abstractNumId w:val="48"/>
  </w:num>
  <w:num w:numId="52">
    <w:abstractNumId w:val="66"/>
  </w:num>
  <w:num w:numId="53">
    <w:abstractNumId w:val="65"/>
  </w:num>
  <w:num w:numId="54">
    <w:abstractNumId w:val="31"/>
  </w:num>
  <w:num w:numId="55">
    <w:abstractNumId w:val="74"/>
  </w:num>
  <w:num w:numId="56">
    <w:abstractNumId w:val="33"/>
  </w:num>
  <w:num w:numId="57">
    <w:abstractNumId w:val="46"/>
  </w:num>
  <w:num w:numId="58">
    <w:abstractNumId w:val="4"/>
  </w:num>
  <w:num w:numId="59">
    <w:abstractNumId w:val="24"/>
  </w:num>
  <w:num w:numId="60">
    <w:abstractNumId w:val="40"/>
  </w:num>
  <w:num w:numId="61">
    <w:abstractNumId w:val="72"/>
  </w:num>
  <w:num w:numId="62">
    <w:abstractNumId w:val="54"/>
  </w:num>
  <w:num w:numId="63">
    <w:abstractNumId w:val="68"/>
  </w:num>
  <w:num w:numId="64">
    <w:abstractNumId w:val="42"/>
  </w:num>
  <w:num w:numId="65">
    <w:abstractNumId w:val="30"/>
  </w:num>
  <w:num w:numId="66">
    <w:abstractNumId w:val="8"/>
  </w:num>
  <w:num w:numId="67">
    <w:abstractNumId w:val="5"/>
  </w:num>
  <w:num w:numId="68">
    <w:abstractNumId w:val="9"/>
  </w:num>
  <w:num w:numId="69">
    <w:abstractNumId w:val="55"/>
  </w:num>
  <w:num w:numId="70">
    <w:abstractNumId w:val="43"/>
  </w:num>
  <w:num w:numId="71">
    <w:abstractNumId w:val="16"/>
  </w:num>
  <w:num w:numId="72">
    <w:abstractNumId w:val="60"/>
  </w:num>
  <w:num w:numId="73">
    <w:abstractNumId w:val="18"/>
  </w:num>
  <w:num w:numId="74">
    <w:abstractNumId w:val="41"/>
  </w:num>
  <w:num w:numId="75">
    <w:abstractNumId w:val="11"/>
  </w:num>
  <w:num w:numId="76">
    <w:abstractNumId w:val="70"/>
  </w:num>
  <w:num w:numId="77">
    <w:abstractNumId w:val="12"/>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displayBackgroundShape/>
  <w:embedSystemFonts/>
  <w:bordersDoNotSurroundHeader/>
  <w:bordersDoNotSurroundFooter/>
  <w:hideSpellingError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revisionView w:markup="0"/>
  <w:defaultTabStop w:val="720"/>
  <w:defaultTableStyle w:val="a1"/>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19AF"/>
    <w:rsid w:val="00017C16"/>
    <w:rsid w:val="0007600D"/>
    <w:rsid w:val="00076A32"/>
    <w:rsid w:val="000779BE"/>
    <w:rsid w:val="000819AF"/>
    <w:rsid w:val="00096E96"/>
    <w:rsid w:val="000A40B4"/>
    <w:rsid w:val="000B0561"/>
    <w:rsid w:val="000B7327"/>
    <w:rsid w:val="000C0D31"/>
    <w:rsid w:val="000C4981"/>
    <w:rsid w:val="000D3CC8"/>
    <w:rsid w:val="000F12AE"/>
    <w:rsid w:val="000F1C7F"/>
    <w:rsid w:val="000F3AF4"/>
    <w:rsid w:val="000F405F"/>
    <w:rsid w:val="00104EE2"/>
    <w:rsid w:val="00106314"/>
    <w:rsid w:val="00130C77"/>
    <w:rsid w:val="00131C15"/>
    <w:rsid w:val="0013396D"/>
    <w:rsid w:val="001549C6"/>
    <w:rsid w:val="00156443"/>
    <w:rsid w:val="00157DC2"/>
    <w:rsid w:val="0016344A"/>
    <w:rsid w:val="0016550C"/>
    <w:rsid w:val="00171154"/>
    <w:rsid w:val="001834E3"/>
    <w:rsid w:val="001861DF"/>
    <w:rsid w:val="00186B91"/>
    <w:rsid w:val="00192F61"/>
    <w:rsid w:val="0019484A"/>
    <w:rsid w:val="001A49BF"/>
    <w:rsid w:val="001B186F"/>
    <w:rsid w:val="001B2F12"/>
    <w:rsid w:val="001B5BE7"/>
    <w:rsid w:val="001D14E1"/>
    <w:rsid w:val="001D406F"/>
    <w:rsid w:val="001D6527"/>
    <w:rsid w:val="001D7107"/>
    <w:rsid w:val="001E752A"/>
    <w:rsid w:val="001F3C9F"/>
    <w:rsid w:val="00201807"/>
    <w:rsid w:val="00201FEB"/>
    <w:rsid w:val="00203B82"/>
    <w:rsid w:val="00215486"/>
    <w:rsid w:val="00220F36"/>
    <w:rsid w:val="002440D4"/>
    <w:rsid w:val="00272398"/>
    <w:rsid w:val="00274838"/>
    <w:rsid w:val="00291EFA"/>
    <w:rsid w:val="0029276A"/>
    <w:rsid w:val="002969BF"/>
    <w:rsid w:val="002B13D9"/>
    <w:rsid w:val="002B3564"/>
    <w:rsid w:val="002C655D"/>
    <w:rsid w:val="002D12AA"/>
    <w:rsid w:val="002D2247"/>
    <w:rsid w:val="002E14A3"/>
    <w:rsid w:val="002E45FE"/>
    <w:rsid w:val="0030300A"/>
    <w:rsid w:val="00316B26"/>
    <w:rsid w:val="00323C7A"/>
    <w:rsid w:val="00341D03"/>
    <w:rsid w:val="00351485"/>
    <w:rsid w:val="00352C3B"/>
    <w:rsid w:val="0035568E"/>
    <w:rsid w:val="00357F55"/>
    <w:rsid w:val="0036640F"/>
    <w:rsid w:val="003715A0"/>
    <w:rsid w:val="00375F9A"/>
    <w:rsid w:val="0037796A"/>
    <w:rsid w:val="0038534D"/>
    <w:rsid w:val="0038642F"/>
    <w:rsid w:val="003A6EAC"/>
    <w:rsid w:val="003C0F28"/>
    <w:rsid w:val="003D4790"/>
    <w:rsid w:val="003E627B"/>
    <w:rsid w:val="003F0D31"/>
    <w:rsid w:val="003F4252"/>
    <w:rsid w:val="003F6127"/>
    <w:rsid w:val="003F630E"/>
    <w:rsid w:val="00405ADE"/>
    <w:rsid w:val="00422AFB"/>
    <w:rsid w:val="004608ED"/>
    <w:rsid w:val="00472422"/>
    <w:rsid w:val="004743F9"/>
    <w:rsid w:val="00477416"/>
    <w:rsid w:val="004915C1"/>
    <w:rsid w:val="00494762"/>
    <w:rsid w:val="004A4879"/>
    <w:rsid w:val="004B0942"/>
    <w:rsid w:val="004C4FA5"/>
    <w:rsid w:val="004E36B6"/>
    <w:rsid w:val="004E3B9F"/>
    <w:rsid w:val="004F384D"/>
    <w:rsid w:val="00502B4E"/>
    <w:rsid w:val="00504952"/>
    <w:rsid w:val="00511121"/>
    <w:rsid w:val="00515669"/>
    <w:rsid w:val="00530DC3"/>
    <w:rsid w:val="00535FFB"/>
    <w:rsid w:val="0055361A"/>
    <w:rsid w:val="00557FF5"/>
    <w:rsid w:val="00562349"/>
    <w:rsid w:val="00575C9C"/>
    <w:rsid w:val="00582ACC"/>
    <w:rsid w:val="005A4D88"/>
    <w:rsid w:val="005C0934"/>
    <w:rsid w:val="005C2D98"/>
    <w:rsid w:val="005C5C95"/>
    <w:rsid w:val="005F6161"/>
    <w:rsid w:val="00613BF4"/>
    <w:rsid w:val="006336BC"/>
    <w:rsid w:val="0066164F"/>
    <w:rsid w:val="00680538"/>
    <w:rsid w:val="006874A7"/>
    <w:rsid w:val="006A5044"/>
    <w:rsid w:val="006B044E"/>
    <w:rsid w:val="006B17F7"/>
    <w:rsid w:val="006B349D"/>
    <w:rsid w:val="006D0F02"/>
    <w:rsid w:val="006D3B17"/>
    <w:rsid w:val="006E0A5D"/>
    <w:rsid w:val="006E2319"/>
    <w:rsid w:val="006F1234"/>
    <w:rsid w:val="006F6710"/>
    <w:rsid w:val="00705F0B"/>
    <w:rsid w:val="0071356F"/>
    <w:rsid w:val="00726B7D"/>
    <w:rsid w:val="00732A7F"/>
    <w:rsid w:val="007342FF"/>
    <w:rsid w:val="00735E04"/>
    <w:rsid w:val="00740EB2"/>
    <w:rsid w:val="00745855"/>
    <w:rsid w:val="0074693C"/>
    <w:rsid w:val="00751AE5"/>
    <w:rsid w:val="00751C55"/>
    <w:rsid w:val="00761964"/>
    <w:rsid w:val="00764DAF"/>
    <w:rsid w:val="00770EF2"/>
    <w:rsid w:val="007712EB"/>
    <w:rsid w:val="0078101A"/>
    <w:rsid w:val="007857C6"/>
    <w:rsid w:val="007962C7"/>
    <w:rsid w:val="007A23AE"/>
    <w:rsid w:val="007A6D30"/>
    <w:rsid w:val="007A7B3C"/>
    <w:rsid w:val="007B41BE"/>
    <w:rsid w:val="007D31B2"/>
    <w:rsid w:val="007D5F66"/>
    <w:rsid w:val="007D6A08"/>
    <w:rsid w:val="007F2BD8"/>
    <w:rsid w:val="007F2F02"/>
    <w:rsid w:val="00815C16"/>
    <w:rsid w:val="00835FB8"/>
    <w:rsid w:val="00850422"/>
    <w:rsid w:val="008510F0"/>
    <w:rsid w:val="00863840"/>
    <w:rsid w:val="00864F58"/>
    <w:rsid w:val="0087277C"/>
    <w:rsid w:val="00872D83"/>
    <w:rsid w:val="00875318"/>
    <w:rsid w:val="00885677"/>
    <w:rsid w:val="00894979"/>
    <w:rsid w:val="0089593F"/>
    <w:rsid w:val="00896BE6"/>
    <w:rsid w:val="008A16D8"/>
    <w:rsid w:val="008A392C"/>
    <w:rsid w:val="008A714D"/>
    <w:rsid w:val="008C012B"/>
    <w:rsid w:val="008E276C"/>
    <w:rsid w:val="008F5F38"/>
    <w:rsid w:val="008F6AF7"/>
    <w:rsid w:val="008F6C82"/>
    <w:rsid w:val="009032A5"/>
    <w:rsid w:val="00907BF1"/>
    <w:rsid w:val="0091380B"/>
    <w:rsid w:val="00937275"/>
    <w:rsid w:val="009433A1"/>
    <w:rsid w:val="00951A6E"/>
    <w:rsid w:val="009615A9"/>
    <w:rsid w:val="009628DA"/>
    <w:rsid w:val="009639ED"/>
    <w:rsid w:val="009773CD"/>
    <w:rsid w:val="00984401"/>
    <w:rsid w:val="0098570A"/>
    <w:rsid w:val="00986640"/>
    <w:rsid w:val="009921A5"/>
    <w:rsid w:val="009948D1"/>
    <w:rsid w:val="009965C4"/>
    <w:rsid w:val="009A0DFE"/>
    <w:rsid w:val="009A0E58"/>
    <w:rsid w:val="009A7C3F"/>
    <w:rsid w:val="009B5BB1"/>
    <w:rsid w:val="009D0F41"/>
    <w:rsid w:val="009D2502"/>
    <w:rsid w:val="009E2DA1"/>
    <w:rsid w:val="009F03CC"/>
    <w:rsid w:val="009F7DCC"/>
    <w:rsid w:val="00A01DD7"/>
    <w:rsid w:val="00A02FC8"/>
    <w:rsid w:val="00A11576"/>
    <w:rsid w:val="00A16731"/>
    <w:rsid w:val="00A276AD"/>
    <w:rsid w:val="00A43F45"/>
    <w:rsid w:val="00A44242"/>
    <w:rsid w:val="00A45D59"/>
    <w:rsid w:val="00A51266"/>
    <w:rsid w:val="00A565BF"/>
    <w:rsid w:val="00A62FC2"/>
    <w:rsid w:val="00A63BE3"/>
    <w:rsid w:val="00A72D35"/>
    <w:rsid w:val="00A7372A"/>
    <w:rsid w:val="00A80083"/>
    <w:rsid w:val="00A81489"/>
    <w:rsid w:val="00A9525C"/>
    <w:rsid w:val="00AA4E76"/>
    <w:rsid w:val="00AC636F"/>
    <w:rsid w:val="00AD65D8"/>
    <w:rsid w:val="00AE321C"/>
    <w:rsid w:val="00AE72DC"/>
    <w:rsid w:val="00AF140C"/>
    <w:rsid w:val="00AF47DA"/>
    <w:rsid w:val="00B16DA0"/>
    <w:rsid w:val="00B34C6D"/>
    <w:rsid w:val="00B35EBE"/>
    <w:rsid w:val="00B42055"/>
    <w:rsid w:val="00B45822"/>
    <w:rsid w:val="00B75821"/>
    <w:rsid w:val="00B802F3"/>
    <w:rsid w:val="00B8159F"/>
    <w:rsid w:val="00B825E0"/>
    <w:rsid w:val="00B928CE"/>
    <w:rsid w:val="00BA2412"/>
    <w:rsid w:val="00BA3AC7"/>
    <w:rsid w:val="00BC66FA"/>
    <w:rsid w:val="00BD0BC1"/>
    <w:rsid w:val="00BD2C04"/>
    <w:rsid w:val="00BD40CA"/>
    <w:rsid w:val="00BD48DB"/>
    <w:rsid w:val="00BF468A"/>
    <w:rsid w:val="00C021FD"/>
    <w:rsid w:val="00C13D9B"/>
    <w:rsid w:val="00C222E1"/>
    <w:rsid w:val="00C37571"/>
    <w:rsid w:val="00C61466"/>
    <w:rsid w:val="00C622E4"/>
    <w:rsid w:val="00C6768C"/>
    <w:rsid w:val="00C90FD6"/>
    <w:rsid w:val="00C919F9"/>
    <w:rsid w:val="00C926AB"/>
    <w:rsid w:val="00C946B5"/>
    <w:rsid w:val="00CA2B7F"/>
    <w:rsid w:val="00CC1189"/>
    <w:rsid w:val="00CC43FA"/>
    <w:rsid w:val="00CD65C0"/>
    <w:rsid w:val="00CD74A3"/>
    <w:rsid w:val="00CF11BA"/>
    <w:rsid w:val="00D045AB"/>
    <w:rsid w:val="00D05129"/>
    <w:rsid w:val="00D32EE8"/>
    <w:rsid w:val="00D37536"/>
    <w:rsid w:val="00D37B15"/>
    <w:rsid w:val="00D40F0C"/>
    <w:rsid w:val="00D4507C"/>
    <w:rsid w:val="00D45C55"/>
    <w:rsid w:val="00D50E47"/>
    <w:rsid w:val="00D6304F"/>
    <w:rsid w:val="00D63502"/>
    <w:rsid w:val="00D67642"/>
    <w:rsid w:val="00D730D2"/>
    <w:rsid w:val="00D7396D"/>
    <w:rsid w:val="00D804E9"/>
    <w:rsid w:val="00D82720"/>
    <w:rsid w:val="00D94BC5"/>
    <w:rsid w:val="00DA3460"/>
    <w:rsid w:val="00DB2A96"/>
    <w:rsid w:val="00DC2889"/>
    <w:rsid w:val="00DC4682"/>
    <w:rsid w:val="00DC716B"/>
    <w:rsid w:val="00DD1A03"/>
    <w:rsid w:val="00DE4A32"/>
    <w:rsid w:val="00DF05C6"/>
    <w:rsid w:val="00DF2B17"/>
    <w:rsid w:val="00E2248A"/>
    <w:rsid w:val="00E34D41"/>
    <w:rsid w:val="00E52211"/>
    <w:rsid w:val="00E541C2"/>
    <w:rsid w:val="00E5493E"/>
    <w:rsid w:val="00E80639"/>
    <w:rsid w:val="00E91367"/>
    <w:rsid w:val="00E91396"/>
    <w:rsid w:val="00EA6E51"/>
    <w:rsid w:val="00EC14EA"/>
    <w:rsid w:val="00EC2818"/>
    <w:rsid w:val="00ED0DF8"/>
    <w:rsid w:val="00ED5D12"/>
    <w:rsid w:val="00EE1E38"/>
    <w:rsid w:val="00EE2116"/>
    <w:rsid w:val="00EE3188"/>
    <w:rsid w:val="00EE6B64"/>
    <w:rsid w:val="00F1504E"/>
    <w:rsid w:val="00F1508B"/>
    <w:rsid w:val="00F25E63"/>
    <w:rsid w:val="00F33F37"/>
    <w:rsid w:val="00F461E9"/>
    <w:rsid w:val="00F47EAA"/>
    <w:rsid w:val="00F5566D"/>
    <w:rsid w:val="00F579EE"/>
    <w:rsid w:val="00F677F9"/>
    <w:rsid w:val="00F73651"/>
    <w:rsid w:val="00F800DF"/>
    <w:rsid w:val="00F82CFF"/>
    <w:rsid w:val="00F975E8"/>
    <w:rsid w:val="00FA6CE3"/>
    <w:rsid w:val="00FB777B"/>
    <w:rsid w:val="00FD321D"/>
    <w:rsid w:val="00FE2351"/>
    <w:rsid w:val="00FE4F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6145"/>
    <o:shapelayout v:ext="edit">
      <o:idmap v:ext="edit" data="1"/>
    </o:shapelayout>
  </w:shapeDefaults>
  <w:doNotEmbedSmartTags/>
  <w:decimalSymbol w:val="."/>
  <w:listSeparator w:val=","/>
  <w14:docId w14:val="65B3D3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0" w:qFormat="1"/>
    <w:lsdException w:name="heading 7" w:semiHidden="0" w:uiPriority="9" w:unhideWhenUsed="0"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0" w:unhideWhenUsed="0" w:qFormat="1"/>
    <w:lsdException w:name="page number" w:uiPriority="0"/>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rsid w:val="00B802F3"/>
    <w:pPr>
      <w:widowControl w:val="0"/>
      <w:spacing w:line="276" w:lineRule="auto"/>
      <w:jc w:val="both"/>
    </w:pPr>
    <w:rPr>
      <w:rFonts w:ascii="Palatino Linotype" w:hAnsi="Palatino Linotype" w:cs="Arial"/>
      <w:sz w:val="22"/>
      <w:szCs w:val="22"/>
      <w:lang w:eastAsia="ar-SA"/>
    </w:rPr>
  </w:style>
  <w:style w:type="paragraph" w:styleId="1">
    <w:name w:val="heading 1"/>
    <w:next w:val="BodyText2"/>
    <w:link w:val="1Char"/>
    <w:qFormat/>
    <w:rsid w:val="00E91396"/>
    <w:pPr>
      <w:widowControl w:val="0"/>
      <w:numPr>
        <w:numId w:val="1"/>
      </w:numPr>
      <w:spacing w:after="480"/>
      <w:jc w:val="center"/>
      <w:outlineLvl w:val="0"/>
    </w:pPr>
    <w:rPr>
      <w:rFonts w:ascii="Amor Sans Pro" w:eastAsia="Arial Unicode MS" w:hAnsi="Amor Sans Pro"/>
      <w:spacing w:val="64"/>
      <w:kern w:val="74"/>
      <w:sz w:val="60"/>
      <w:szCs w:val="60"/>
      <w:lang w:val="en-AU" w:eastAsia="ar-SA"/>
    </w:rPr>
  </w:style>
  <w:style w:type="paragraph" w:styleId="20">
    <w:name w:val="heading 2"/>
    <w:basedOn w:val="Ahead"/>
    <w:next w:val="BodyText2"/>
    <w:link w:val="2Char"/>
    <w:qFormat/>
    <w:rsid w:val="00504952"/>
    <w:pPr>
      <w:outlineLvl w:val="1"/>
    </w:pPr>
  </w:style>
  <w:style w:type="paragraph" w:styleId="3">
    <w:name w:val="heading 3"/>
    <w:basedOn w:val="20"/>
    <w:next w:val="BodyText2"/>
    <w:link w:val="3Char"/>
    <w:qFormat/>
    <w:rsid w:val="00BD0BC1"/>
    <w:pPr>
      <w:ind w:left="0" w:firstLine="0"/>
      <w:outlineLvl w:val="2"/>
    </w:pPr>
    <w:rPr>
      <w:sz w:val="28"/>
    </w:rPr>
  </w:style>
  <w:style w:type="paragraph" w:styleId="4">
    <w:name w:val="heading 4"/>
    <w:basedOn w:val="3"/>
    <w:next w:val="BodyText2"/>
    <w:link w:val="4Char"/>
    <w:qFormat/>
    <w:pPr>
      <w:numPr>
        <w:ilvl w:val="3"/>
        <w:numId w:val="10"/>
      </w:numPr>
      <w:spacing w:before="480"/>
      <w:outlineLvl w:val="3"/>
    </w:pPr>
    <w:rPr>
      <w:sz w:val="24"/>
    </w:rPr>
  </w:style>
  <w:style w:type="paragraph" w:styleId="5">
    <w:name w:val="heading 5"/>
    <w:basedOn w:val="a1"/>
    <w:next w:val="a1"/>
    <w:link w:val="5Char"/>
    <w:uiPriority w:val="9"/>
    <w:semiHidden/>
    <w:unhideWhenUsed/>
    <w:qFormat/>
    <w:rsid w:val="00156443"/>
    <w:pPr>
      <w:widowControl/>
      <w:tabs>
        <w:tab w:val="num" w:pos="3600"/>
      </w:tabs>
      <w:spacing w:before="240" w:after="60" w:line="302" w:lineRule="auto"/>
      <w:ind w:left="3600" w:right="66" w:hanging="720"/>
      <w:outlineLvl w:val="4"/>
    </w:pPr>
    <w:rPr>
      <w:rFonts w:ascii="Garamond" w:hAnsi="Garamond" w:cs="Times New Roman"/>
      <w:b/>
      <w:bCs/>
      <w:i/>
      <w:iCs/>
      <w:spacing w:val="-1"/>
      <w:sz w:val="26"/>
      <w:szCs w:val="26"/>
      <w:lang w:val="fr-FR" w:eastAsia="x-none"/>
    </w:rPr>
  </w:style>
  <w:style w:type="paragraph" w:styleId="6">
    <w:name w:val="heading 6"/>
    <w:basedOn w:val="a1"/>
    <w:next w:val="a1"/>
    <w:link w:val="6Char"/>
    <w:qFormat/>
    <w:rsid w:val="00156443"/>
    <w:pPr>
      <w:widowControl/>
      <w:tabs>
        <w:tab w:val="num" w:pos="4320"/>
      </w:tabs>
      <w:spacing w:before="240" w:after="60" w:line="302" w:lineRule="auto"/>
      <w:ind w:left="4320" w:right="66" w:hanging="720"/>
      <w:outlineLvl w:val="5"/>
    </w:pPr>
    <w:rPr>
      <w:rFonts w:ascii="Times New Roman" w:hAnsi="Times New Roman" w:cs="Times New Roman"/>
      <w:b/>
      <w:bCs/>
      <w:spacing w:val="-1"/>
      <w:lang w:val="fr-FR" w:eastAsia="x-none"/>
    </w:rPr>
  </w:style>
  <w:style w:type="paragraph" w:styleId="7">
    <w:name w:val="heading 7"/>
    <w:basedOn w:val="a1"/>
    <w:next w:val="a1"/>
    <w:uiPriority w:val="9"/>
    <w:qFormat/>
    <w:pPr>
      <w:numPr>
        <w:ilvl w:val="6"/>
        <w:numId w:val="1"/>
      </w:numPr>
      <w:spacing w:before="240" w:after="60"/>
      <w:outlineLvl w:val="6"/>
    </w:pPr>
    <w:rPr>
      <w:rFonts w:ascii="Calibri" w:hAnsi="Calibri"/>
      <w:szCs w:val="24"/>
      <w:lang w:val="x-none"/>
    </w:rPr>
  </w:style>
  <w:style w:type="paragraph" w:styleId="8">
    <w:name w:val="heading 8"/>
    <w:basedOn w:val="a1"/>
    <w:next w:val="a1"/>
    <w:link w:val="8Char"/>
    <w:uiPriority w:val="9"/>
    <w:semiHidden/>
    <w:unhideWhenUsed/>
    <w:qFormat/>
    <w:rsid w:val="00156443"/>
    <w:pPr>
      <w:widowControl/>
      <w:tabs>
        <w:tab w:val="num" w:pos="5760"/>
      </w:tabs>
      <w:spacing w:before="240" w:after="60" w:line="302" w:lineRule="auto"/>
      <w:ind w:left="5760" w:right="66" w:hanging="720"/>
      <w:outlineLvl w:val="7"/>
    </w:pPr>
    <w:rPr>
      <w:rFonts w:ascii="Garamond" w:hAnsi="Garamond" w:cs="Times New Roman"/>
      <w:i/>
      <w:iCs/>
      <w:spacing w:val="-1"/>
      <w:sz w:val="24"/>
      <w:szCs w:val="24"/>
      <w:lang w:val="fr-FR" w:eastAsia="x-none"/>
    </w:rPr>
  </w:style>
  <w:style w:type="paragraph" w:styleId="9">
    <w:name w:val="heading 9"/>
    <w:basedOn w:val="a1"/>
    <w:next w:val="a1"/>
    <w:link w:val="9Char"/>
    <w:uiPriority w:val="9"/>
    <w:semiHidden/>
    <w:unhideWhenUsed/>
    <w:qFormat/>
    <w:rsid w:val="00156443"/>
    <w:pPr>
      <w:widowControl/>
      <w:tabs>
        <w:tab w:val="num" w:pos="6480"/>
      </w:tabs>
      <w:spacing w:before="240" w:after="60" w:line="302" w:lineRule="auto"/>
      <w:ind w:left="6480" w:right="66" w:hanging="720"/>
      <w:outlineLvl w:val="8"/>
    </w:pPr>
    <w:rPr>
      <w:rFonts w:ascii="Cambria" w:hAnsi="Cambria" w:cs="Times New Roman"/>
      <w:spacing w:val="-1"/>
      <w:lang w:val="fr-FR" w:eastAsia="x-none"/>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WW8Num2z0">
    <w:name w:val="WW8Num2z0"/>
    <w:rPr>
      <w:rFonts w:ascii="ClassGarmnd BT" w:hAnsi="ClassGarmnd BT"/>
    </w:rPr>
  </w:style>
  <w:style w:type="character" w:customStyle="1" w:styleId="WW8Num2z1">
    <w:name w:val="WW8Num2z1"/>
    <w:rPr>
      <w:rFonts w:ascii="Courier New" w:hAnsi="Courier New"/>
    </w:rPr>
  </w:style>
  <w:style w:type="character" w:customStyle="1" w:styleId="WW8Num2z2">
    <w:name w:val="WW8Num2z2"/>
    <w:rPr>
      <w:rFonts w:ascii="Wingdings" w:hAnsi="Wingdings"/>
    </w:rPr>
  </w:style>
  <w:style w:type="character" w:customStyle="1" w:styleId="WW8Num2z3">
    <w:name w:val="WW8Num2z3"/>
    <w:rPr>
      <w:rFonts w:ascii="Symbol" w:hAnsi="Symbol"/>
    </w:rPr>
  </w:style>
  <w:style w:type="character" w:customStyle="1" w:styleId="WW8Num3z0">
    <w:name w:val="WW8Num3z0"/>
    <w:rPr>
      <w:b/>
    </w:rPr>
  </w:style>
  <w:style w:type="character" w:customStyle="1" w:styleId="WW8Num4z0">
    <w:name w:val="WW8Num4z0"/>
    <w:rPr>
      <w:rFonts w:ascii="Symbol" w:hAnsi="Symbol"/>
      <w:color w:val="auto"/>
      <w:sz w:val="24"/>
    </w:rPr>
  </w:style>
  <w:style w:type="character" w:customStyle="1" w:styleId="WW8Num4z1">
    <w:name w:val="WW8Num4z1"/>
    <w:rPr>
      <w:rFonts w:ascii="Symbol" w:hAnsi="Symbol"/>
      <w:color w:val="auto"/>
      <w:sz w:val="20"/>
    </w:rPr>
  </w:style>
  <w:style w:type="character" w:customStyle="1" w:styleId="WW8Num4z2">
    <w:name w:val="WW8Num4z2"/>
    <w:rPr>
      <w:rFonts w:ascii="Wingdings" w:hAnsi="Wingdings"/>
    </w:rPr>
  </w:style>
  <w:style w:type="character" w:customStyle="1" w:styleId="Absatz-Standardschriftart">
    <w:name w:val="Absatz-Standardschriftart"/>
  </w:style>
  <w:style w:type="character" w:customStyle="1" w:styleId="DefaultParagraphFont1">
    <w:name w:val="Default Paragraph Font1"/>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8Num6z0">
    <w:name w:val="WW8Num6z0"/>
    <w:rPr>
      <w:rFonts w:ascii="Symbol" w:hAnsi="Symbol"/>
    </w:rPr>
  </w:style>
  <w:style w:type="character" w:customStyle="1" w:styleId="WW8Num7z0">
    <w:name w:val="WW8Num7z0"/>
    <w:rPr>
      <w:rFonts w:ascii="Symbol" w:hAnsi="Symbol"/>
    </w:rPr>
  </w:style>
  <w:style w:type="character" w:customStyle="1" w:styleId="WW8Num8z0">
    <w:name w:val="WW8Num8z0"/>
    <w:rPr>
      <w:rFonts w:ascii="Symbol" w:hAnsi="Symbol"/>
    </w:rPr>
  </w:style>
  <w:style w:type="character" w:customStyle="1" w:styleId="WW8Num9z0">
    <w:name w:val="WW8Num9z0"/>
    <w:rPr>
      <w:rFonts w:ascii="ClassGarmnd BT" w:hAnsi="ClassGarmnd BT"/>
    </w:rPr>
  </w:style>
  <w:style w:type="character" w:customStyle="1" w:styleId="WW8Num11z0">
    <w:name w:val="WW8Num11z0"/>
    <w:rPr>
      <w:rFonts w:ascii="Symbol" w:hAnsi="Symbol"/>
    </w:rPr>
  </w:style>
  <w:style w:type="character" w:customStyle="1" w:styleId="WW8Num12z0">
    <w:name w:val="WW8Num12z0"/>
    <w:rPr>
      <w:rFonts w:ascii="Symbol" w:hAnsi="Symbol"/>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rPr>
  </w:style>
  <w:style w:type="character" w:customStyle="1" w:styleId="WW8Num13z0">
    <w:name w:val="WW8Num13z0"/>
    <w:rPr>
      <w:rFonts w:ascii="Symbol" w:hAnsi="Symbol"/>
    </w:rPr>
  </w:style>
  <w:style w:type="character" w:customStyle="1" w:styleId="WW8Num13z1">
    <w:name w:val="WW8Num13z1"/>
    <w:rPr>
      <w:rFonts w:ascii="Courier New" w:hAnsi="Courier New" w:cs="Courier New"/>
    </w:rPr>
  </w:style>
  <w:style w:type="character" w:customStyle="1" w:styleId="WW8Num13z2">
    <w:name w:val="WW8Num13z2"/>
    <w:rPr>
      <w:rFonts w:ascii="Wingdings" w:hAnsi="Wingdings"/>
    </w:rPr>
  </w:style>
  <w:style w:type="character" w:customStyle="1" w:styleId="WW8Num15z0">
    <w:name w:val="WW8Num15z0"/>
    <w:rPr>
      <w:rFonts w:ascii="Symbol" w:hAnsi="Symbol"/>
    </w:rPr>
  </w:style>
  <w:style w:type="character" w:customStyle="1" w:styleId="WW8Num15z1">
    <w:name w:val="WW8Num15z1"/>
    <w:rPr>
      <w:rFonts w:ascii="Courier New" w:hAnsi="Courier New" w:cs="Courier New"/>
    </w:rPr>
  </w:style>
  <w:style w:type="character" w:customStyle="1" w:styleId="WW8Num15z2">
    <w:name w:val="WW8Num15z2"/>
    <w:rPr>
      <w:rFonts w:ascii="Wingdings" w:hAnsi="Wingdings"/>
    </w:rPr>
  </w:style>
  <w:style w:type="character" w:customStyle="1" w:styleId="WW8Num16z0">
    <w:name w:val="WW8Num16z0"/>
    <w:rPr>
      <w:rFonts w:ascii="ClassGarmnd BT" w:hAnsi="ClassGarmnd BT"/>
    </w:rPr>
  </w:style>
  <w:style w:type="character" w:customStyle="1" w:styleId="WW8Num16z1">
    <w:name w:val="WW8Num16z1"/>
    <w:rPr>
      <w:rFonts w:ascii="Courier New" w:hAnsi="Courier New"/>
    </w:rPr>
  </w:style>
  <w:style w:type="character" w:customStyle="1" w:styleId="WW8Num16z2">
    <w:name w:val="WW8Num16z2"/>
    <w:rPr>
      <w:rFonts w:ascii="Wingdings" w:hAnsi="Wingdings"/>
    </w:rPr>
  </w:style>
  <w:style w:type="character" w:customStyle="1" w:styleId="WW8Num16z3">
    <w:name w:val="WW8Num16z3"/>
    <w:rPr>
      <w:rFonts w:ascii="Symbol" w:hAnsi="Symbol"/>
    </w:rPr>
  </w:style>
  <w:style w:type="character" w:customStyle="1" w:styleId="WW8Num17z0">
    <w:name w:val="WW8Num17z0"/>
    <w:rPr>
      <w:b/>
    </w:rPr>
  </w:style>
  <w:style w:type="character" w:customStyle="1" w:styleId="WW8Num18z0">
    <w:name w:val="WW8Num18z0"/>
    <w:rPr>
      <w:rFonts w:ascii="Symbol" w:hAnsi="Symbol"/>
    </w:rPr>
  </w:style>
  <w:style w:type="character" w:customStyle="1" w:styleId="WW8Num18z1">
    <w:name w:val="WW8Num18z1"/>
    <w:rPr>
      <w:rFonts w:ascii="Courier New" w:hAnsi="Courier New" w:cs="Courier New"/>
    </w:rPr>
  </w:style>
  <w:style w:type="character" w:customStyle="1" w:styleId="WW8Num18z2">
    <w:name w:val="WW8Num18z2"/>
    <w:rPr>
      <w:rFonts w:ascii="Wingdings" w:hAnsi="Wingdings"/>
    </w:rPr>
  </w:style>
  <w:style w:type="character" w:customStyle="1" w:styleId="WW8Num19z0">
    <w:name w:val="WW8Num19z0"/>
    <w:rPr>
      <w:rFonts w:ascii="Symbol" w:hAnsi="Symbol"/>
      <w:color w:val="auto"/>
      <w:sz w:val="24"/>
    </w:rPr>
  </w:style>
  <w:style w:type="character" w:customStyle="1" w:styleId="WW8Num19z1">
    <w:name w:val="WW8Num19z1"/>
    <w:rPr>
      <w:rFonts w:ascii="Symbol" w:hAnsi="Symbol"/>
      <w:color w:val="auto"/>
      <w:sz w:val="20"/>
    </w:rPr>
  </w:style>
  <w:style w:type="character" w:customStyle="1" w:styleId="WW8Num19z2">
    <w:name w:val="WW8Num19z2"/>
    <w:rPr>
      <w:rFonts w:ascii="Wingdings" w:hAnsi="Wingdings"/>
    </w:rPr>
  </w:style>
  <w:style w:type="character" w:customStyle="1" w:styleId="WW8Num19z3">
    <w:name w:val="WW8Num19z3"/>
    <w:rPr>
      <w:rFonts w:ascii="Symbol" w:hAnsi="Symbol"/>
    </w:rPr>
  </w:style>
  <w:style w:type="character" w:customStyle="1" w:styleId="WW8Num19z4">
    <w:name w:val="WW8Num19z4"/>
    <w:rPr>
      <w:rFonts w:ascii="Courier New" w:hAnsi="Courier New"/>
    </w:rPr>
  </w:style>
  <w:style w:type="character" w:customStyle="1" w:styleId="WW8Num21z0">
    <w:name w:val="WW8Num21z0"/>
    <w:rPr>
      <w:rFonts w:ascii="Symbol" w:hAnsi="Symbol"/>
    </w:rPr>
  </w:style>
  <w:style w:type="character" w:customStyle="1" w:styleId="WW8Num21z1">
    <w:name w:val="WW8Num21z1"/>
    <w:rPr>
      <w:rFonts w:ascii="Courier New" w:hAnsi="Courier New"/>
    </w:rPr>
  </w:style>
  <w:style w:type="character" w:customStyle="1" w:styleId="WW8Num21z2">
    <w:name w:val="WW8Num21z2"/>
    <w:rPr>
      <w:rFonts w:ascii="Wingdings" w:hAnsi="Wingdings"/>
    </w:rPr>
  </w:style>
  <w:style w:type="character" w:customStyle="1" w:styleId="WW8Num22z0">
    <w:name w:val="WW8Num22z0"/>
    <w:rPr>
      <w:rFonts w:ascii="Symbol" w:hAnsi="Symbol"/>
      <w:color w:val="auto"/>
      <w:sz w:val="24"/>
    </w:rPr>
  </w:style>
  <w:style w:type="character" w:customStyle="1" w:styleId="WW8Num22z1">
    <w:name w:val="WW8Num22z1"/>
    <w:rPr>
      <w:rFonts w:ascii="Symbol" w:hAnsi="Symbol"/>
      <w:color w:val="auto"/>
      <w:sz w:val="20"/>
    </w:rPr>
  </w:style>
  <w:style w:type="character" w:customStyle="1" w:styleId="WW8Num22z2">
    <w:name w:val="WW8Num22z2"/>
    <w:rPr>
      <w:rFonts w:ascii="Wingdings" w:hAnsi="Wingdings"/>
    </w:rPr>
  </w:style>
  <w:style w:type="character" w:customStyle="1" w:styleId="WW8Num23z0">
    <w:name w:val="WW8Num23z0"/>
    <w:rPr>
      <w:rFonts w:ascii="Symbol" w:hAnsi="Symbol"/>
    </w:rPr>
  </w:style>
  <w:style w:type="character" w:customStyle="1" w:styleId="WW8Num23z1">
    <w:name w:val="WW8Num23z1"/>
    <w:rPr>
      <w:rFonts w:ascii="Courier New" w:hAnsi="Courier New"/>
    </w:rPr>
  </w:style>
  <w:style w:type="character" w:customStyle="1" w:styleId="WW8Num23z2">
    <w:name w:val="WW8Num23z2"/>
    <w:rPr>
      <w:rFonts w:ascii="Wingdings" w:hAnsi="Wingdings"/>
    </w:rPr>
  </w:style>
  <w:style w:type="character" w:customStyle="1" w:styleId="WW8Num26z0">
    <w:name w:val="WW8Num26z0"/>
    <w:rPr>
      <w:rFonts w:ascii="Symbol" w:hAnsi="Symbol"/>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rPr>
  </w:style>
  <w:style w:type="character" w:customStyle="1" w:styleId="WW-DefaultParagraphFont">
    <w:name w:val="WW-Default Paragraph Font"/>
  </w:style>
  <w:style w:type="character" w:styleId="a5">
    <w:name w:val="page number"/>
    <w:rPr>
      <w:b/>
      <w:sz w:val="24"/>
      <w:szCs w:val="24"/>
    </w:rPr>
  </w:style>
  <w:style w:type="character" w:styleId="a6">
    <w:name w:val="Hyperlink"/>
    <w:rPr>
      <w:b/>
      <w:color w:val="FF8700"/>
      <w:u w:val="none"/>
    </w:rPr>
  </w:style>
  <w:style w:type="character" w:customStyle="1" w:styleId="Heading7Char">
    <w:name w:val="Heading 7 Char"/>
    <w:uiPriority w:val="9"/>
    <w:rPr>
      <w:rFonts w:ascii="Calibri" w:eastAsia="Times New Roman" w:hAnsi="Calibri" w:cs="Times New Roman"/>
      <w:sz w:val="24"/>
      <w:szCs w:val="24"/>
    </w:rPr>
  </w:style>
  <w:style w:type="character" w:customStyle="1" w:styleId="BodyTextChar">
    <w:name w:val="Body Text Char"/>
    <w:aliases w:val="Body Text Char1 Char,Body Text Char Char Char,Body Text Char Char Char Char Char,Body Text1 Char Char,Body Text Char Char1 Char"/>
    <w:rPr>
      <w:sz w:val="24"/>
      <w:lang w:val="en-AU" w:eastAsia="ar-SA" w:bidi="ar-SA"/>
    </w:rPr>
  </w:style>
  <w:style w:type="character" w:customStyle="1" w:styleId="BodyTextFirstIndentChar">
    <w:name w:val="Body Text First Indent Char"/>
    <w:rPr>
      <w:rFonts w:ascii="Book Antiqua" w:hAnsi="Book Antiqua"/>
      <w:sz w:val="24"/>
      <w:lang w:val="en-AU"/>
    </w:rPr>
  </w:style>
  <w:style w:type="character" w:customStyle="1" w:styleId="FootnoteCharacters">
    <w:name w:val="Footnote Characters"/>
    <w:rPr>
      <w:vertAlign w:val="superscript"/>
    </w:rPr>
  </w:style>
  <w:style w:type="character" w:customStyle="1" w:styleId="FootnoteTextChar">
    <w:name w:val="Footnote Text Char"/>
    <w:rPr>
      <w:rFonts w:ascii="Arial" w:hAnsi="Arial"/>
      <w:sz w:val="18"/>
      <w:szCs w:val="24"/>
    </w:rPr>
  </w:style>
  <w:style w:type="character" w:styleId="a7">
    <w:name w:val="Emphasis"/>
    <w:uiPriority w:val="20"/>
    <w:qFormat/>
    <w:rPr>
      <w:caps/>
      <w:sz w:val="18"/>
    </w:rPr>
  </w:style>
  <w:style w:type="character" w:customStyle="1" w:styleId="HeadingBaseChar">
    <w:name w:val="Heading Base Char"/>
    <w:rPr>
      <w:rFonts w:ascii="Arial" w:hAnsi="Arial"/>
      <w:kern w:val="1"/>
      <w:sz w:val="24"/>
      <w:szCs w:val="24"/>
    </w:rPr>
  </w:style>
  <w:style w:type="character" w:customStyle="1" w:styleId="NoSpacingChar">
    <w:name w:val="No Spacing Char"/>
    <w:uiPriority w:val="1"/>
    <w:rPr>
      <w:rFonts w:ascii="Calibri" w:hAnsi="Calibri"/>
      <w:sz w:val="22"/>
      <w:szCs w:val="22"/>
      <w:lang w:eastAsia="ar-SA" w:bidi="ar-SA"/>
    </w:rPr>
  </w:style>
  <w:style w:type="character" w:customStyle="1" w:styleId="HeaderChar">
    <w:name w:val="Header Char"/>
    <w:rPr>
      <w:rFonts w:ascii="Arial Unicode MS" w:hAnsi="Arial Unicode MS"/>
      <w:sz w:val="18"/>
      <w:lang w:val="en-AU"/>
    </w:rPr>
  </w:style>
  <w:style w:type="character" w:customStyle="1" w:styleId="BalloonTextChar">
    <w:name w:val="Balloon Text Char"/>
    <w:uiPriority w:val="99"/>
    <w:rPr>
      <w:rFonts w:ascii="Tahoma" w:hAnsi="Tahoma" w:cs="Tahoma"/>
      <w:sz w:val="16"/>
      <w:szCs w:val="16"/>
    </w:rPr>
  </w:style>
  <w:style w:type="character" w:customStyle="1" w:styleId="projectsummarylight">
    <w:name w:val="projectsummarylight"/>
  </w:style>
  <w:style w:type="character" w:customStyle="1" w:styleId="st">
    <w:name w:val="st"/>
  </w:style>
  <w:style w:type="character" w:customStyle="1" w:styleId="watch-title">
    <w:name w:val="watch-title"/>
  </w:style>
  <w:style w:type="character" w:styleId="a8">
    <w:name w:val="annotation reference"/>
    <w:uiPriority w:val="99"/>
    <w:rPr>
      <w:sz w:val="16"/>
      <w:szCs w:val="16"/>
    </w:rPr>
  </w:style>
  <w:style w:type="paragraph" w:customStyle="1" w:styleId="Heading">
    <w:name w:val="Heading"/>
    <w:basedOn w:val="a1"/>
    <w:next w:val="BodyText2"/>
    <w:pPr>
      <w:keepNext/>
      <w:spacing w:before="240" w:after="120"/>
    </w:pPr>
    <w:rPr>
      <w:rFonts w:ascii="Arial" w:eastAsia="微软雅黑" w:hAnsi="Arial" w:cs="Mangal"/>
      <w:sz w:val="28"/>
      <w:szCs w:val="28"/>
    </w:rPr>
  </w:style>
  <w:style w:type="paragraph" w:customStyle="1" w:styleId="BodyText2">
    <w:name w:val="Body Text2"/>
    <w:pPr>
      <w:keepLines/>
      <w:widowControl w:val="0"/>
      <w:suppressAutoHyphens/>
      <w:spacing w:after="150"/>
      <w:ind w:left="1138"/>
    </w:pPr>
    <w:rPr>
      <w:rFonts w:eastAsia="Arial"/>
      <w:sz w:val="24"/>
      <w:lang w:val="en-AU" w:eastAsia="ar-SA"/>
    </w:rPr>
  </w:style>
  <w:style w:type="paragraph" w:styleId="a9">
    <w:name w:val="List"/>
    <w:aliases w:val="(X1)"/>
    <w:basedOn w:val="BodyText2"/>
    <w:rPr>
      <w:rFonts w:cs="Mangal"/>
    </w:rPr>
  </w:style>
  <w:style w:type="paragraph" w:styleId="aa">
    <w:name w:val="caption"/>
    <w:basedOn w:val="a1"/>
    <w:next w:val="BodyText2"/>
    <w:qFormat/>
    <w:pPr>
      <w:keepNext/>
      <w:widowControl/>
      <w:spacing w:before="60" w:after="240" w:line="200" w:lineRule="atLeast"/>
      <w:ind w:left="1920" w:hanging="120"/>
    </w:pPr>
    <w:rPr>
      <w:rFonts w:ascii="Garamond" w:hAnsi="Garamond"/>
      <w:i/>
      <w:spacing w:val="5"/>
      <w:sz w:val="20"/>
    </w:rPr>
  </w:style>
  <w:style w:type="paragraph" w:customStyle="1" w:styleId="Index">
    <w:name w:val="Index"/>
    <w:basedOn w:val="a1"/>
    <w:pPr>
      <w:suppressLineNumbers/>
    </w:pPr>
    <w:rPr>
      <w:rFonts w:cs="Mangal"/>
    </w:rPr>
  </w:style>
  <w:style w:type="paragraph" w:styleId="ab">
    <w:name w:val="Body Text Indent"/>
    <w:basedOn w:val="BodyText2"/>
    <w:pPr>
      <w:ind w:left="1701"/>
    </w:pPr>
  </w:style>
  <w:style w:type="paragraph" w:styleId="ac">
    <w:name w:val="Title"/>
    <w:next w:val="ad"/>
    <w:link w:val="Char"/>
    <w:uiPriority w:val="10"/>
    <w:qFormat/>
    <w:pPr>
      <w:shd w:val="clear" w:color="auto" w:fill="000000"/>
      <w:suppressAutoHyphens/>
      <w:spacing w:before="2835"/>
      <w:jc w:val="right"/>
    </w:pPr>
    <w:rPr>
      <w:rFonts w:ascii="Arial Narrow" w:eastAsia="Arial" w:hAnsi="Arial Narrow"/>
      <w:b/>
      <w:kern w:val="1"/>
      <w:sz w:val="72"/>
      <w:lang w:val="en-AU" w:eastAsia="ar-SA"/>
    </w:rPr>
  </w:style>
  <w:style w:type="paragraph" w:styleId="ad">
    <w:name w:val="Subtitle"/>
    <w:basedOn w:val="ac"/>
    <w:next w:val="BodyText2"/>
    <w:link w:val="Char0"/>
    <w:uiPriority w:val="11"/>
    <w:qFormat/>
    <w:pPr>
      <w:shd w:val="clear" w:color="auto" w:fill="auto"/>
      <w:spacing w:before="1134" w:after="60"/>
    </w:pPr>
    <w:rPr>
      <w:b w:val="0"/>
      <w:sz w:val="44"/>
    </w:rPr>
  </w:style>
  <w:style w:type="paragraph" w:customStyle="1" w:styleId="CoverSubHeads">
    <w:name w:val="Cover SubHeads"/>
    <w:basedOn w:val="ac"/>
    <w:pPr>
      <w:shd w:val="clear" w:color="auto" w:fill="auto"/>
      <w:spacing w:before="567"/>
      <w:jc w:val="left"/>
    </w:pPr>
    <w:rPr>
      <w:sz w:val="32"/>
    </w:rPr>
  </w:style>
  <w:style w:type="paragraph" w:styleId="ae">
    <w:name w:val="header"/>
    <w:basedOn w:val="a1"/>
    <w:link w:val="Char1"/>
    <w:pPr>
      <w:pBdr>
        <w:bottom w:val="single" w:sz="1" w:space="2" w:color="000000"/>
      </w:pBdr>
      <w:tabs>
        <w:tab w:val="left" w:pos="4253"/>
        <w:tab w:val="right" w:pos="8505"/>
      </w:tabs>
      <w:overflowPunct w:val="0"/>
      <w:autoSpaceDE w:val="0"/>
      <w:textAlignment w:val="baseline"/>
    </w:pPr>
    <w:rPr>
      <w:rFonts w:ascii="Arial Unicode MS" w:hAnsi="Arial Unicode MS"/>
      <w:sz w:val="18"/>
      <w:lang w:val="en-AU"/>
    </w:rPr>
  </w:style>
  <w:style w:type="paragraph" w:styleId="af">
    <w:name w:val="footer"/>
    <w:basedOn w:val="ae"/>
    <w:link w:val="Char2"/>
    <w:pPr>
      <w:pBdr>
        <w:top w:val="single" w:sz="1" w:space="2" w:color="000000"/>
        <w:bottom w:val="none" w:sz="0" w:space="0" w:color="auto"/>
      </w:pBdr>
    </w:pPr>
    <w:rPr>
      <w:rFonts w:eastAsia="Arial Unicode MS" w:cs="Times New Roman"/>
      <w:b/>
      <w:szCs w:val="20"/>
    </w:rPr>
  </w:style>
  <w:style w:type="paragraph" w:styleId="10">
    <w:name w:val="index 1"/>
    <w:basedOn w:val="a1"/>
    <w:next w:val="a1"/>
    <w:pPr>
      <w:widowControl/>
      <w:tabs>
        <w:tab w:val="right" w:leader="dot" w:pos="3856"/>
      </w:tabs>
      <w:overflowPunct w:val="0"/>
      <w:autoSpaceDE w:val="0"/>
      <w:spacing w:after="100"/>
      <w:textAlignment w:val="baseline"/>
    </w:pPr>
    <w:rPr>
      <w:lang w:val="en-AU"/>
    </w:rPr>
  </w:style>
  <w:style w:type="paragraph" w:styleId="22">
    <w:name w:val="index 2"/>
    <w:basedOn w:val="10"/>
    <w:next w:val="a1"/>
    <w:pPr>
      <w:tabs>
        <w:tab w:val="clear" w:pos="3856"/>
        <w:tab w:val="right" w:leader="dot" w:pos="3881"/>
      </w:tabs>
      <w:spacing w:after="40"/>
      <w:ind w:left="396" w:hanging="198"/>
    </w:pPr>
  </w:style>
  <w:style w:type="paragraph" w:styleId="a0">
    <w:name w:val="List Bullet"/>
    <w:basedOn w:val="BodyText2"/>
    <w:pPr>
      <w:keepNext/>
      <w:numPr>
        <w:numId w:val="4"/>
      </w:numPr>
      <w:spacing w:after="100"/>
    </w:pPr>
  </w:style>
  <w:style w:type="paragraph" w:styleId="23">
    <w:name w:val="List Bullet 2"/>
    <w:basedOn w:val="a0"/>
    <w:pPr>
      <w:tabs>
        <w:tab w:val="left" w:pos="1827"/>
      </w:tabs>
    </w:pPr>
  </w:style>
  <w:style w:type="paragraph" w:styleId="30">
    <w:name w:val="List Bullet 3"/>
    <w:basedOn w:val="a1"/>
    <w:pPr>
      <w:widowControl/>
      <w:tabs>
        <w:tab w:val="num" w:pos="1498"/>
      </w:tabs>
      <w:spacing w:after="100"/>
      <w:ind w:left="1498" w:hanging="360"/>
    </w:pPr>
    <w:rPr>
      <w:lang w:val="en-AU"/>
    </w:rPr>
  </w:style>
  <w:style w:type="paragraph" w:styleId="a">
    <w:name w:val="List Number"/>
    <w:basedOn w:val="BodyText2"/>
    <w:pPr>
      <w:numPr>
        <w:numId w:val="3"/>
      </w:numPr>
      <w:spacing w:after="100"/>
    </w:pPr>
  </w:style>
  <w:style w:type="paragraph" w:styleId="24">
    <w:name w:val="List Number 2"/>
    <w:basedOn w:val="a"/>
    <w:pPr>
      <w:spacing w:after="60"/>
    </w:pPr>
  </w:style>
  <w:style w:type="paragraph" w:styleId="32">
    <w:name w:val="List Number 3"/>
    <w:basedOn w:val="24"/>
  </w:style>
  <w:style w:type="paragraph" w:customStyle="1" w:styleId="Picture">
    <w:name w:val="Picture"/>
    <w:basedOn w:val="a1"/>
    <w:next w:val="a1"/>
    <w:pPr>
      <w:spacing w:after="200"/>
      <w:ind w:left="1134"/>
    </w:pPr>
    <w:rPr>
      <w:lang w:val="en-AU"/>
    </w:rPr>
  </w:style>
  <w:style w:type="paragraph" w:customStyle="1" w:styleId="PictureWide">
    <w:name w:val="Picture Wide"/>
    <w:basedOn w:val="Picture"/>
    <w:next w:val="BodyText2"/>
    <w:pPr>
      <w:ind w:left="0"/>
      <w:jc w:val="center"/>
    </w:pPr>
  </w:style>
  <w:style w:type="paragraph" w:customStyle="1" w:styleId="TableBodyText">
    <w:name w:val="Table Body Text"/>
    <w:basedOn w:val="BodyText2"/>
    <w:pPr>
      <w:spacing w:before="60" w:after="60"/>
      <w:ind w:left="0"/>
    </w:pPr>
    <w:rPr>
      <w:sz w:val="20"/>
    </w:rPr>
  </w:style>
  <w:style w:type="paragraph" w:customStyle="1" w:styleId="TableBullet">
    <w:name w:val="Table Bullet"/>
    <w:basedOn w:val="a1"/>
    <w:pPr>
      <w:numPr>
        <w:numId w:val="2"/>
      </w:numPr>
      <w:tabs>
        <w:tab w:val="left" w:pos="2208"/>
      </w:tabs>
      <w:spacing w:before="60" w:after="200"/>
      <w:ind w:left="2208" w:hanging="360"/>
    </w:pPr>
    <w:rPr>
      <w:rFonts w:ascii="ClassGarmnd BT" w:hAnsi="ClassGarmnd BT"/>
      <w:color w:val="000000"/>
      <w:lang w:val="en-AU"/>
    </w:rPr>
  </w:style>
  <w:style w:type="paragraph" w:customStyle="1" w:styleId="TableContents">
    <w:name w:val="Table Contents"/>
    <w:basedOn w:val="a1"/>
    <w:pPr>
      <w:suppressLineNumbers/>
    </w:pPr>
  </w:style>
  <w:style w:type="paragraph" w:customStyle="1" w:styleId="TableHeading">
    <w:name w:val="Table Heading"/>
    <w:basedOn w:val="4"/>
    <w:pPr>
      <w:numPr>
        <w:ilvl w:val="0"/>
        <w:numId w:val="0"/>
      </w:numPr>
      <w:spacing w:before="80" w:after="80"/>
      <w:ind w:left="79" w:hanging="425"/>
    </w:pPr>
    <w:rPr>
      <w:sz w:val="20"/>
    </w:rPr>
  </w:style>
  <w:style w:type="paragraph" w:styleId="11">
    <w:name w:val="toc 1"/>
    <w:next w:val="a1"/>
    <w:uiPriority w:val="39"/>
    <w:qFormat/>
    <w:pPr>
      <w:widowControl w:val="0"/>
      <w:spacing w:before="120" w:after="120" w:line="276" w:lineRule="auto"/>
    </w:pPr>
    <w:rPr>
      <w:rFonts w:asciiTheme="minorHAnsi" w:hAnsiTheme="minorHAnsi" w:cs="Arial"/>
      <w:b/>
      <w:bCs/>
      <w:caps/>
      <w:lang w:eastAsia="ar-SA"/>
    </w:rPr>
  </w:style>
  <w:style w:type="paragraph" w:styleId="25">
    <w:name w:val="toc 2"/>
    <w:basedOn w:val="11"/>
    <w:next w:val="a1"/>
    <w:uiPriority w:val="39"/>
    <w:qFormat/>
    <w:pPr>
      <w:spacing w:before="0" w:after="0"/>
      <w:ind w:left="220"/>
    </w:pPr>
    <w:rPr>
      <w:b w:val="0"/>
      <w:bCs w:val="0"/>
      <w:caps w:val="0"/>
      <w:smallCaps/>
    </w:rPr>
  </w:style>
  <w:style w:type="paragraph" w:styleId="33">
    <w:name w:val="toc 3"/>
    <w:basedOn w:val="25"/>
    <w:next w:val="a1"/>
    <w:uiPriority w:val="39"/>
    <w:qFormat/>
    <w:pPr>
      <w:ind w:left="440"/>
    </w:pPr>
    <w:rPr>
      <w:i/>
      <w:iCs/>
      <w:smallCaps w:val="0"/>
    </w:rPr>
  </w:style>
  <w:style w:type="paragraph" w:styleId="40">
    <w:name w:val="toc 4"/>
    <w:basedOn w:val="a1"/>
    <w:next w:val="a1"/>
    <w:pPr>
      <w:ind w:left="660"/>
      <w:jc w:val="left"/>
    </w:pPr>
    <w:rPr>
      <w:rFonts w:asciiTheme="minorHAnsi" w:hAnsiTheme="minorHAnsi"/>
      <w:sz w:val="18"/>
      <w:szCs w:val="18"/>
    </w:rPr>
  </w:style>
  <w:style w:type="paragraph" w:styleId="af0">
    <w:name w:val="Normal (Web)"/>
    <w:basedOn w:val="a1"/>
    <w:pPr>
      <w:widowControl/>
      <w:spacing w:before="100" w:after="100"/>
    </w:pPr>
    <w:rPr>
      <w:rFonts w:ascii="Arial" w:eastAsia="Arial Unicode MS" w:hAnsi="Arial"/>
      <w:sz w:val="20"/>
      <w:lang w:val="en-AU"/>
    </w:rPr>
  </w:style>
  <w:style w:type="paragraph" w:styleId="af1">
    <w:name w:val="Body Text First Indent"/>
    <w:basedOn w:val="BodyText2"/>
    <w:pPr>
      <w:spacing w:after="120"/>
      <w:ind w:left="0" w:firstLine="210"/>
    </w:pPr>
    <w:rPr>
      <w:rFonts w:ascii="Book Antiqua" w:hAnsi="Book Antiqua"/>
    </w:rPr>
  </w:style>
  <w:style w:type="paragraph" w:customStyle="1" w:styleId="BlockQuotation">
    <w:name w:val="Block Quotation"/>
    <w:basedOn w:val="BodyText2"/>
    <w:pPr>
      <w:widowControl/>
      <w:pBdr>
        <w:top w:val="single" w:sz="4" w:space="14" w:color="808080"/>
        <w:left w:val="single" w:sz="4" w:space="14" w:color="808080"/>
        <w:bottom w:val="single" w:sz="4" w:space="14" w:color="808080"/>
        <w:right w:val="single" w:sz="4" w:space="14" w:color="808080"/>
      </w:pBdr>
      <w:spacing w:before="240" w:after="240"/>
      <w:ind w:left="720" w:right="720"/>
      <w:jc w:val="both"/>
    </w:pPr>
    <w:rPr>
      <w:rFonts w:ascii="Arial" w:hAnsi="Arial"/>
      <w:i/>
      <w:szCs w:val="22"/>
      <w:lang w:val="en-US"/>
    </w:rPr>
  </w:style>
  <w:style w:type="paragraph" w:customStyle="1" w:styleId="HeadingBase">
    <w:name w:val="Heading Base"/>
    <w:basedOn w:val="BodyText2"/>
    <w:next w:val="BodyText2"/>
    <w:pPr>
      <w:keepNext/>
      <w:widowControl/>
      <w:spacing w:after="0"/>
      <w:ind w:left="0"/>
    </w:pPr>
    <w:rPr>
      <w:rFonts w:ascii="Arial" w:hAnsi="Arial"/>
      <w:kern w:val="1"/>
      <w:szCs w:val="24"/>
      <w:lang w:val="x-none"/>
    </w:rPr>
  </w:style>
  <w:style w:type="paragraph" w:customStyle="1" w:styleId="FootnoteBase">
    <w:name w:val="Footnote Base"/>
    <w:basedOn w:val="BodyText2"/>
    <w:pPr>
      <w:widowControl/>
      <w:spacing w:after="240" w:line="200" w:lineRule="atLeast"/>
      <w:ind w:left="0"/>
      <w:jc w:val="both"/>
    </w:pPr>
    <w:rPr>
      <w:rFonts w:ascii="Arial" w:hAnsi="Arial"/>
      <w:sz w:val="18"/>
      <w:szCs w:val="24"/>
      <w:lang w:val="en-US"/>
    </w:rPr>
  </w:style>
  <w:style w:type="paragraph" w:styleId="af2">
    <w:name w:val="footnote text"/>
    <w:basedOn w:val="FootnoteBase"/>
    <w:rPr>
      <w:lang w:val="x-none"/>
    </w:rPr>
  </w:style>
  <w:style w:type="paragraph" w:customStyle="1" w:styleId="TitleCover">
    <w:name w:val="Title Cover"/>
    <w:basedOn w:val="HeadingBase"/>
    <w:next w:val="SubtitleCover"/>
    <w:pPr>
      <w:spacing w:after="240" w:line="720" w:lineRule="atLeast"/>
      <w:jc w:val="center"/>
    </w:pPr>
    <w:rPr>
      <w:caps/>
      <w:spacing w:val="65"/>
      <w:sz w:val="64"/>
    </w:rPr>
  </w:style>
  <w:style w:type="paragraph" w:customStyle="1" w:styleId="SubtitleCover">
    <w:name w:val="Subtitle Cover"/>
    <w:basedOn w:val="TitleCover"/>
    <w:next w:val="BodyText2"/>
    <w:pPr>
      <w:pBdr>
        <w:top w:val="single" w:sz="4" w:space="12" w:color="808080"/>
      </w:pBdr>
      <w:spacing w:after="0" w:line="440" w:lineRule="atLeast"/>
    </w:pPr>
    <w:rPr>
      <w:spacing w:val="30"/>
      <w:sz w:val="36"/>
    </w:rPr>
  </w:style>
  <w:style w:type="paragraph" w:customStyle="1" w:styleId="CaptionCenteredBefore12ptNounderl">
    <w:name w:val="Caption + Centered Before:  12 pt + No underl..."/>
    <w:basedOn w:val="a1"/>
    <w:pPr>
      <w:keepNext/>
      <w:widowControl/>
      <w:spacing w:before="240"/>
      <w:jc w:val="center"/>
    </w:pPr>
    <w:rPr>
      <w:rFonts w:ascii="Arial" w:hAnsi="Arial"/>
      <w:b/>
      <w:bCs/>
      <w:spacing w:val="5"/>
      <w:sz w:val="16"/>
      <w:szCs w:val="16"/>
      <w:u w:val="single"/>
    </w:rPr>
  </w:style>
  <w:style w:type="paragraph" w:styleId="af3">
    <w:name w:val="No Spacing"/>
    <w:uiPriority w:val="1"/>
    <w:qFormat/>
    <w:pPr>
      <w:suppressAutoHyphens/>
    </w:pPr>
    <w:rPr>
      <w:rFonts w:ascii="Calibri" w:eastAsia="Arial" w:hAnsi="Calibri"/>
      <w:sz w:val="22"/>
      <w:szCs w:val="22"/>
      <w:lang w:eastAsia="ar-SA"/>
    </w:rPr>
  </w:style>
  <w:style w:type="paragraph" w:styleId="af4">
    <w:name w:val="Balloon Text"/>
    <w:basedOn w:val="a1"/>
    <w:link w:val="Char3"/>
    <w:uiPriority w:val="99"/>
    <w:rPr>
      <w:rFonts w:ascii="Tahoma" w:hAnsi="Tahoma"/>
      <w:sz w:val="16"/>
      <w:szCs w:val="16"/>
      <w:lang w:val="x-none"/>
    </w:rPr>
  </w:style>
  <w:style w:type="paragraph" w:customStyle="1" w:styleId="Normal1">
    <w:name w:val="Normal1"/>
    <w:pPr>
      <w:widowControl w:val="0"/>
      <w:suppressAutoHyphens/>
      <w:spacing w:after="200" w:line="276" w:lineRule="auto"/>
    </w:pPr>
    <w:rPr>
      <w:rFonts w:ascii="Calibri" w:eastAsia="Calibri" w:hAnsi="Calibri" w:cs="Calibri"/>
      <w:sz w:val="22"/>
      <w:szCs w:val="22"/>
      <w:lang w:eastAsia="hi-IN" w:bidi="hi-IN"/>
    </w:rPr>
  </w:style>
  <w:style w:type="paragraph" w:customStyle="1" w:styleId="CSP-ChapterTitle">
    <w:name w:val="CSP - Chapter Title"/>
    <w:basedOn w:val="Normal1"/>
    <w:qFormat/>
    <w:pPr>
      <w:spacing w:after="0" w:line="100" w:lineRule="atLeast"/>
      <w:jc w:val="center"/>
    </w:pPr>
    <w:rPr>
      <w:rFonts w:ascii="Times New Roman" w:hAnsi="Times New Roman"/>
      <w:iCs/>
      <w:caps/>
      <w:sz w:val="28"/>
      <w:szCs w:val="28"/>
    </w:rPr>
  </w:style>
  <w:style w:type="paragraph" w:customStyle="1" w:styleId="CSP-ChapterBodyText">
    <w:name w:val="CSP - Chapter Body Text"/>
    <w:basedOn w:val="Normal1"/>
    <w:qFormat/>
    <w:pPr>
      <w:spacing w:after="0" w:line="100" w:lineRule="atLeast"/>
      <w:ind w:firstLine="288"/>
      <w:jc w:val="both"/>
    </w:pPr>
    <w:rPr>
      <w:rFonts w:ascii="Garamond" w:hAnsi="Garamond"/>
      <w:iCs/>
    </w:rPr>
  </w:style>
  <w:style w:type="paragraph" w:customStyle="1" w:styleId="CSP-ChapterBodyText-FirstParagraph">
    <w:name w:val="CSP - Chapter Body Text - First Paragraph"/>
    <w:basedOn w:val="CSP-ChapterBodyText"/>
    <w:qFormat/>
    <w:pPr>
      <w:ind w:firstLine="0"/>
    </w:pPr>
  </w:style>
  <w:style w:type="paragraph" w:styleId="af5">
    <w:name w:val="Body Text"/>
    <w:aliases w:val="Body Text1,Body Text Char1,Body Text Char Char,Body Text Char Char Char Char,Body Text1 Char,Body Text Char Char1"/>
    <w:basedOn w:val="Normal1"/>
    <w:pPr>
      <w:spacing w:before="240" w:after="120"/>
      <w:ind w:right="720"/>
      <w:jc w:val="both"/>
    </w:pPr>
  </w:style>
  <w:style w:type="paragraph" w:customStyle="1" w:styleId="DefaultLTNotizen">
    <w:name w:val="Default~LT~Notizen"/>
    <w:pPr>
      <w:widowControl w:val="0"/>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uppressAutoHyphens/>
      <w:autoSpaceDE w:val="0"/>
      <w:spacing w:before="90"/>
    </w:pPr>
    <w:rPr>
      <w:rFonts w:ascii="Mangal" w:eastAsia="Mangal" w:hAnsi="Mangal" w:cs="Mangal"/>
      <w:color w:val="000000"/>
      <w:sz w:val="24"/>
      <w:szCs w:val="24"/>
      <w:lang w:eastAsia="hi-IN" w:bidi="hi-IN"/>
    </w:rPr>
  </w:style>
  <w:style w:type="paragraph" w:styleId="af6">
    <w:name w:val="Quote"/>
    <w:basedOn w:val="a1"/>
    <w:next w:val="a1"/>
    <w:link w:val="Char4"/>
    <w:uiPriority w:val="29"/>
    <w:qFormat/>
    <w:rsid w:val="004915C1"/>
    <w:pPr>
      <w:spacing w:line="360" w:lineRule="auto"/>
    </w:pPr>
    <w:rPr>
      <w:rFonts w:cs="Times New Roman"/>
      <w:i/>
      <w:iCs/>
      <w:color w:val="000000"/>
      <w:sz w:val="28"/>
      <w:szCs w:val="20"/>
      <w:lang w:val="x-none"/>
    </w:rPr>
  </w:style>
  <w:style w:type="character" w:customStyle="1" w:styleId="Char4">
    <w:name w:val="引用 Char"/>
    <w:link w:val="af6"/>
    <w:uiPriority w:val="29"/>
    <w:rsid w:val="004915C1"/>
    <w:rPr>
      <w:rFonts w:ascii="Minion Pro" w:hAnsi="Minion Pro"/>
      <w:i/>
      <w:iCs/>
      <w:color w:val="000000"/>
      <w:sz w:val="28"/>
      <w:lang w:eastAsia="ar-SA"/>
    </w:rPr>
  </w:style>
  <w:style w:type="paragraph" w:styleId="af7">
    <w:name w:val="List Paragraph"/>
    <w:basedOn w:val="a1"/>
    <w:qFormat/>
    <w:rsid w:val="002B3564"/>
    <w:pPr>
      <w:widowControl/>
      <w:spacing w:after="200"/>
      <w:ind w:left="720"/>
      <w:contextualSpacing/>
    </w:pPr>
    <w:rPr>
      <w:rFonts w:ascii="Calibri" w:eastAsia="Calibri" w:hAnsi="Calibri" w:cs="Times New Roman"/>
      <w:lang w:eastAsia="en-US"/>
    </w:rPr>
  </w:style>
  <w:style w:type="character" w:customStyle="1" w:styleId="Char2">
    <w:name w:val="页脚 Char"/>
    <w:link w:val="af"/>
    <w:rsid w:val="002B3564"/>
    <w:rPr>
      <w:rFonts w:ascii="Arial Unicode MS" w:eastAsia="Arial Unicode MS" w:hAnsi="Arial Unicode MS"/>
      <w:b/>
      <w:sz w:val="18"/>
      <w:lang w:val="en-AU" w:eastAsia="ar-SA"/>
    </w:rPr>
  </w:style>
  <w:style w:type="character" w:customStyle="1" w:styleId="huge1">
    <w:name w:val="huge1"/>
    <w:rsid w:val="002B3564"/>
    <w:rPr>
      <w:rFonts w:ascii="Verdana" w:hAnsi="Verdana" w:hint="default"/>
      <w:sz w:val="30"/>
      <w:szCs w:val="30"/>
    </w:rPr>
  </w:style>
  <w:style w:type="character" w:customStyle="1" w:styleId="bodybold1">
    <w:name w:val="bodybold1"/>
    <w:rsid w:val="002B3564"/>
    <w:rPr>
      <w:rFonts w:ascii="Verdana" w:hAnsi="Verdana" w:hint="default"/>
      <w:b/>
      <w:bCs/>
      <w:sz w:val="20"/>
      <w:szCs w:val="20"/>
    </w:rPr>
  </w:style>
  <w:style w:type="character" w:customStyle="1" w:styleId="messagebody2">
    <w:name w:val="messagebody2"/>
    <w:basedOn w:val="a2"/>
    <w:rsid w:val="002B3564"/>
  </w:style>
  <w:style w:type="paragraph" w:customStyle="1" w:styleId="titlepage">
    <w:name w:val="titlepage"/>
    <w:basedOn w:val="a1"/>
    <w:link w:val="titlepageChar"/>
    <w:qFormat/>
    <w:rsid w:val="002D2247"/>
    <w:pPr>
      <w:spacing w:line="240" w:lineRule="auto"/>
      <w:ind w:firstLine="432"/>
      <w:jc w:val="center"/>
    </w:pPr>
    <w:rPr>
      <w:rFonts w:ascii="Garamond" w:eastAsia="Calibri" w:hAnsi="Garamond" w:cs="Times New Roman"/>
      <w:spacing w:val="-1"/>
      <w:sz w:val="20"/>
      <w:szCs w:val="20"/>
      <w:lang w:val="fr-FR" w:eastAsia="x-none"/>
    </w:rPr>
  </w:style>
  <w:style w:type="character" w:customStyle="1" w:styleId="titlepageChar">
    <w:name w:val="titlepage Char"/>
    <w:link w:val="titlepage"/>
    <w:rsid w:val="002D2247"/>
    <w:rPr>
      <w:rFonts w:ascii="Garamond" w:eastAsia="Calibri" w:hAnsi="Garamond" w:cs="CenturyGothic"/>
      <w:spacing w:val="-1"/>
      <w:lang w:val="fr-FR"/>
    </w:rPr>
  </w:style>
  <w:style w:type="paragraph" w:customStyle="1" w:styleId="firstparagraph">
    <w:name w:val="firstparagraph"/>
    <w:basedOn w:val="a1"/>
    <w:link w:val="firstparagraphChar"/>
    <w:qFormat/>
    <w:rsid w:val="00156443"/>
    <w:rPr>
      <w:rFonts w:cs="Times New Roman"/>
      <w:lang w:val="x-none"/>
    </w:rPr>
  </w:style>
  <w:style w:type="paragraph" w:customStyle="1" w:styleId="normal2">
    <w:name w:val="normal2"/>
    <w:basedOn w:val="a1"/>
    <w:link w:val="normal2Char"/>
    <w:qFormat/>
    <w:rsid w:val="0029276A"/>
    <w:pPr>
      <w:ind w:firstLine="432"/>
    </w:pPr>
    <w:rPr>
      <w:rFonts w:ascii="Dante MT Std" w:hAnsi="Dante MT Std" w:cs="Times New Roman"/>
      <w:sz w:val="26"/>
      <w:szCs w:val="26"/>
      <w:lang w:val="x-none"/>
    </w:rPr>
  </w:style>
  <w:style w:type="character" w:customStyle="1" w:styleId="firstparagraphChar">
    <w:name w:val="firstparagraph Char"/>
    <w:link w:val="firstparagraph"/>
    <w:rsid w:val="00156443"/>
    <w:rPr>
      <w:rFonts w:ascii="Minion Pro" w:hAnsi="Minion Pro" w:cs="Arial"/>
      <w:sz w:val="23"/>
      <w:szCs w:val="23"/>
      <w:lang w:eastAsia="ar-SA"/>
    </w:rPr>
  </w:style>
  <w:style w:type="character" w:customStyle="1" w:styleId="5Char">
    <w:name w:val="标题 5 Char"/>
    <w:link w:val="5"/>
    <w:uiPriority w:val="9"/>
    <w:semiHidden/>
    <w:rsid w:val="00156443"/>
    <w:rPr>
      <w:rFonts w:ascii="Garamond" w:hAnsi="Garamond"/>
      <w:b/>
      <w:bCs/>
      <w:i/>
      <w:iCs/>
      <w:spacing w:val="-1"/>
      <w:sz w:val="26"/>
      <w:szCs w:val="26"/>
      <w:lang w:val="fr-FR"/>
    </w:rPr>
  </w:style>
  <w:style w:type="character" w:customStyle="1" w:styleId="normal2Char">
    <w:name w:val="normal2 Char"/>
    <w:link w:val="normal2"/>
    <w:rsid w:val="0029276A"/>
    <w:rPr>
      <w:rFonts w:ascii="Dante MT Std" w:hAnsi="Dante MT Std"/>
      <w:sz w:val="26"/>
      <w:szCs w:val="26"/>
      <w:lang w:val="x-none" w:eastAsia="ar-SA"/>
    </w:rPr>
  </w:style>
  <w:style w:type="character" w:customStyle="1" w:styleId="6Char">
    <w:name w:val="标题 6 Char"/>
    <w:link w:val="6"/>
    <w:rsid w:val="00156443"/>
    <w:rPr>
      <w:b/>
      <w:bCs/>
      <w:spacing w:val="-1"/>
      <w:sz w:val="22"/>
      <w:szCs w:val="22"/>
      <w:lang w:val="fr-FR"/>
    </w:rPr>
  </w:style>
  <w:style w:type="character" w:customStyle="1" w:styleId="8Char">
    <w:name w:val="标题 8 Char"/>
    <w:link w:val="8"/>
    <w:uiPriority w:val="9"/>
    <w:semiHidden/>
    <w:rsid w:val="00156443"/>
    <w:rPr>
      <w:rFonts w:ascii="Garamond" w:hAnsi="Garamond"/>
      <w:i/>
      <w:iCs/>
      <w:spacing w:val="-1"/>
      <w:sz w:val="24"/>
      <w:szCs w:val="24"/>
      <w:lang w:val="fr-FR"/>
    </w:rPr>
  </w:style>
  <w:style w:type="character" w:customStyle="1" w:styleId="9Char">
    <w:name w:val="标题 9 Char"/>
    <w:link w:val="9"/>
    <w:uiPriority w:val="9"/>
    <w:semiHidden/>
    <w:rsid w:val="00156443"/>
    <w:rPr>
      <w:rFonts w:ascii="Cambria" w:hAnsi="Cambria"/>
      <w:spacing w:val="-1"/>
      <w:sz w:val="22"/>
      <w:szCs w:val="22"/>
      <w:lang w:val="fr-FR"/>
    </w:rPr>
  </w:style>
  <w:style w:type="table" w:styleId="af8">
    <w:name w:val="Table Grid"/>
    <w:basedOn w:val="a3"/>
    <w:rsid w:val="00156443"/>
    <w:rPr>
      <w:rFonts w:ascii="Calibri" w:hAnsi="Calibri"/>
      <w:sz w:val="22"/>
      <w:szCs w:val="22"/>
      <w:lang w:bidi="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A10">
    <w:name w:val="A1"/>
    <w:uiPriority w:val="99"/>
    <w:rsid w:val="00156443"/>
    <w:rPr>
      <w:rFonts w:ascii="Times New Roman" w:hAnsi="Times New Roman" w:cs="Times"/>
      <w:color w:val="221E1F"/>
      <w:sz w:val="18"/>
      <w:szCs w:val="18"/>
    </w:rPr>
  </w:style>
  <w:style w:type="paragraph" w:styleId="af9">
    <w:name w:val="annotation text"/>
    <w:basedOn w:val="a1"/>
    <w:link w:val="Char5"/>
    <w:uiPriority w:val="99"/>
    <w:semiHidden/>
    <w:unhideWhenUsed/>
    <w:rsid w:val="00156443"/>
    <w:pPr>
      <w:spacing w:after="200"/>
      <w:ind w:firstLine="432"/>
      <w:jc w:val="left"/>
    </w:pPr>
    <w:rPr>
      <w:rFonts w:ascii="Garamond" w:eastAsia="Calibri" w:hAnsi="Garamond" w:cs="Times New Roman"/>
      <w:spacing w:val="-1"/>
      <w:sz w:val="20"/>
      <w:szCs w:val="20"/>
      <w:lang w:val="fr-FR" w:eastAsia="x-none"/>
    </w:rPr>
  </w:style>
  <w:style w:type="character" w:customStyle="1" w:styleId="Char5">
    <w:name w:val="批注文字 Char"/>
    <w:link w:val="af9"/>
    <w:uiPriority w:val="99"/>
    <w:semiHidden/>
    <w:rsid w:val="00156443"/>
    <w:rPr>
      <w:rFonts w:ascii="Garamond" w:eastAsia="Calibri" w:hAnsi="Garamond"/>
      <w:spacing w:val="-1"/>
      <w:lang w:val="fr-FR"/>
    </w:rPr>
  </w:style>
  <w:style w:type="paragraph" w:styleId="afa">
    <w:name w:val="annotation subject"/>
    <w:basedOn w:val="af9"/>
    <w:next w:val="af9"/>
    <w:link w:val="Char6"/>
    <w:uiPriority w:val="99"/>
    <w:semiHidden/>
    <w:unhideWhenUsed/>
    <w:rsid w:val="00156443"/>
    <w:rPr>
      <w:b/>
      <w:bCs/>
    </w:rPr>
  </w:style>
  <w:style w:type="character" w:customStyle="1" w:styleId="Char6">
    <w:name w:val="批注主题 Char"/>
    <w:link w:val="afa"/>
    <w:uiPriority w:val="99"/>
    <w:semiHidden/>
    <w:rsid w:val="00156443"/>
    <w:rPr>
      <w:rFonts w:ascii="Garamond" w:eastAsia="Calibri" w:hAnsi="Garamond"/>
      <w:b/>
      <w:bCs/>
      <w:spacing w:val="-1"/>
      <w:lang w:val="fr-FR"/>
    </w:rPr>
  </w:style>
  <w:style w:type="paragraph" w:customStyle="1" w:styleId="CSP-FrontMatterBodyText">
    <w:name w:val="CSP - Front Matter Body Text"/>
    <w:basedOn w:val="a1"/>
    <w:qFormat/>
    <w:rsid w:val="00156443"/>
    <w:pPr>
      <w:spacing w:line="240" w:lineRule="auto"/>
      <w:ind w:firstLine="432"/>
      <w:jc w:val="center"/>
    </w:pPr>
    <w:rPr>
      <w:rFonts w:ascii="Garamond" w:eastAsia="Calibri" w:hAnsi="Garamond" w:cs="Times New Roman"/>
      <w:iCs/>
      <w:spacing w:val="-1"/>
      <w:lang w:val="fr-FR" w:eastAsia="en-US"/>
    </w:rPr>
  </w:style>
  <w:style w:type="paragraph" w:customStyle="1" w:styleId="chapterheading">
    <w:name w:val="chapterheading"/>
    <w:basedOn w:val="a1"/>
    <w:link w:val="chapterheadingChar"/>
    <w:qFormat/>
    <w:rsid w:val="00156443"/>
    <w:pPr>
      <w:widowControl/>
      <w:spacing w:before="29" w:line="980" w:lineRule="exact"/>
      <w:ind w:firstLine="432"/>
      <w:jc w:val="center"/>
    </w:pPr>
    <w:rPr>
      <w:rFonts w:ascii="Times New Roman" w:hAnsi="Times New Roman" w:cs="Times New Roman"/>
      <w:color w:val="363435"/>
      <w:spacing w:val="-1"/>
      <w:w w:val="82"/>
      <w:sz w:val="52"/>
      <w:szCs w:val="52"/>
      <w:lang w:val="fr-FR" w:eastAsia="x-none"/>
    </w:rPr>
  </w:style>
  <w:style w:type="character" w:customStyle="1" w:styleId="chapterheadingChar">
    <w:name w:val="chapterheading Char"/>
    <w:link w:val="chapterheading"/>
    <w:rsid w:val="00156443"/>
    <w:rPr>
      <w:color w:val="363435"/>
      <w:spacing w:val="-1"/>
      <w:w w:val="82"/>
      <w:sz w:val="52"/>
      <w:szCs w:val="52"/>
      <w:lang w:val="fr-FR"/>
    </w:rPr>
  </w:style>
  <w:style w:type="character" w:customStyle="1" w:styleId="1Char">
    <w:name w:val="标题 1 Char"/>
    <w:link w:val="1"/>
    <w:rsid w:val="00E91396"/>
    <w:rPr>
      <w:rFonts w:ascii="Amor Sans Pro" w:eastAsia="Arial Unicode MS" w:hAnsi="Amor Sans Pro"/>
      <w:spacing w:val="64"/>
      <w:kern w:val="74"/>
      <w:sz w:val="60"/>
      <w:szCs w:val="60"/>
      <w:lang w:val="en-AU" w:eastAsia="ar-SA"/>
    </w:rPr>
  </w:style>
  <w:style w:type="character" w:customStyle="1" w:styleId="2Char">
    <w:name w:val="标题 2 Char"/>
    <w:link w:val="20"/>
    <w:rsid w:val="00504952"/>
    <w:rPr>
      <w:rFonts w:ascii="Quicksand Book" w:hAnsi="Quicksand Book" w:cs="Quicksand Book"/>
      <w:color w:val="000000"/>
      <w:sz w:val="32"/>
      <w:szCs w:val="32"/>
      <w:lang w:val="en-GB"/>
    </w:rPr>
  </w:style>
  <w:style w:type="character" w:customStyle="1" w:styleId="3Char">
    <w:name w:val="标题 3 Char"/>
    <w:link w:val="3"/>
    <w:rsid w:val="00BD0BC1"/>
    <w:rPr>
      <w:rFonts w:ascii="Quicksand Book" w:hAnsi="Quicksand Book" w:cs="Quicksand Book"/>
      <w:color w:val="000000"/>
      <w:sz w:val="28"/>
      <w:szCs w:val="32"/>
      <w:lang w:val="en-GB"/>
    </w:rPr>
  </w:style>
  <w:style w:type="character" w:customStyle="1" w:styleId="4Char">
    <w:name w:val="标题 4 Char"/>
    <w:link w:val="4"/>
    <w:rsid w:val="00156443"/>
    <w:rPr>
      <w:rFonts w:ascii="Quicksand Book" w:hAnsi="Quicksand Book" w:cs="Quicksand Book"/>
      <w:color w:val="000000"/>
      <w:sz w:val="24"/>
      <w:szCs w:val="32"/>
      <w:lang w:val="en-GB"/>
    </w:rPr>
  </w:style>
  <w:style w:type="paragraph" w:customStyle="1" w:styleId="titlepage1">
    <w:name w:val="titlepage1"/>
    <w:basedOn w:val="a1"/>
    <w:link w:val="titlepage1Char"/>
    <w:qFormat/>
    <w:rsid w:val="00156443"/>
    <w:pPr>
      <w:widowControl/>
      <w:spacing w:before="29" w:line="980" w:lineRule="exact"/>
      <w:ind w:left="321" w:right="177" w:firstLine="432"/>
      <w:jc w:val="center"/>
    </w:pPr>
    <w:rPr>
      <w:rFonts w:ascii="Times New Roman" w:hAnsi="Times New Roman" w:cs="Times New Roman"/>
      <w:color w:val="363435"/>
      <w:spacing w:val="-1"/>
      <w:w w:val="86"/>
      <w:sz w:val="92"/>
      <w:szCs w:val="92"/>
      <w:lang w:val="fr-FR" w:eastAsia="x-none"/>
    </w:rPr>
  </w:style>
  <w:style w:type="character" w:customStyle="1" w:styleId="titlepage1Char">
    <w:name w:val="titlepage1 Char"/>
    <w:link w:val="titlepage1"/>
    <w:rsid w:val="00156443"/>
    <w:rPr>
      <w:color w:val="363435"/>
      <w:spacing w:val="-1"/>
      <w:w w:val="86"/>
      <w:sz w:val="92"/>
      <w:szCs w:val="92"/>
      <w:lang w:val="fr-FR"/>
    </w:rPr>
  </w:style>
  <w:style w:type="paragraph" w:customStyle="1" w:styleId="bodystyle">
    <w:name w:val="bodystyle"/>
    <w:basedOn w:val="a1"/>
    <w:link w:val="bodystyleChar"/>
    <w:qFormat/>
    <w:rsid w:val="00156443"/>
    <w:pPr>
      <w:widowControl/>
      <w:spacing w:line="302" w:lineRule="auto"/>
      <w:ind w:firstLine="432"/>
    </w:pPr>
    <w:rPr>
      <w:rFonts w:ascii="Times New Roman" w:hAnsi="Times New Roman" w:cs="Times New Roman"/>
      <w:spacing w:val="-1"/>
      <w:lang w:val="fr-FR" w:eastAsia="x-none"/>
    </w:rPr>
  </w:style>
  <w:style w:type="character" w:customStyle="1" w:styleId="bodystyleChar">
    <w:name w:val="bodystyle Char"/>
    <w:link w:val="bodystyle"/>
    <w:rsid w:val="00156443"/>
    <w:rPr>
      <w:spacing w:val="-1"/>
      <w:sz w:val="22"/>
      <w:szCs w:val="22"/>
      <w:lang w:val="fr-FR"/>
    </w:rPr>
  </w:style>
  <w:style w:type="character" w:customStyle="1" w:styleId="Char0">
    <w:name w:val="副标题 Char"/>
    <w:link w:val="ad"/>
    <w:uiPriority w:val="11"/>
    <w:rsid w:val="00156443"/>
    <w:rPr>
      <w:rFonts w:ascii="Arial Narrow" w:eastAsia="Arial" w:hAnsi="Arial Narrow"/>
      <w:kern w:val="1"/>
      <w:sz w:val="44"/>
      <w:lang w:val="en-AU" w:eastAsia="ar-SA"/>
    </w:rPr>
  </w:style>
  <w:style w:type="paragraph" w:customStyle="1" w:styleId="firstparagraph2">
    <w:name w:val="firstparagraph2"/>
    <w:basedOn w:val="a1"/>
    <w:link w:val="firstparagraph2Char"/>
    <w:qFormat/>
    <w:rsid w:val="00156443"/>
    <w:pPr>
      <w:spacing w:after="200" w:line="312" w:lineRule="auto"/>
    </w:pPr>
    <w:rPr>
      <w:rFonts w:ascii="Garamond" w:eastAsia="Calibri" w:hAnsi="Garamond" w:cs="Times New Roman"/>
      <w:spacing w:val="-1"/>
      <w:lang w:val="fr-FR" w:eastAsia="x-none"/>
    </w:rPr>
  </w:style>
  <w:style w:type="paragraph" w:styleId="TOC">
    <w:name w:val="TOC Heading"/>
    <w:basedOn w:val="1"/>
    <w:next w:val="a1"/>
    <w:uiPriority w:val="39"/>
    <w:unhideWhenUsed/>
    <w:qFormat/>
    <w:rsid w:val="00156443"/>
    <w:pPr>
      <w:keepNext/>
      <w:keepLines/>
      <w:widowControl/>
      <w:numPr>
        <w:numId w:val="0"/>
      </w:numPr>
      <w:spacing w:before="480" w:after="0" w:line="276" w:lineRule="auto"/>
      <w:jc w:val="left"/>
      <w:outlineLvl w:val="9"/>
    </w:pPr>
    <w:rPr>
      <w:rFonts w:ascii="Cambria" w:eastAsia="Times New Roman" w:hAnsi="Cambria"/>
      <w:b/>
      <w:bCs/>
      <w:color w:val="365F91"/>
      <w:kern w:val="0"/>
      <w:sz w:val="28"/>
      <w:szCs w:val="28"/>
      <w:lang w:val="en-US" w:eastAsia="ja-JP"/>
    </w:rPr>
  </w:style>
  <w:style w:type="character" w:customStyle="1" w:styleId="firstparagraph2Char">
    <w:name w:val="firstparagraph2 Char"/>
    <w:link w:val="firstparagraph2"/>
    <w:rsid w:val="00156443"/>
    <w:rPr>
      <w:rFonts w:ascii="Garamond" w:eastAsia="Calibri" w:hAnsi="Garamond"/>
      <w:spacing w:val="-1"/>
      <w:sz w:val="22"/>
      <w:szCs w:val="22"/>
      <w:lang w:val="fr-FR"/>
    </w:rPr>
  </w:style>
  <w:style w:type="paragraph" w:customStyle="1" w:styleId="divider">
    <w:name w:val="divider"/>
    <w:basedOn w:val="1"/>
    <w:link w:val="dividerChar"/>
    <w:qFormat/>
    <w:rsid w:val="00156443"/>
    <w:pPr>
      <w:keepNext/>
      <w:widowControl/>
      <w:numPr>
        <w:numId w:val="0"/>
      </w:numPr>
      <w:spacing w:before="480" w:after="240" w:line="302" w:lineRule="auto"/>
      <w:ind w:right="72"/>
    </w:pPr>
    <w:rPr>
      <w:rFonts w:ascii="Caecilia LT Std Light" w:eastAsia="Times New Roman" w:hAnsi="Caecilia LT Std Light"/>
      <w:bCs/>
      <w:spacing w:val="20"/>
      <w:w w:val="83"/>
      <w:kern w:val="32"/>
      <w:sz w:val="72"/>
      <w:szCs w:val="72"/>
      <w:lang w:val="fr-FR" w:eastAsia="x-none"/>
    </w:rPr>
  </w:style>
  <w:style w:type="character" w:customStyle="1" w:styleId="dividerChar">
    <w:name w:val="divider Char"/>
    <w:link w:val="divider"/>
    <w:rsid w:val="00156443"/>
    <w:rPr>
      <w:rFonts w:ascii="Caecilia LT Std Light" w:hAnsi="Caecilia LT Std Light"/>
      <w:bCs/>
      <w:spacing w:val="20"/>
      <w:w w:val="83"/>
      <w:kern w:val="32"/>
      <w:sz w:val="72"/>
      <w:szCs w:val="72"/>
      <w:lang w:val="fr-FR"/>
    </w:rPr>
  </w:style>
  <w:style w:type="paragraph" w:customStyle="1" w:styleId="StyleTimes18ptCenteredAfter5pt">
    <w:name w:val="Style Times 18 pt Centered After:  5 pt"/>
    <w:basedOn w:val="a1"/>
    <w:uiPriority w:val="99"/>
    <w:rsid w:val="00B802F3"/>
    <w:pPr>
      <w:widowControl/>
      <w:autoSpaceDE w:val="0"/>
      <w:autoSpaceDN w:val="0"/>
      <w:adjustRightInd w:val="0"/>
      <w:spacing w:after="100" w:line="288" w:lineRule="auto"/>
      <w:jc w:val="center"/>
      <w:textAlignment w:val="center"/>
    </w:pPr>
    <w:rPr>
      <w:rFonts w:ascii="Times New Roman" w:hAnsi="Times New Roman" w:cs="Times New Roman"/>
      <w:color w:val="000000"/>
      <w:sz w:val="36"/>
      <w:szCs w:val="36"/>
      <w:lang w:eastAsia="en-US"/>
    </w:rPr>
  </w:style>
  <w:style w:type="paragraph" w:customStyle="1" w:styleId="CHAPTERTITLE">
    <w:name w:val="CHAPTER_TITLE"/>
    <w:basedOn w:val="a1"/>
    <w:uiPriority w:val="99"/>
    <w:rsid w:val="00B802F3"/>
    <w:pPr>
      <w:widowControl/>
      <w:autoSpaceDE w:val="0"/>
      <w:autoSpaceDN w:val="0"/>
      <w:adjustRightInd w:val="0"/>
      <w:spacing w:after="1580" w:line="320" w:lineRule="atLeast"/>
      <w:jc w:val="right"/>
      <w:textAlignment w:val="center"/>
    </w:pPr>
    <w:rPr>
      <w:rFonts w:ascii="Guardian Egyp Medium" w:hAnsi="Guardian Egyp Medium" w:cs="Guardian Egyp Medium"/>
      <w:color w:val="000000"/>
      <w:spacing w:val="29"/>
      <w:sz w:val="42"/>
      <w:szCs w:val="42"/>
      <w:lang w:eastAsia="en-US"/>
    </w:rPr>
  </w:style>
  <w:style w:type="paragraph" w:customStyle="1" w:styleId="TOCTEXT">
    <w:name w:val="TOC_TEXT"/>
    <w:basedOn w:val="a1"/>
    <w:uiPriority w:val="99"/>
    <w:rsid w:val="00CD74A3"/>
    <w:pPr>
      <w:widowControl/>
      <w:tabs>
        <w:tab w:val="right" w:leader="dot" w:pos="5800"/>
      </w:tabs>
      <w:autoSpaceDE w:val="0"/>
      <w:autoSpaceDN w:val="0"/>
      <w:adjustRightInd w:val="0"/>
      <w:spacing w:line="400" w:lineRule="atLeast"/>
      <w:ind w:firstLine="340"/>
      <w:textAlignment w:val="center"/>
    </w:pPr>
    <w:rPr>
      <w:rFonts w:ascii="Dante MT Std" w:hAnsi="Dante MT Std" w:cs="Dante MT Std"/>
      <w:color w:val="000000"/>
      <w:sz w:val="26"/>
      <w:szCs w:val="26"/>
      <w:lang w:eastAsia="en-US"/>
    </w:rPr>
  </w:style>
  <w:style w:type="paragraph" w:customStyle="1" w:styleId="Extract">
    <w:name w:val="Extract"/>
    <w:basedOn w:val="a1"/>
    <w:uiPriority w:val="99"/>
    <w:rsid w:val="00F47EAA"/>
    <w:pPr>
      <w:widowControl/>
      <w:autoSpaceDE w:val="0"/>
      <w:autoSpaceDN w:val="0"/>
      <w:adjustRightInd w:val="0"/>
      <w:spacing w:before="240" w:after="120" w:line="320" w:lineRule="atLeast"/>
      <w:jc w:val="center"/>
      <w:textAlignment w:val="center"/>
    </w:pPr>
    <w:rPr>
      <w:rFonts w:ascii="Quicksand Book Oblique" w:hAnsi="Quicksand Book Oblique" w:cs="Quicksand Book Oblique"/>
      <w:i/>
      <w:iCs/>
      <w:color w:val="000000"/>
      <w:lang w:val="en-GB" w:eastAsia="zh-CN"/>
    </w:rPr>
  </w:style>
  <w:style w:type="paragraph" w:customStyle="1" w:styleId="ExtractSource">
    <w:name w:val="Extract Source"/>
    <w:basedOn w:val="a1"/>
    <w:uiPriority w:val="99"/>
    <w:rsid w:val="00F47EAA"/>
    <w:pPr>
      <w:widowControl/>
      <w:autoSpaceDE w:val="0"/>
      <w:autoSpaceDN w:val="0"/>
      <w:adjustRightInd w:val="0"/>
      <w:spacing w:after="600" w:line="320" w:lineRule="atLeast"/>
      <w:jc w:val="right"/>
      <w:textAlignment w:val="center"/>
    </w:pPr>
    <w:rPr>
      <w:rFonts w:ascii="Quicksand (OTF) Bold" w:hAnsi="Quicksand (OTF) Bold" w:cs="Quicksand (OTF) Bold"/>
      <w:b/>
      <w:bCs/>
      <w:color w:val="000000"/>
      <w:lang w:val="en-GB" w:eastAsia="zh-CN"/>
    </w:rPr>
  </w:style>
  <w:style w:type="paragraph" w:styleId="50">
    <w:name w:val="toc 5"/>
    <w:basedOn w:val="a1"/>
    <w:next w:val="a1"/>
    <w:autoRedefine/>
    <w:uiPriority w:val="39"/>
    <w:unhideWhenUsed/>
    <w:rsid w:val="007712EB"/>
    <w:pPr>
      <w:ind w:left="880"/>
      <w:jc w:val="left"/>
    </w:pPr>
    <w:rPr>
      <w:rFonts w:asciiTheme="minorHAnsi" w:hAnsiTheme="minorHAnsi"/>
      <w:sz w:val="18"/>
      <w:szCs w:val="18"/>
    </w:rPr>
  </w:style>
  <w:style w:type="paragraph" w:styleId="60">
    <w:name w:val="toc 6"/>
    <w:basedOn w:val="a1"/>
    <w:next w:val="a1"/>
    <w:autoRedefine/>
    <w:uiPriority w:val="39"/>
    <w:unhideWhenUsed/>
    <w:rsid w:val="007712EB"/>
    <w:pPr>
      <w:ind w:left="1100"/>
      <w:jc w:val="left"/>
    </w:pPr>
    <w:rPr>
      <w:rFonts w:asciiTheme="minorHAnsi" w:hAnsiTheme="minorHAnsi"/>
      <w:sz w:val="18"/>
      <w:szCs w:val="18"/>
    </w:rPr>
  </w:style>
  <w:style w:type="paragraph" w:styleId="70">
    <w:name w:val="toc 7"/>
    <w:basedOn w:val="a1"/>
    <w:next w:val="a1"/>
    <w:autoRedefine/>
    <w:uiPriority w:val="39"/>
    <w:unhideWhenUsed/>
    <w:rsid w:val="007712EB"/>
    <w:pPr>
      <w:ind w:left="1320"/>
      <w:jc w:val="left"/>
    </w:pPr>
    <w:rPr>
      <w:rFonts w:asciiTheme="minorHAnsi" w:hAnsiTheme="minorHAnsi"/>
      <w:sz w:val="18"/>
      <w:szCs w:val="18"/>
    </w:rPr>
  </w:style>
  <w:style w:type="paragraph" w:styleId="80">
    <w:name w:val="toc 8"/>
    <w:basedOn w:val="a1"/>
    <w:next w:val="a1"/>
    <w:autoRedefine/>
    <w:uiPriority w:val="39"/>
    <w:unhideWhenUsed/>
    <w:rsid w:val="007712EB"/>
    <w:pPr>
      <w:ind w:left="1540"/>
      <w:jc w:val="left"/>
    </w:pPr>
    <w:rPr>
      <w:rFonts w:asciiTheme="minorHAnsi" w:hAnsiTheme="minorHAnsi"/>
      <w:sz w:val="18"/>
      <w:szCs w:val="18"/>
    </w:rPr>
  </w:style>
  <w:style w:type="paragraph" w:styleId="90">
    <w:name w:val="toc 9"/>
    <w:basedOn w:val="a1"/>
    <w:next w:val="a1"/>
    <w:autoRedefine/>
    <w:uiPriority w:val="39"/>
    <w:unhideWhenUsed/>
    <w:rsid w:val="007712EB"/>
    <w:pPr>
      <w:ind w:left="1760"/>
      <w:jc w:val="left"/>
    </w:pPr>
    <w:rPr>
      <w:rFonts w:asciiTheme="minorHAnsi" w:hAnsiTheme="minorHAnsi"/>
      <w:sz w:val="18"/>
      <w:szCs w:val="18"/>
    </w:rPr>
  </w:style>
  <w:style w:type="paragraph" w:customStyle="1" w:styleId="Ahead">
    <w:name w:val="A head"/>
    <w:basedOn w:val="a1"/>
    <w:uiPriority w:val="99"/>
    <w:rsid w:val="00F975E8"/>
    <w:pPr>
      <w:keepNext/>
      <w:widowControl/>
      <w:tabs>
        <w:tab w:val="left" w:pos="660"/>
      </w:tabs>
      <w:suppressAutoHyphens/>
      <w:autoSpaceDE w:val="0"/>
      <w:autoSpaceDN w:val="0"/>
      <w:adjustRightInd w:val="0"/>
      <w:spacing w:before="360" w:after="120" w:line="380" w:lineRule="atLeast"/>
      <w:ind w:left="660" w:hanging="660"/>
      <w:jc w:val="left"/>
      <w:textAlignment w:val="baseline"/>
    </w:pPr>
    <w:rPr>
      <w:rFonts w:ascii="Quicksand Book" w:hAnsi="Quicksand Book" w:cs="Quicksand Book"/>
      <w:color w:val="000000"/>
      <w:sz w:val="32"/>
      <w:szCs w:val="32"/>
      <w:lang w:val="en-GB" w:eastAsia="zh-CN"/>
    </w:rPr>
  </w:style>
  <w:style w:type="paragraph" w:customStyle="1" w:styleId="Bhead">
    <w:name w:val="B head"/>
    <w:basedOn w:val="a1"/>
    <w:uiPriority w:val="99"/>
    <w:rsid w:val="00F975E8"/>
    <w:pPr>
      <w:keepNext/>
      <w:widowControl/>
      <w:suppressAutoHyphens/>
      <w:autoSpaceDE w:val="0"/>
      <w:autoSpaceDN w:val="0"/>
      <w:adjustRightInd w:val="0"/>
      <w:spacing w:before="300" w:after="60" w:line="340" w:lineRule="atLeast"/>
      <w:jc w:val="left"/>
      <w:textAlignment w:val="baseline"/>
    </w:pPr>
    <w:rPr>
      <w:rFonts w:ascii="Quicksand Book" w:hAnsi="Quicksand Book" w:cs="Quicksand Book"/>
      <w:color w:val="000000"/>
      <w:spacing w:val="3"/>
      <w:sz w:val="28"/>
      <w:szCs w:val="28"/>
      <w:lang w:val="en-GB" w:eastAsia="zh-CN"/>
    </w:rPr>
  </w:style>
  <w:style w:type="paragraph" w:customStyle="1" w:styleId="Chead">
    <w:name w:val="C head"/>
    <w:basedOn w:val="a1"/>
    <w:uiPriority w:val="99"/>
    <w:rsid w:val="00F975E8"/>
    <w:pPr>
      <w:keepNext/>
      <w:widowControl/>
      <w:suppressAutoHyphens/>
      <w:autoSpaceDE w:val="0"/>
      <w:autoSpaceDN w:val="0"/>
      <w:adjustRightInd w:val="0"/>
      <w:spacing w:before="240" w:after="60" w:line="300" w:lineRule="atLeast"/>
      <w:jc w:val="left"/>
      <w:textAlignment w:val="center"/>
    </w:pPr>
    <w:rPr>
      <w:rFonts w:ascii="Quicksand Book" w:hAnsi="Quicksand Book" w:cs="Quicksand Book"/>
      <w:color w:val="000000"/>
      <w:spacing w:val="-5"/>
      <w:sz w:val="24"/>
      <w:szCs w:val="24"/>
      <w:lang w:val="en-GB" w:eastAsia="zh-CN"/>
    </w:rPr>
  </w:style>
  <w:style w:type="paragraph" w:customStyle="1" w:styleId="Dhead">
    <w:name w:val="D head"/>
    <w:basedOn w:val="a1"/>
    <w:uiPriority w:val="99"/>
    <w:rsid w:val="00F975E8"/>
    <w:pPr>
      <w:keepNext/>
      <w:widowControl/>
      <w:suppressAutoHyphens/>
      <w:autoSpaceDE w:val="0"/>
      <w:autoSpaceDN w:val="0"/>
      <w:adjustRightInd w:val="0"/>
      <w:spacing w:before="180" w:line="260" w:lineRule="atLeast"/>
      <w:jc w:val="left"/>
      <w:textAlignment w:val="center"/>
    </w:pPr>
    <w:rPr>
      <w:rFonts w:ascii="Quicksand Book" w:hAnsi="Quicksand Book" w:cs="Quicksand Book"/>
      <w:color w:val="000000"/>
      <w:spacing w:val="4"/>
      <w:sz w:val="20"/>
      <w:szCs w:val="20"/>
      <w:lang w:val="en-GB" w:eastAsia="zh-CN"/>
    </w:rPr>
  </w:style>
  <w:style w:type="paragraph" w:customStyle="1" w:styleId="listbulletfirst">
    <w:name w:val="list bullet first"/>
    <w:basedOn w:val="a1"/>
    <w:uiPriority w:val="99"/>
    <w:rsid w:val="00C946B5"/>
    <w:pPr>
      <w:widowControl/>
      <w:autoSpaceDE w:val="0"/>
      <w:autoSpaceDN w:val="0"/>
      <w:adjustRightInd w:val="0"/>
      <w:spacing w:before="240" w:line="340" w:lineRule="atLeast"/>
      <w:ind w:left="220" w:hanging="220"/>
      <w:textAlignment w:val="center"/>
    </w:pPr>
    <w:rPr>
      <w:rFonts w:ascii="Dante MT Std" w:hAnsi="Dante MT Std" w:cs="Dante MT Std"/>
      <w:color w:val="000000"/>
      <w:sz w:val="24"/>
      <w:szCs w:val="24"/>
      <w:lang w:val="en-GB" w:eastAsia="zh-CN"/>
    </w:rPr>
  </w:style>
  <w:style w:type="paragraph" w:customStyle="1" w:styleId="listbulletmid">
    <w:name w:val="list bullet mid"/>
    <w:basedOn w:val="a1"/>
    <w:uiPriority w:val="99"/>
    <w:rsid w:val="00C946B5"/>
    <w:pPr>
      <w:widowControl/>
      <w:autoSpaceDE w:val="0"/>
      <w:autoSpaceDN w:val="0"/>
      <w:adjustRightInd w:val="0"/>
      <w:spacing w:line="340" w:lineRule="atLeast"/>
      <w:ind w:left="220" w:hanging="220"/>
      <w:textAlignment w:val="center"/>
    </w:pPr>
    <w:rPr>
      <w:rFonts w:ascii="Dante MT Std" w:hAnsi="Dante MT Std" w:cs="Dante MT Std"/>
      <w:color w:val="000000"/>
      <w:sz w:val="24"/>
      <w:szCs w:val="24"/>
      <w:lang w:val="en-GB" w:eastAsia="zh-CN"/>
    </w:rPr>
  </w:style>
  <w:style w:type="paragraph" w:customStyle="1" w:styleId="listbulletlast">
    <w:name w:val="list bullet last"/>
    <w:basedOn w:val="a1"/>
    <w:uiPriority w:val="99"/>
    <w:rsid w:val="00C946B5"/>
    <w:pPr>
      <w:widowControl/>
      <w:autoSpaceDE w:val="0"/>
      <w:autoSpaceDN w:val="0"/>
      <w:adjustRightInd w:val="0"/>
      <w:spacing w:after="240" w:line="340" w:lineRule="atLeast"/>
      <w:ind w:left="220" w:hanging="220"/>
      <w:textAlignment w:val="center"/>
    </w:pPr>
    <w:rPr>
      <w:rFonts w:ascii="Dante MT Std" w:hAnsi="Dante MT Std" w:cs="Dante MT Std"/>
      <w:color w:val="000000"/>
      <w:sz w:val="24"/>
      <w:szCs w:val="24"/>
      <w:lang w:val="en-GB" w:eastAsia="zh-CN"/>
    </w:rPr>
  </w:style>
  <w:style w:type="paragraph" w:customStyle="1" w:styleId="12">
    <w:name w:val="正文1"/>
    <w:rsid w:val="000A40B4"/>
    <w:pPr>
      <w:pBdr>
        <w:top w:val="nil"/>
        <w:left w:val="nil"/>
        <w:bottom w:val="nil"/>
        <w:right w:val="nil"/>
        <w:between w:val="nil"/>
        <w:bar w:val="nil"/>
      </w:pBdr>
    </w:pPr>
    <w:rPr>
      <w:rFonts w:ascii="Helvetica" w:hAnsi="Arial Unicode MS" w:cs="Arial Unicode MS"/>
      <w:color w:val="000000"/>
      <w:sz w:val="22"/>
      <w:szCs w:val="22"/>
      <w:bdr w:val="nil"/>
      <w:lang w:eastAsia="en-US"/>
    </w:rPr>
  </w:style>
  <w:style w:type="numbering" w:customStyle="1" w:styleId="List0">
    <w:name w:val="List 0"/>
    <w:basedOn w:val="a4"/>
    <w:rsid w:val="0066164F"/>
    <w:pPr>
      <w:numPr>
        <w:numId w:val="6"/>
      </w:numPr>
    </w:pPr>
  </w:style>
  <w:style w:type="numbering" w:customStyle="1" w:styleId="List1">
    <w:name w:val="List 1"/>
    <w:basedOn w:val="a4"/>
    <w:rsid w:val="0066164F"/>
    <w:pPr>
      <w:numPr>
        <w:numId w:val="7"/>
      </w:numPr>
    </w:pPr>
  </w:style>
  <w:style w:type="numbering" w:customStyle="1" w:styleId="31">
    <w:name w:val="列表 31"/>
    <w:basedOn w:val="a4"/>
    <w:rsid w:val="0066164F"/>
    <w:pPr>
      <w:numPr>
        <w:numId w:val="9"/>
      </w:numPr>
    </w:pPr>
  </w:style>
  <w:style w:type="character" w:customStyle="1" w:styleId="Hyperlink1">
    <w:name w:val="Hyperlink.1"/>
    <w:basedOn w:val="a6"/>
    <w:rsid w:val="0066164F"/>
    <w:rPr>
      <w:b w:val="0"/>
      <w:color w:val="0000FF" w:themeColor="hyperlink"/>
      <w:u w:val="single"/>
    </w:rPr>
  </w:style>
  <w:style w:type="character" w:customStyle="1" w:styleId="Char1">
    <w:name w:val="页眉 Char"/>
    <w:basedOn w:val="a2"/>
    <w:link w:val="ae"/>
    <w:rsid w:val="003D4790"/>
    <w:rPr>
      <w:rFonts w:ascii="Arial Unicode MS" w:hAnsi="Arial Unicode MS" w:cs="Arial"/>
      <w:sz w:val="18"/>
      <w:szCs w:val="22"/>
      <w:lang w:val="en-AU" w:eastAsia="ar-SA"/>
    </w:rPr>
  </w:style>
  <w:style w:type="paragraph" w:customStyle="1" w:styleId="13">
    <w:name w:val="正常1"/>
    <w:rsid w:val="00291EFA"/>
    <w:pPr>
      <w:widowControl w:val="0"/>
      <w:pBdr>
        <w:top w:val="nil"/>
        <w:left w:val="nil"/>
        <w:bottom w:val="nil"/>
        <w:right w:val="nil"/>
        <w:between w:val="nil"/>
        <w:bar w:val="nil"/>
      </w:pBdr>
      <w:spacing w:line="360" w:lineRule="auto"/>
      <w:ind w:firstLine="420"/>
    </w:pPr>
    <w:rPr>
      <w:rFonts w:ascii="Arial Unicode MS" w:eastAsia="Arial Unicode MS" w:hAnsi="Arial Unicode MS" w:cs="Arial Unicode MS" w:hint="eastAsia"/>
      <w:color w:val="000000"/>
      <w:kern w:val="2"/>
      <w:sz w:val="21"/>
      <w:szCs w:val="21"/>
      <w:u w:color="000000"/>
      <w:bdr w:val="nil"/>
    </w:rPr>
  </w:style>
  <w:style w:type="numbering" w:customStyle="1" w:styleId="21">
    <w:name w:val="列表 21"/>
    <w:basedOn w:val="a4"/>
    <w:rsid w:val="00291EFA"/>
    <w:pPr>
      <w:numPr>
        <w:numId w:val="13"/>
      </w:numPr>
    </w:pPr>
  </w:style>
  <w:style w:type="numbering" w:customStyle="1" w:styleId="41">
    <w:name w:val="列表 41"/>
    <w:basedOn w:val="a4"/>
    <w:rsid w:val="00291EFA"/>
    <w:pPr>
      <w:numPr>
        <w:numId w:val="14"/>
      </w:numPr>
    </w:pPr>
  </w:style>
  <w:style w:type="numbering" w:customStyle="1" w:styleId="51">
    <w:name w:val="列表 51"/>
    <w:basedOn w:val="a4"/>
    <w:rsid w:val="00291EFA"/>
    <w:pPr>
      <w:numPr>
        <w:numId w:val="15"/>
      </w:numPr>
    </w:pPr>
  </w:style>
  <w:style w:type="numbering" w:customStyle="1" w:styleId="List6">
    <w:name w:val="List 6"/>
    <w:basedOn w:val="a4"/>
    <w:rsid w:val="00291EFA"/>
    <w:pPr>
      <w:numPr>
        <w:numId w:val="16"/>
      </w:numPr>
    </w:pPr>
  </w:style>
  <w:style w:type="numbering" w:customStyle="1" w:styleId="List7">
    <w:name w:val="List 7"/>
    <w:basedOn w:val="a4"/>
    <w:rsid w:val="00291EFA"/>
    <w:pPr>
      <w:numPr>
        <w:numId w:val="17"/>
      </w:numPr>
    </w:pPr>
  </w:style>
  <w:style w:type="numbering" w:customStyle="1" w:styleId="List9">
    <w:name w:val="List 9"/>
    <w:basedOn w:val="a4"/>
    <w:rsid w:val="00291EFA"/>
    <w:pPr>
      <w:numPr>
        <w:numId w:val="18"/>
      </w:numPr>
    </w:pPr>
  </w:style>
  <w:style w:type="numbering" w:customStyle="1" w:styleId="List10">
    <w:name w:val="List 10"/>
    <w:basedOn w:val="a4"/>
    <w:rsid w:val="00291EFA"/>
    <w:pPr>
      <w:numPr>
        <w:numId w:val="19"/>
      </w:numPr>
    </w:pPr>
  </w:style>
  <w:style w:type="numbering" w:customStyle="1" w:styleId="List11">
    <w:name w:val="List 11"/>
    <w:basedOn w:val="a4"/>
    <w:rsid w:val="00291EFA"/>
    <w:pPr>
      <w:numPr>
        <w:numId w:val="20"/>
      </w:numPr>
    </w:pPr>
  </w:style>
  <w:style w:type="numbering" w:customStyle="1" w:styleId="List12">
    <w:name w:val="List 12"/>
    <w:basedOn w:val="a4"/>
    <w:rsid w:val="00291EFA"/>
    <w:pPr>
      <w:numPr>
        <w:numId w:val="21"/>
      </w:numPr>
    </w:pPr>
  </w:style>
  <w:style w:type="numbering" w:customStyle="1" w:styleId="List13">
    <w:name w:val="List 13"/>
    <w:basedOn w:val="a4"/>
    <w:rsid w:val="00291EFA"/>
    <w:pPr>
      <w:numPr>
        <w:numId w:val="22"/>
      </w:numPr>
    </w:pPr>
  </w:style>
  <w:style w:type="numbering" w:customStyle="1" w:styleId="List14">
    <w:name w:val="List 14"/>
    <w:basedOn w:val="a4"/>
    <w:rsid w:val="00291EFA"/>
    <w:pPr>
      <w:numPr>
        <w:numId w:val="23"/>
      </w:numPr>
    </w:pPr>
  </w:style>
  <w:style w:type="numbering" w:customStyle="1" w:styleId="List15">
    <w:name w:val="List 15"/>
    <w:basedOn w:val="a4"/>
    <w:rsid w:val="00291EFA"/>
    <w:pPr>
      <w:numPr>
        <w:numId w:val="24"/>
      </w:numPr>
    </w:pPr>
  </w:style>
  <w:style w:type="numbering" w:customStyle="1" w:styleId="List16">
    <w:name w:val="List 16"/>
    <w:basedOn w:val="a4"/>
    <w:rsid w:val="00291EFA"/>
    <w:pPr>
      <w:numPr>
        <w:numId w:val="25"/>
      </w:numPr>
    </w:pPr>
  </w:style>
  <w:style w:type="numbering" w:customStyle="1" w:styleId="List20">
    <w:name w:val="List 20"/>
    <w:basedOn w:val="a4"/>
    <w:rsid w:val="00291EFA"/>
    <w:pPr>
      <w:numPr>
        <w:numId w:val="26"/>
      </w:numPr>
    </w:pPr>
  </w:style>
  <w:style w:type="numbering" w:customStyle="1" w:styleId="List21">
    <w:name w:val="List 21"/>
    <w:basedOn w:val="a4"/>
    <w:rsid w:val="00291EFA"/>
    <w:pPr>
      <w:numPr>
        <w:numId w:val="27"/>
      </w:numPr>
    </w:pPr>
  </w:style>
  <w:style w:type="numbering" w:customStyle="1" w:styleId="List30">
    <w:name w:val="List 30"/>
    <w:basedOn w:val="a4"/>
    <w:rsid w:val="00291EFA"/>
    <w:pPr>
      <w:numPr>
        <w:numId w:val="28"/>
      </w:numPr>
    </w:pPr>
  </w:style>
  <w:style w:type="numbering" w:customStyle="1" w:styleId="List37">
    <w:name w:val="List 37"/>
    <w:basedOn w:val="a4"/>
    <w:rsid w:val="00291EFA"/>
    <w:pPr>
      <w:numPr>
        <w:numId w:val="29"/>
      </w:numPr>
    </w:pPr>
  </w:style>
  <w:style w:type="numbering" w:customStyle="1" w:styleId="List40">
    <w:name w:val="List 40"/>
    <w:basedOn w:val="a4"/>
    <w:rsid w:val="00291EFA"/>
    <w:pPr>
      <w:numPr>
        <w:numId w:val="30"/>
      </w:numPr>
    </w:pPr>
  </w:style>
  <w:style w:type="numbering" w:customStyle="1" w:styleId="List42">
    <w:name w:val="List 42"/>
    <w:basedOn w:val="a4"/>
    <w:rsid w:val="00291EFA"/>
    <w:pPr>
      <w:numPr>
        <w:numId w:val="31"/>
      </w:numPr>
    </w:pPr>
  </w:style>
  <w:style w:type="numbering" w:customStyle="1" w:styleId="List44">
    <w:name w:val="List 44"/>
    <w:basedOn w:val="a4"/>
    <w:rsid w:val="00291EFA"/>
    <w:pPr>
      <w:numPr>
        <w:numId w:val="32"/>
      </w:numPr>
    </w:pPr>
  </w:style>
  <w:style w:type="numbering" w:customStyle="1" w:styleId="List46">
    <w:name w:val="List 46"/>
    <w:basedOn w:val="a4"/>
    <w:rsid w:val="00291EFA"/>
    <w:pPr>
      <w:numPr>
        <w:numId w:val="33"/>
      </w:numPr>
    </w:pPr>
  </w:style>
  <w:style w:type="numbering" w:customStyle="1" w:styleId="List47">
    <w:name w:val="List 47"/>
    <w:basedOn w:val="a4"/>
    <w:rsid w:val="00291EFA"/>
    <w:pPr>
      <w:numPr>
        <w:numId w:val="34"/>
      </w:numPr>
    </w:pPr>
  </w:style>
  <w:style w:type="paragraph" w:customStyle="1" w:styleId="Afb">
    <w:name w:val="正文 A"/>
    <w:rsid w:val="00B825E0"/>
    <w:pPr>
      <w:widowControl w:val="0"/>
      <w:pBdr>
        <w:top w:val="nil"/>
        <w:left w:val="nil"/>
        <w:bottom w:val="nil"/>
        <w:right w:val="nil"/>
        <w:between w:val="nil"/>
        <w:bar w:val="nil"/>
      </w:pBdr>
      <w:spacing w:line="360" w:lineRule="auto"/>
      <w:ind w:firstLine="420"/>
    </w:pPr>
    <w:rPr>
      <w:rFonts w:ascii="Arial Unicode MS" w:eastAsia="Times New Roman" w:hAnsi="Arial Unicode MS" w:cs="Arial Unicode MS" w:hint="eastAsia"/>
      <w:color w:val="000000"/>
      <w:kern w:val="2"/>
      <w:sz w:val="21"/>
      <w:szCs w:val="21"/>
      <w:u w:color="000000"/>
      <w:bdr w:val="nil"/>
    </w:rPr>
  </w:style>
  <w:style w:type="table" w:customStyle="1" w:styleId="TableNormal1">
    <w:name w:val="Table Normal1"/>
    <w:rsid w:val="00B825E0"/>
    <w:pPr>
      <w:pBdr>
        <w:top w:val="nil"/>
        <w:left w:val="nil"/>
        <w:bottom w:val="nil"/>
        <w:right w:val="nil"/>
        <w:between w:val="nil"/>
        <w:bar w:val="nil"/>
      </w:pBdr>
    </w:pPr>
    <w:rPr>
      <w:bdr w:val="nil"/>
    </w:rPr>
    <w:tblPr>
      <w:tblInd w:w="0" w:type="dxa"/>
      <w:tblCellMar>
        <w:top w:w="0" w:type="dxa"/>
        <w:left w:w="0" w:type="dxa"/>
        <w:bottom w:w="0" w:type="dxa"/>
        <w:right w:w="0" w:type="dxa"/>
      </w:tblCellMar>
    </w:tblPr>
  </w:style>
  <w:style w:type="character" w:customStyle="1" w:styleId="afc">
    <w:name w:val="无"/>
    <w:rsid w:val="00B825E0"/>
    <w:rPr>
      <w:lang w:val="zh-TW" w:eastAsia="zh-TW"/>
    </w:rPr>
  </w:style>
  <w:style w:type="character" w:customStyle="1" w:styleId="Hyperlink0">
    <w:name w:val="Hyperlink.0"/>
    <w:basedOn w:val="afc"/>
    <w:rsid w:val="00B825E0"/>
    <w:rPr>
      <w:lang w:val="zh-TW" w:eastAsia="zh-TW"/>
    </w:rPr>
  </w:style>
  <w:style w:type="numbering" w:customStyle="1" w:styleId="14">
    <w:name w:val="已导入的样式“1”"/>
    <w:rsid w:val="00B825E0"/>
  </w:style>
  <w:style w:type="numbering" w:customStyle="1" w:styleId="2">
    <w:name w:val="已导入的样式“2”"/>
    <w:rsid w:val="00B825E0"/>
    <w:pPr>
      <w:numPr>
        <w:numId w:val="42"/>
      </w:numPr>
    </w:pPr>
  </w:style>
  <w:style w:type="numbering" w:customStyle="1" w:styleId="34">
    <w:name w:val="已导入的样式“3”"/>
    <w:rsid w:val="00B825E0"/>
  </w:style>
  <w:style w:type="numbering" w:customStyle="1" w:styleId="42">
    <w:name w:val="已导入的样式“4”"/>
    <w:rsid w:val="00B825E0"/>
  </w:style>
  <w:style w:type="numbering" w:customStyle="1" w:styleId="52">
    <w:name w:val="已导入的样式“5”"/>
    <w:rsid w:val="00B825E0"/>
  </w:style>
  <w:style w:type="numbering" w:customStyle="1" w:styleId="61">
    <w:name w:val="已导入的样式“6”"/>
    <w:rsid w:val="00B825E0"/>
  </w:style>
  <w:style w:type="numbering" w:customStyle="1" w:styleId="71">
    <w:name w:val="已导入的样式“7”"/>
    <w:rsid w:val="00B825E0"/>
  </w:style>
  <w:style w:type="numbering" w:customStyle="1" w:styleId="List8">
    <w:name w:val="List 8"/>
    <w:basedOn w:val="81"/>
    <w:rsid w:val="00B825E0"/>
    <w:pPr>
      <w:numPr>
        <w:numId w:val="43"/>
      </w:numPr>
    </w:pPr>
  </w:style>
  <w:style w:type="numbering" w:customStyle="1" w:styleId="81">
    <w:name w:val="已导入的样式“8”"/>
    <w:rsid w:val="00B825E0"/>
  </w:style>
  <w:style w:type="numbering" w:customStyle="1" w:styleId="91">
    <w:name w:val="已导入的样式“9”"/>
    <w:rsid w:val="00B825E0"/>
  </w:style>
  <w:style w:type="numbering" w:customStyle="1" w:styleId="100">
    <w:name w:val="已导入的样式“10”"/>
    <w:rsid w:val="00B825E0"/>
  </w:style>
  <w:style w:type="numbering" w:customStyle="1" w:styleId="110">
    <w:name w:val="已导入的样式“11”"/>
    <w:rsid w:val="00B825E0"/>
  </w:style>
  <w:style w:type="numbering" w:customStyle="1" w:styleId="120">
    <w:name w:val="已导入的样式“12”"/>
    <w:rsid w:val="00B825E0"/>
  </w:style>
  <w:style w:type="character" w:customStyle="1" w:styleId="Hyperlink2">
    <w:name w:val="Hyperlink.2"/>
    <w:basedOn w:val="afc"/>
    <w:rsid w:val="00B825E0"/>
    <w:rPr>
      <w:rFonts w:ascii="Monaco" w:eastAsia="Monaco" w:hAnsi="Monaco" w:cs="Monaco"/>
      <w:color w:val="0000FF"/>
      <w:kern w:val="0"/>
      <w:sz w:val="16"/>
      <w:szCs w:val="16"/>
      <w:u w:val="single" w:color="0000FF"/>
      <w:shd w:val="clear" w:color="auto" w:fill="D8D8D8"/>
      <w:lang w:val="zh-TW" w:eastAsia="zh-TW"/>
    </w:rPr>
  </w:style>
  <w:style w:type="numbering" w:customStyle="1" w:styleId="130">
    <w:name w:val="已导入的样式“13”"/>
    <w:rsid w:val="00B825E0"/>
  </w:style>
  <w:style w:type="numbering" w:customStyle="1" w:styleId="140">
    <w:name w:val="已导入的样式“14”"/>
    <w:rsid w:val="00B825E0"/>
  </w:style>
  <w:style w:type="character" w:customStyle="1" w:styleId="Char3">
    <w:name w:val="批注框文本 Char"/>
    <w:basedOn w:val="a2"/>
    <w:link w:val="af4"/>
    <w:uiPriority w:val="99"/>
    <w:rsid w:val="00B825E0"/>
    <w:rPr>
      <w:rFonts w:ascii="Tahoma" w:hAnsi="Tahoma" w:cs="Arial"/>
      <w:sz w:val="16"/>
      <w:szCs w:val="16"/>
      <w:lang w:val="x-none" w:eastAsia="ar-SA"/>
    </w:rPr>
  </w:style>
  <w:style w:type="character" w:customStyle="1" w:styleId="Char">
    <w:name w:val="标题 Char"/>
    <w:basedOn w:val="a2"/>
    <w:link w:val="ac"/>
    <w:uiPriority w:val="10"/>
    <w:rsid w:val="00B825E0"/>
    <w:rPr>
      <w:rFonts w:ascii="Arial Narrow" w:eastAsia="Arial" w:hAnsi="Arial Narrow"/>
      <w:b/>
      <w:kern w:val="1"/>
      <w:sz w:val="72"/>
      <w:shd w:val="clear" w:color="auto" w:fill="000000"/>
      <w:lang w:val="en-AU" w:eastAsia="ar-SA"/>
    </w:rPr>
  </w:style>
  <w:style w:type="character" w:customStyle="1" w:styleId="Hyperlink3">
    <w:name w:val="Hyperlink.3"/>
    <w:basedOn w:val="Hyperlink2"/>
    <w:rsid w:val="007D5F66"/>
    <w:rPr>
      <w:rFonts w:ascii="Monaco" w:eastAsia="Monaco" w:hAnsi="Monaco" w:cs="Monaco"/>
      <w:color w:val="0000FF"/>
      <w:kern w:val="0"/>
      <w:sz w:val="16"/>
      <w:szCs w:val="16"/>
      <w:u w:val="single" w:color="0000FF"/>
      <w:shd w:val="clear" w:color="auto" w:fill="D8D8D8"/>
      <w:lang w:val="zh-TW" w:eastAsia="zh-TW"/>
    </w:rPr>
  </w:style>
  <w:style w:type="paragraph" w:customStyle="1" w:styleId="-31">
    <w:name w:val="浅色网格 - 强调文字颜色 31"/>
    <w:rsid w:val="007D5F66"/>
    <w:pPr>
      <w:widowControl w:val="0"/>
      <w:pBdr>
        <w:top w:val="nil"/>
        <w:left w:val="nil"/>
        <w:bottom w:val="nil"/>
        <w:right w:val="nil"/>
        <w:between w:val="nil"/>
        <w:bar w:val="nil"/>
      </w:pBdr>
      <w:ind w:firstLine="420"/>
      <w:jc w:val="both"/>
    </w:pPr>
    <w:rPr>
      <w:rFonts w:ascii="Cambria" w:eastAsia="Cambria" w:hAnsi="Cambria" w:cs="Cambria"/>
      <w:color w:val="000000"/>
      <w:kern w:val="2"/>
      <w:sz w:val="24"/>
      <w:szCs w:val="24"/>
      <w:u w:color="000000"/>
      <w:bdr w:val="nil"/>
    </w:rPr>
  </w:style>
  <w:style w:type="character" w:customStyle="1" w:styleId="Hyperlink4">
    <w:name w:val="Hyperlink.4"/>
    <w:basedOn w:val="Hyperlink2"/>
    <w:rsid w:val="007D5F66"/>
    <w:rPr>
      <w:rFonts w:ascii="Monaco" w:eastAsia="Monaco" w:hAnsi="Monaco" w:cs="Monaco"/>
      <w:color w:val="0000FF"/>
      <w:kern w:val="0"/>
      <w:sz w:val="16"/>
      <w:szCs w:val="16"/>
      <w:u w:val="single" w:color="0000FF"/>
      <w:shd w:val="clear" w:color="auto" w:fill="D8D8D8"/>
      <w:lang w:val="zh-TW" w:eastAsia="zh-TW"/>
    </w:rPr>
  </w:style>
  <w:style w:type="paragraph" w:customStyle="1" w:styleId="afd">
    <w:name w:val="默认"/>
    <w:rsid w:val="007D5F66"/>
    <w:pPr>
      <w:pBdr>
        <w:top w:val="nil"/>
        <w:left w:val="nil"/>
        <w:bottom w:val="nil"/>
        <w:right w:val="nil"/>
        <w:between w:val="nil"/>
        <w:bar w:val="nil"/>
      </w:pBdr>
    </w:pPr>
    <w:rPr>
      <w:rFonts w:ascii="Helvetica" w:eastAsia="Helvetica" w:hAnsi="Helvetica" w:cs="Helvetica"/>
      <w:color w:val="000000"/>
      <w:sz w:val="22"/>
      <w:szCs w:val="22"/>
      <w:bdr w:val="nil"/>
    </w:rPr>
  </w:style>
  <w:style w:type="numbering" w:customStyle="1" w:styleId="15">
    <w:name w:val="已导入的样式“15”"/>
    <w:rsid w:val="007D5F66"/>
  </w:style>
  <w:style w:type="numbering" w:customStyle="1" w:styleId="16">
    <w:name w:val="已导入的样式“16”"/>
    <w:rsid w:val="007D5F66"/>
  </w:style>
  <w:style w:type="numbering" w:customStyle="1" w:styleId="17">
    <w:name w:val="已导入的样式“17”"/>
    <w:rsid w:val="007D5F66"/>
  </w:style>
  <w:style w:type="numbering" w:customStyle="1" w:styleId="List17">
    <w:name w:val="List 17"/>
    <w:basedOn w:val="18"/>
    <w:rsid w:val="007D5F66"/>
    <w:pPr>
      <w:numPr>
        <w:numId w:val="56"/>
      </w:numPr>
    </w:pPr>
  </w:style>
  <w:style w:type="numbering" w:customStyle="1" w:styleId="18">
    <w:name w:val="已导入的样式“18”"/>
    <w:rsid w:val="007D5F66"/>
  </w:style>
  <w:style w:type="character" w:customStyle="1" w:styleId="Hyperlink5">
    <w:name w:val="Hyperlink.5"/>
    <w:basedOn w:val="Hyperlink2"/>
    <w:rsid w:val="007D5F66"/>
    <w:rPr>
      <w:rFonts w:ascii="Monaco" w:eastAsia="Monaco" w:hAnsi="Monaco" w:cs="Monaco"/>
      <w:color w:val="0000FF"/>
      <w:kern w:val="0"/>
      <w:sz w:val="16"/>
      <w:szCs w:val="16"/>
      <w:u w:val="single" w:color="0000FF"/>
      <w:shd w:val="clear" w:color="auto" w:fill="D8D8D8"/>
      <w:lang w:val="zh-TW" w:eastAsia="zh-TW"/>
    </w:rPr>
  </w:style>
  <w:style w:type="numbering" w:customStyle="1" w:styleId="List18">
    <w:name w:val="List 18"/>
    <w:basedOn w:val="19"/>
    <w:rsid w:val="007D5F66"/>
    <w:pPr>
      <w:numPr>
        <w:numId w:val="57"/>
      </w:numPr>
    </w:pPr>
  </w:style>
  <w:style w:type="numbering" w:customStyle="1" w:styleId="19">
    <w:name w:val="已导入的样式“19”"/>
    <w:rsid w:val="007D5F66"/>
  </w:style>
  <w:style w:type="numbering" w:customStyle="1" w:styleId="List19">
    <w:name w:val="List 19"/>
    <w:basedOn w:val="200"/>
    <w:rsid w:val="007D5F66"/>
    <w:pPr>
      <w:numPr>
        <w:numId w:val="58"/>
      </w:numPr>
    </w:pPr>
  </w:style>
  <w:style w:type="numbering" w:customStyle="1" w:styleId="200">
    <w:name w:val="已导入的样式“20”"/>
    <w:rsid w:val="007D5F66"/>
  </w:style>
  <w:style w:type="numbering" w:customStyle="1" w:styleId="210">
    <w:name w:val="已导入的样式“21”"/>
    <w:rsid w:val="007D5F66"/>
  </w:style>
  <w:style w:type="numbering" w:customStyle="1" w:styleId="220">
    <w:name w:val="已导入的样式“22”"/>
    <w:rsid w:val="007D5F66"/>
  </w:style>
  <w:style w:type="paragraph" w:customStyle="1" w:styleId="afe">
    <w:name w:val="注意"/>
    <w:rsid w:val="000F3AF4"/>
    <w:pPr>
      <w:widowControl w:val="0"/>
      <w:pBdr>
        <w:top w:val="nil"/>
        <w:left w:val="nil"/>
        <w:bottom w:val="nil"/>
        <w:right w:val="nil"/>
        <w:between w:val="nil"/>
        <w:bar w:val="nil"/>
      </w:pBdr>
      <w:spacing w:line="360" w:lineRule="auto"/>
    </w:pPr>
    <w:rPr>
      <w:rFonts w:ascii="Arial Unicode MS" w:eastAsia="Times New Roman" w:hAnsi="Arial Unicode MS" w:cs="Arial Unicode MS" w:hint="eastAsia"/>
      <w:color w:val="000000"/>
      <w:kern w:val="2"/>
      <w:sz w:val="21"/>
      <w:szCs w:val="21"/>
      <w:u w:color="000000"/>
      <w:bdr w:val="nil"/>
    </w:rPr>
  </w:style>
  <w:style w:type="character" w:customStyle="1" w:styleId="aff">
    <w:name w:val="链接"/>
    <w:rsid w:val="000F3AF4"/>
    <w:rPr>
      <w:u w:val="single"/>
    </w:rPr>
  </w:style>
  <w:style w:type="numbering" w:customStyle="1" w:styleId="ImportedStyle1">
    <w:name w:val="Imported Style 1"/>
    <w:rsid w:val="00751AE5"/>
  </w:style>
  <w:style w:type="paragraph" w:customStyle="1" w:styleId="aff0">
    <w:name w:val="代码清单"/>
    <w:rsid w:val="00751AE5"/>
    <w:pPr>
      <w:pBdr>
        <w:top w:val="single" w:sz="6" w:space="0" w:color="CCCCCC"/>
        <w:left w:val="single" w:sz="6" w:space="0" w:color="CCCCCC"/>
        <w:bottom w:val="single" w:sz="6" w:space="0" w:color="CCCCCC"/>
        <w:right w:val="single" w:sz="6" w:space="0" w:color="CCCCCC"/>
        <w:between w:val="nil"/>
        <w:bar w:val="nil"/>
      </w:pBdr>
      <w:shd w:val="clear" w:color="auto" w:fill="F0F7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ind w:left="420" w:right="573"/>
    </w:pPr>
    <w:rPr>
      <w:rFonts w:ascii="Courier New" w:eastAsia="Arial Unicode MS" w:hAnsi="Arial Unicode MS" w:cs="Arial Unicode MS"/>
      <w:color w:val="333333"/>
      <w:sz w:val="21"/>
      <w:szCs w:val="21"/>
      <w:u w:color="333333"/>
      <w:bdr w:val="nil"/>
    </w:rPr>
  </w:style>
  <w:style w:type="numbering" w:customStyle="1" w:styleId="ImportedStyle2">
    <w:name w:val="Imported Style 2"/>
    <w:rsid w:val="00751AE5"/>
  </w:style>
  <w:style w:type="numbering" w:customStyle="1" w:styleId="ImportedStyle3">
    <w:name w:val="Imported Style 3"/>
    <w:rsid w:val="00751AE5"/>
  </w:style>
  <w:style w:type="numbering" w:customStyle="1" w:styleId="ImportedStyle4">
    <w:name w:val="Imported Style 4"/>
    <w:rsid w:val="00751AE5"/>
  </w:style>
  <w:style w:type="numbering" w:customStyle="1" w:styleId="ImportedStyle5">
    <w:name w:val="Imported Style 5"/>
    <w:rsid w:val="00751AE5"/>
  </w:style>
  <w:style w:type="character" w:customStyle="1" w:styleId="None">
    <w:name w:val="None"/>
    <w:rsid w:val="00751AE5"/>
  </w:style>
  <w:style w:type="numbering" w:customStyle="1" w:styleId="ImportedStyle6">
    <w:name w:val="Imported Style 6"/>
    <w:rsid w:val="00751AE5"/>
  </w:style>
  <w:style w:type="numbering" w:customStyle="1" w:styleId="ImportedStyle7">
    <w:name w:val="Imported Style 7"/>
    <w:rsid w:val="00751AE5"/>
  </w:style>
  <w:style w:type="numbering" w:customStyle="1" w:styleId="ImportedStyle8">
    <w:name w:val="Imported Style 8"/>
    <w:rsid w:val="00751AE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0" w:qFormat="1"/>
    <w:lsdException w:name="heading 7" w:semiHidden="0" w:uiPriority="9" w:unhideWhenUsed="0"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0" w:unhideWhenUsed="0" w:qFormat="1"/>
    <w:lsdException w:name="page number" w:uiPriority="0"/>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rsid w:val="00B802F3"/>
    <w:pPr>
      <w:widowControl w:val="0"/>
      <w:spacing w:line="276" w:lineRule="auto"/>
      <w:jc w:val="both"/>
    </w:pPr>
    <w:rPr>
      <w:rFonts w:ascii="Palatino Linotype" w:hAnsi="Palatino Linotype" w:cs="Arial"/>
      <w:sz w:val="22"/>
      <w:szCs w:val="22"/>
      <w:lang w:eastAsia="ar-SA"/>
    </w:rPr>
  </w:style>
  <w:style w:type="paragraph" w:styleId="1">
    <w:name w:val="heading 1"/>
    <w:next w:val="BodyText2"/>
    <w:link w:val="1Char"/>
    <w:qFormat/>
    <w:rsid w:val="00E91396"/>
    <w:pPr>
      <w:widowControl w:val="0"/>
      <w:numPr>
        <w:numId w:val="1"/>
      </w:numPr>
      <w:spacing w:after="480"/>
      <w:jc w:val="center"/>
      <w:outlineLvl w:val="0"/>
    </w:pPr>
    <w:rPr>
      <w:rFonts w:ascii="Amor Sans Pro" w:eastAsia="Arial Unicode MS" w:hAnsi="Amor Sans Pro"/>
      <w:spacing w:val="64"/>
      <w:kern w:val="74"/>
      <w:sz w:val="60"/>
      <w:szCs w:val="60"/>
      <w:lang w:val="en-AU" w:eastAsia="ar-SA"/>
    </w:rPr>
  </w:style>
  <w:style w:type="paragraph" w:styleId="20">
    <w:name w:val="heading 2"/>
    <w:basedOn w:val="Ahead"/>
    <w:next w:val="BodyText2"/>
    <w:link w:val="2Char"/>
    <w:qFormat/>
    <w:rsid w:val="00504952"/>
    <w:pPr>
      <w:outlineLvl w:val="1"/>
    </w:pPr>
  </w:style>
  <w:style w:type="paragraph" w:styleId="3">
    <w:name w:val="heading 3"/>
    <w:basedOn w:val="20"/>
    <w:next w:val="BodyText2"/>
    <w:link w:val="3Char"/>
    <w:qFormat/>
    <w:rsid w:val="00BD0BC1"/>
    <w:pPr>
      <w:ind w:left="0" w:firstLine="0"/>
      <w:outlineLvl w:val="2"/>
    </w:pPr>
    <w:rPr>
      <w:sz w:val="28"/>
    </w:rPr>
  </w:style>
  <w:style w:type="paragraph" w:styleId="4">
    <w:name w:val="heading 4"/>
    <w:basedOn w:val="3"/>
    <w:next w:val="BodyText2"/>
    <w:link w:val="4Char"/>
    <w:qFormat/>
    <w:pPr>
      <w:numPr>
        <w:ilvl w:val="3"/>
        <w:numId w:val="10"/>
      </w:numPr>
      <w:spacing w:before="480"/>
      <w:outlineLvl w:val="3"/>
    </w:pPr>
    <w:rPr>
      <w:sz w:val="24"/>
    </w:rPr>
  </w:style>
  <w:style w:type="paragraph" w:styleId="5">
    <w:name w:val="heading 5"/>
    <w:basedOn w:val="a1"/>
    <w:next w:val="a1"/>
    <w:link w:val="5Char"/>
    <w:uiPriority w:val="9"/>
    <w:semiHidden/>
    <w:unhideWhenUsed/>
    <w:qFormat/>
    <w:rsid w:val="00156443"/>
    <w:pPr>
      <w:widowControl/>
      <w:tabs>
        <w:tab w:val="num" w:pos="3600"/>
      </w:tabs>
      <w:spacing w:before="240" w:after="60" w:line="302" w:lineRule="auto"/>
      <w:ind w:left="3600" w:right="66" w:hanging="720"/>
      <w:outlineLvl w:val="4"/>
    </w:pPr>
    <w:rPr>
      <w:rFonts w:ascii="Garamond" w:hAnsi="Garamond" w:cs="Times New Roman"/>
      <w:b/>
      <w:bCs/>
      <w:i/>
      <w:iCs/>
      <w:spacing w:val="-1"/>
      <w:sz w:val="26"/>
      <w:szCs w:val="26"/>
      <w:lang w:val="fr-FR" w:eastAsia="x-none"/>
    </w:rPr>
  </w:style>
  <w:style w:type="paragraph" w:styleId="6">
    <w:name w:val="heading 6"/>
    <w:basedOn w:val="a1"/>
    <w:next w:val="a1"/>
    <w:link w:val="6Char"/>
    <w:qFormat/>
    <w:rsid w:val="00156443"/>
    <w:pPr>
      <w:widowControl/>
      <w:tabs>
        <w:tab w:val="num" w:pos="4320"/>
      </w:tabs>
      <w:spacing w:before="240" w:after="60" w:line="302" w:lineRule="auto"/>
      <w:ind w:left="4320" w:right="66" w:hanging="720"/>
      <w:outlineLvl w:val="5"/>
    </w:pPr>
    <w:rPr>
      <w:rFonts w:ascii="Times New Roman" w:hAnsi="Times New Roman" w:cs="Times New Roman"/>
      <w:b/>
      <w:bCs/>
      <w:spacing w:val="-1"/>
      <w:lang w:val="fr-FR" w:eastAsia="x-none"/>
    </w:rPr>
  </w:style>
  <w:style w:type="paragraph" w:styleId="7">
    <w:name w:val="heading 7"/>
    <w:basedOn w:val="a1"/>
    <w:next w:val="a1"/>
    <w:uiPriority w:val="9"/>
    <w:qFormat/>
    <w:pPr>
      <w:numPr>
        <w:ilvl w:val="6"/>
        <w:numId w:val="1"/>
      </w:numPr>
      <w:spacing w:before="240" w:after="60"/>
      <w:outlineLvl w:val="6"/>
    </w:pPr>
    <w:rPr>
      <w:rFonts w:ascii="Calibri" w:hAnsi="Calibri"/>
      <w:szCs w:val="24"/>
      <w:lang w:val="x-none"/>
    </w:rPr>
  </w:style>
  <w:style w:type="paragraph" w:styleId="8">
    <w:name w:val="heading 8"/>
    <w:basedOn w:val="a1"/>
    <w:next w:val="a1"/>
    <w:link w:val="8Char"/>
    <w:uiPriority w:val="9"/>
    <w:semiHidden/>
    <w:unhideWhenUsed/>
    <w:qFormat/>
    <w:rsid w:val="00156443"/>
    <w:pPr>
      <w:widowControl/>
      <w:tabs>
        <w:tab w:val="num" w:pos="5760"/>
      </w:tabs>
      <w:spacing w:before="240" w:after="60" w:line="302" w:lineRule="auto"/>
      <w:ind w:left="5760" w:right="66" w:hanging="720"/>
      <w:outlineLvl w:val="7"/>
    </w:pPr>
    <w:rPr>
      <w:rFonts w:ascii="Garamond" w:hAnsi="Garamond" w:cs="Times New Roman"/>
      <w:i/>
      <w:iCs/>
      <w:spacing w:val="-1"/>
      <w:sz w:val="24"/>
      <w:szCs w:val="24"/>
      <w:lang w:val="fr-FR" w:eastAsia="x-none"/>
    </w:rPr>
  </w:style>
  <w:style w:type="paragraph" w:styleId="9">
    <w:name w:val="heading 9"/>
    <w:basedOn w:val="a1"/>
    <w:next w:val="a1"/>
    <w:link w:val="9Char"/>
    <w:uiPriority w:val="9"/>
    <w:semiHidden/>
    <w:unhideWhenUsed/>
    <w:qFormat/>
    <w:rsid w:val="00156443"/>
    <w:pPr>
      <w:widowControl/>
      <w:tabs>
        <w:tab w:val="num" w:pos="6480"/>
      </w:tabs>
      <w:spacing w:before="240" w:after="60" w:line="302" w:lineRule="auto"/>
      <w:ind w:left="6480" w:right="66" w:hanging="720"/>
      <w:outlineLvl w:val="8"/>
    </w:pPr>
    <w:rPr>
      <w:rFonts w:ascii="Cambria" w:hAnsi="Cambria" w:cs="Times New Roman"/>
      <w:spacing w:val="-1"/>
      <w:lang w:val="fr-FR" w:eastAsia="x-none"/>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WW8Num2z0">
    <w:name w:val="WW8Num2z0"/>
    <w:rPr>
      <w:rFonts w:ascii="ClassGarmnd BT" w:hAnsi="ClassGarmnd BT"/>
    </w:rPr>
  </w:style>
  <w:style w:type="character" w:customStyle="1" w:styleId="WW8Num2z1">
    <w:name w:val="WW8Num2z1"/>
    <w:rPr>
      <w:rFonts w:ascii="Courier New" w:hAnsi="Courier New"/>
    </w:rPr>
  </w:style>
  <w:style w:type="character" w:customStyle="1" w:styleId="WW8Num2z2">
    <w:name w:val="WW8Num2z2"/>
    <w:rPr>
      <w:rFonts w:ascii="Wingdings" w:hAnsi="Wingdings"/>
    </w:rPr>
  </w:style>
  <w:style w:type="character" w:customStyle="1" w:styleId="WW8Num2z3">
    <w:name w:val="WW8Num2z3"/>
    <w:rPr>
      <w:rFonts w:ascii="Symbol" w:hAnsi="Symbol"/>
    </w:rPr>
  </w:style>
  <w:style w:type="character" w:customStyle="1" w:styleId="WW8Num3z0">
    <w:name w:val="WW8Num3z0"/>
    <w:rPr>
      <w:b/>
    </w:rPr>
  </w:style>
  <w:style w:type="character" w:customStyle="1" w:styleId="WW8Num4z0">
    <w:name w:val="WW8Num4z0"/>
    <w:rPr>
      <w:rFonts w:ascii="Symbol" w:hAnsi="Symbol"/>
      <w:color w:val="auto"/>
      <w:sz w:val="24"/>
    </w:rPr>
  </w:style>
  <w:style w:type="character" w:customStyle="1" w:styleId="WW8Num4z1">
    <w:name w:val="WW8Num4z1"/>
    <w:rPr>
      <w:rFonts w:ascii="Symbol" w:hAnsi="Symbol"/>
      <w:color w:val="auto"/>
      <w:sz w:val="20"/>
    </w:rPr>
  </w:style>
  <w:style w:type="character" w:customStyle="1" w:styleId="WW8Num4z2">
    <w:name w:val="WW8Num4z2"/>
    <w:rPr>
      <w:rFonts w:ascii="Wingdings" w:hAnsi="Wingdings"/>
    </w:rPr>
  </w:style>
  <w:style w:type="character" w:customStyle="1" w:styleId="Absatz-Standardschriftart">
    <w:name w:val="Absatz-Standardschriftart"/>
  </w:style>
  <w:style w:type="character" w:customStyle="1" w:styleId="DefaultParagraphFont1">
    <w:name w:val="Default Paragraph Font1"/>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8Num6z0">
    <w:name w:val="WW8Num6z0"/>
    <w:rPr>
      <w:rFonts w:ascii="Symbol" w:hAnsi="Symbol"/>
    </w:rPr>
  </w:style>
  <w:style w:type="character" w:customStyle="1" w:styleId="WW8Num7z0">
    <w:name w:val="WW8Num7z0"/>
    <w:rPr>
      <w:rFonts w:ascii="Symbol" w:hAnsi="Symbol"/>
    </w:rPr>
  </w:style>
  <w:style w:type="character" w:customStyle="1" w:styleId="WW8Num8z0">
    <w:name w:val="WW8Num8z0"/>
    <w:rPr>
      <w:rFonts w:ascii="Symbol" w:hAnsi="Symbol"/>
    </w:rPr>
  </w:style>
  <w:style w:type="character" w:customStyle="1" w:styleId="WW8Num9z0">
    <w:name w:val="WW8Num9z0"/>
    <w:rPr>
      <w:rFonts w:ascii="ClassGarmnd BT" w:hAnsi="ClassGarmnd BT"/>
    </w:rPr>
  </w:style>
  <w:style w:type="character" w:customStyle="1" w:styleId="WW8Num11z0">
    <w:name w:val="WW8Num11z0"/>
    <w:rPr>
      <w:rFonts w:ascii="Symbol" w:hAnsi="Symbol"/>
    </w:rPr>
  </w:style>
  <w:style w:type="character" w:customStyle="1" w:styleId="WW8Num12z0">
    <w:name w:val="WW8Num12z0"/>
    <w:rPr>
      <w:rFonts w:ascii="Symbol" w:hAnsi="Symbol"/>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rPr>
  </w:style>
  <w:style w:type="character" w:customStyle="1" w:styleId="WW8Num13z0">
    <w:name w:val="WW8Num13z0"/>
    <w:rPr>
      <w:rFonts w:ascii="Symbol" w:hAnsi="Symbol"/>
    </w:rPr>
  </w:style>
  <w:style w:type="character" w:customStyle="1" w:styleId="WW8Num13z1">
    <w:name w:val="WW8Num13z1"/>
    <w:rPr>
      <w:rFonts w:ascii="Courier New" w:hAnsi="Courier New" w:cs="Courier New"/>
    </w:rPr>
  </w:style>
  <w:style w:type="character" w:customStyle="1" w:styleId="WW8Num13z2">
    <w:name w:val="WW8Num13z2"/>
    <w:rPr>
      <w:rFonts w:ascii="Wingdings" w:hAnsi="Wingdings"/>
    </w:rPr>
  </w:style>
  <w:style w:type="character" w:customStyle="1" w:styleId="WW8Num15z0">
    <w:name w:val="WW8Num15z0"/>
    <w:rPr>
      <w:rFonts w:ascii="Symbol" w:hAnsi="Symbol"/>
    </w:rPr>
  </w:style>
  <w:style w:type="character" w:customStyle="1" w:styleId="WW8Num15z1">
    <w:name w:val="WW8Num15z1"/>
    <w:rPr>
      <w:rFonts w:ascii="Courier New" w:hAnsi="Courier New" w:cs="Courier New"/>
    </w:rPr>
  </w:style>
  <w:style w:type="character" w:customStyle="1" w:styleId="WW8Num15z2">
    <w:name w:val="WW8Num15z2"/>
    <w:rPr>
      <w:rFonts w:ascii="Wingdings" w:hAnsi="Wingdings"/>
    </w:rPr>
  </w:style>
  <w:style w:type="character" w:customStyle="1" w:styleId="WW8Num16z0">
    <w:name w:val="WW8Num16z0"/>
    <w:rPr>
      <w:rFonts w:ascii="ClassGarmnd BT" w:hAnsi="ClassGarmnd BT"/>
    </w:rPr>
  </w:style>
  <w:style w:type="character" w:customStyle="1" w:styleId="WW8Num16z1">
    <w:name w:val="WW8Num16z1"/>
    <w:rPr>
      <w:rFonts w:ascii="Courier New" w:hAnsi="Courier New"/>
    </w:rPr>
  </w:style>
  <w:style w:type="character" w:customStyle="1" w:styleId="WW8Num16z2">
    <w:name w:val="WW8Num16z2"/>
    <w:rPr>
      <w:rFonts w:ascii="Wingdings" w:hAnsi="Wingdings"/>
    </w:rPr>
  </w:style>
  <w:style w:type="character" w:customStyle="1" w:styleId="WW8Num16z3">
    <w:name w:val="WW8Num16z3"/>
    <w:rPr>
      <w:rFonts w:ascii="Symbol" w:hAnsi="Symbol"/>
    </w:rPr>
  </w:style>
  <w:style w:type="character" w:customStyle="1" w:styleId="WW8Num17z0">
    <w:name w:val="WW8Num17z0"/>
    <w:rPr>
      <w:b/>
    </w:rPr>
  </w:style>
  <w:style w:type="character" w:customStyle="1" w:styleId="WW8Num18z0">
    <w:name w:val="WW8Num18z0"/>
    <w:rPr>
      <w:rFonts w:ascii="Symbol" w:hAnsi="Symbol"/>
    </w:rPr>
  </w:style>
  <w:style w:type="character" w:customStyle="1" w:styleId="WW8Num18z1">
    <w:name w:val="WW8Num18z1"/>
    <w:rPr>
      <w:rFonts w:ascii="Courier New" w:hAnsi="Courier New" w:cs="Courier New"/>
    </w:rPr>
  </w:style>
  <w:style w:type="character" w:customStyle="1" w:styleId="WW8Num18z2">
    <w:name w:val="WW8Num18z2"/>
    <w:rPr>
      <w:rFonts w:ascii="Wingdings" w:hAnsi="Wingdings"/>
    </w:rPr>
  </w:style>
  <w:style w:type="character" w:customStyle="1" w:styleId="WW8Num19z0">
    <w:name w:val="WW8Num19z0"/>
    <w:rPr>
      <w:rFonts w:ascii="Symbol" w:hAnsi="Symbol"/>
      <w:color w:val="auto"/>
      <w:sz w:val="24"/>
    </w:rPr>
  </w:style>
  <w:style w:type="character" w:customStyle="1" w:styleId="WW8Num19z1">
    <w:name w:val="WW8Num19z1"/>
    <w:rPr>
      <w:rFonts w:ascii="Symbol" w:hAnsi="Symbol"/>
      <w:color w:val="auto"/>
      <w:sz w:val="20"/>
    </w:rPr>
  </w:style>
  <w:style w:type="character" w:customStyle="1" w:styleId="WW8Num19z2">
    <w:name w:val="WW8Num19z2"/>
    <w:rPr>
      <w:rFonts w:ascii="Wingdings" w:hAnsi="Wingdings"/>
    </w:rPr>
  </w:style>
  <w:style w:type="character" w:customStyle="1" w:styleId="WW8Num19z3">
    <w:name w:val="WW8Num19z3"/>
    <w:rPr>
      <w:rFonts w:ascii="Symbol" w:hAnsi="Symbol"/>
    </w:rPr>
  </w:style>
  <w:style w:type="character" w:customStyle="1" w:styleId="WW8Num19z4">
    <w:name w:val="WW8Num19z4"/>
    <w:rPr>
      <w:rFonts w:ascii="Courier New" w:hAnsi="Courier New"/>
    </w:rPr>
  </w:style>
  <w:style w:type="character" w:customStyle="1" w:styleId="WW8Num21z0">
    <w:name w:val="WW8Num21z0"/>
    <w:rPr>
      <w:rFonts w:ascii="Symbol" w:hAnsi="Symbol"/>
    </w:rPr>
  </w:style>
  <w:style w:type="character" w:customStyle="1" w:styleId="WW8Num21z1">
    <w:name w:val="WW8Num21z1"/>
    <w:rPr>
      <w:rFonts w:ascii="Courier New" w:hAnsi="Courier New"/>
    </w:rPr>
  </w:style>
  <w:style w:type="character" w:customStyle="1" w:styleId="WW8Num21z2">
    <w:name w:val="WW8Num21z2"/>
    <w:rPr>
      <w:rFonts w:ascii="Wingdings" w:hAnsi="Wingdings"/>
    </w:rPr>
  </w:style>
  <w:style w:type="character" w:customStyle="1" w:styleId="WW8Num22z0">
    <w:name w:val="WW8Num22z0"/>
    <w:rPr>
      <w:rFonts w:ascii="Symbol" w:hAnsi="Symbol"/>
      <w:color w:val="auto"/>
      <w:sz w:val="24"/>
    </w:rPr>
  </w:style>
  <w:style w:type="character" w:customStyle="1" w:styleId="WW8Num22z1">
    <w:name w:val="WW8Num22z1"/>
    <w:rPr>
      <w:rFonts w:ascii="Symbol" w:hAnsi="Symbol"/>
      <w:color w:val="auto"/>
      <w:sz w:val="20"/>
    </w:rPr>
  </w:style>
  <w:style w:type="character" w:customStyle="1" w:styleId="WW8Num22z2">
    <w:name w:val="WW8Num22z2"/>
    <w:rPr>
      <w:rFonts w:ascii="Wingdings" w:hAnsi="Wingdings"/>
    </w:rPr>
  </w:style>
  <w:style w:type="character" w:customStyle="1" w:styleId="WW8Num23z0">
    <w:name w:val="WW8Num23z0"/>
    <w:rPr>
      <w:rFonts w:ascii="Symbol" w:hAnsi="Symbol"/>
    </w:rPr>
  </w:style>
  <w:style w:type="character" w:customStyle="1" w:styleId="WW8Num23z1">
    <w:name w:val="WW8Num23z1"/>
    <w:rPr>
      <w:rFonts w:ascii="Courier New" w:hAnsi="Courier New"/>
    </w:rPr>
  </w:style>
  <w:style w:type="character" w:customStyle="1" w:styleId="WW8Num23z2">
    <w:name w:val="WW8Num23z2"/>
    <w:rPr>
      <w:rFonts w:ascii="Wingdings" w:hAnsi="Wingdings"/>
    </w:rPr>
  </w:style>
  <w:style w:type="character" w:customStyle="1" w:styleId="WW8Num26z0">
    <w:name w:val="WW8Num26z0"/>
    <w:rPr>
      <w:rFonts w:ascii="Symbol" w:hAnsi="Symbol"/>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rPr>
  </w:style>
  <w:style w:type="character" w:customStyle="1" w:styleId="WW-DefaultParagraphFont">
    <w:name w:val="WW-Default Paragraph Font"/>
  </w:style>
  <w:style w:type="character" w:styleId="a5">
    <w:name w:val="page number"/>
    <w:rPr>
      <w:b/>
      <w:sz w:val="24"/>
      <w:szCs w:val="24"/>
    </w:rPr>
  </w:style>
  <w:style w:type="character" w:styleId="a6">
    <w:name w:val="Hyperlink"/>
    <w:rPr>
      <w:b/>
      <w:color w:val="FF8700"/>
      <w:u w:val="none"/>
    </w:rPr>
  </w:style>
  <w:style w:type="character" w:customStyle="1" w:styleId="Heading7Char">
    <w:name w:val="Heading 7 Char"/>
    <w:uiPriority w:val="9"/>
    <w:rPr>
      <w:rFonts w:ascii="Calibri" w:eastAsia="Times New Roman" w:hAnsi="Calibri" w:cs="Times New Roman"/>
      <w:sz w:val="24"/>
      <w:szCs w:val="24"/>
    </w:rPr>
  </w:style>
  <w:style w:type="character" w:customStyle="1" w:styleId="BodyTextChar">
    <w:name w:val="Body Text Char"/>
    <w:aliases w:val="Body Text Char1 Char,Body Text Char Char Char,Body Text Char Char Char Char Char,Body Text1 Char Char,Body Text Char Char1 Char"/>
    <w:rPr>
      <w:sz w:val="24"/>
      <w:lang w:val="en-AU" w:eastAsia="ar-SA" w:bidi="ar-SA"/>
    </w:rPr>
  </w:style>
  <w:style w:type="character" w:customStyle="1" w:styleId="BodyTextFirstIndentChar">
    <w:name w:val="Body Text First Indent Char"/>
    <w:rPr>
      <w:rFonts w:ascii="Book Antiqua" w:hAnsi="Book Antiqua"/>
      <w:sz w:val="24"/>
      <w:lang w:val="en-AU"/>
    </w:rPr>
  </w:style>
  <w:style w:type="character" w:customStyle="1" w:styleId="FootnoteCharacters">
    <w:name w:val="Footnote Characters"/>
    <w:rPr>
      <w:vertAlign w:val="superscript"/>
    </w:rPr>
  </w:style>
  <w:style w:type="character" w:customStyle="1" w:styleId="FootnoteTextChar">
    <w:name w:val="Footnote Text Char"/>
    <w:rPr>
      <w:rFonts w:ascii="Arial" w:hAnsi="Arial"/>
      <w:sz w:val="18"/>
      <w:szCs w:val="24"/>
    </w:rPr>
  </w:style>
  <w:style w:type="character" w:styleId="a7">
    <w:name w:val="Emphasis"/>
    <w:uiPriority w:val="20"/>
    <w:qFormat/>
    <w:rPr>
      <w:caps/>
      <w:sz w:val="18"/>
    </w:rPr>
  </w:style>
  <w:style w:type="character" w:customStyle="1" w:styleId="HeadingBaseChar">
    <w:name w:val="Heading Base Char"/>
    <w:rPr>
      <w:rFonts w:ascii="Arial" w:hAnsi="Arial"/>
      <w:kern w:val="1"/>
      <w:sz w:val="24"/>
      <w:szCs w:val="24"/>
    </w:rPr>
  </w:style>
  <w:style w:type="character" w:customStyle="1" w:styleId="NoSpacingChar">
    <w:name w:val="No Spacing Char"/>
    <w:uiPriority w:val="1"/>
    <w:rPr>
      <w:rFonts w:ascii="Calibri" w:hAnsi="Calibri"/>
      <w:sz w:val="22"/>
      <w:szCs w:val="22"/>
      <w:lang w:eastAsia="ar-SA" w:bidi="ar-SA"/>
    </w:rPr>
  </w:style>
  <w:style w:type="character" w:customStyle="1" w:styleId="HeaderChar">
    <w:name w:val="Header Char"/>
    <w:rPr>
      <w:rFonts w:ascii="Arial Unicode MS" w:hAnsi="Arial Unicode MS"/>
      <w:sz w:val="18"/>
      <w:lang w:val="en-AU"/>
    </w:rPr>
  </w:style>
  <w:style w:type="character" w:customStyle="1" w:styleId="BalloonTextChar">
    <w:name w:val="Balloon Text Char"/>
    <w:uiPriority w:val="99"/>
    <w:rPr>
      <w:rFonts w:ascii="Tahoma" w:hAnsi="Tahoma" w:cs="Tahoma"/>
      <w:sz w:val="16"/>
      <w:szCs w:val="16"/>
    </w:rPr>
  </w:style>
  <w:style w:type="character" w:customStyle="1" w:styleId="projectsummarylight">
    <w:name w:val="projectsummarylight"/>
  </w:style>
  <w:style w:type="character" w:customStyle="1" w:styleId="st">
    <w:name w:val="st"/>
  </w:style>
  <w:style w:type="character" w:customStyle="1" w:styleId="watch-title">
    <w:name w:val="watch-title"/>
  </w:style>
  <w:style w:type="character" w:styleId="a8">
    <w:name w:val="annotation reference"/>
    <w:uiPriority w:val="99"/>
    <w:rPr>
      <w:sz w:val="16"/>
      <w:szCs w:val="16"/>
    </w:rPr>
  </w:style>
  <w:style w:type="paragraph" w:customStyle="1" w:styleId="Heading">
    <w:name w:val="Heading"/>
    <w:basedOn w:val="a1"/>
    <w:next w:val="BodyText2"/>
    <w:pPr>
      <w:keepNext/>
      <w:spacing w:before="240" w:after="120"/>
    </w:pPr>
    <w:rPr>
      <w:rFonts w:ascii="Arial" w:eastAsia="微软雅黑" w:hAnsi="Arial" w:cs="Mangal"/>
      <w:sz w:val="28"/>
      <w:szCs w:val="28"/>
    </w:rPr>
  </w:style>
  <w:style w:type="paragraph" w:customStyle="1" w:styleId="BodyText2">
    <w:name w:val="Body Text2"/>
    <w:pPr>
      <w:keepLines/>
      <w:widowControl w:val="0"/>
      <w:suppressAutoHyphens/>
      <w:spacing w:after="150"/>
      <w:ind w:left="1138"/>
    </w:pPr>
    <w:rPr>
      <w:rFonts w:eastAsia="Arial"/>
      <w:sz w:val="24"/>
      <w:lang w:val="en-AU" w:eastAsia="ar-SA"/>
    </w:rPr>
  </w:style>
  <w:style w:type="paragraph" w:styleId="a9">
    <w:name w:val="List"/>
    <w:aliases w:val="(X1)"/>
    <w:basedOn w:val="BodyText2"/>
    <w:rPr>
      <w:rFonts w:cs="Mangal"/>
    </w:rPr>
  </w:style>
  <w:style w:type="paragraph" w:styleId="aa">
    <w:name w:val="caption"/>
    <w:basedOn w:val="a1"/>
    <w:next w:val="BodyText2"/>
    <w:qFormat/>
    <w:pPr>
      <w:keepNext/>
      <w:widowControl/>
      <w:spacing w:before="60" w:after="240" w:line="200" w:lineRule="atLeast"/>
      <w:ind w:left="1920" w:hanging="120"/>
    </w:pPr>
    <w:rPr>
      <w:rFonts w:ascii="Garamond" w:hAnsi="Garamond"/>
      <w:i/>
      <w:spacing w:val="5"/>
      <w:sz w:val="20"/>
    </w:rPr>
  </w:style>
  <w:style w:type="paragraph" w:customStyle="1" w:styleId="Index">
    <w:name w:val="Index"/>
    <w:basedOn w:val="a1"/>
    <w:pPr>
      <w:suppressLineNumbers/>
    </w:pPr>
    <w:rPr>
      <w:rFonts w:cs="Mangal"/>
    </w:rPr>
  </w:style>
  <w:style w:type="paragraph" w:styleId="ab">
    <w:name w:val="Body Text Indent"/>
    <w:basedOn w:val="BodyText2"/>
    <w:pPr>
      <w:ind w:left="1701"/>
    </w:pPr>
  </w:style>
  <w:style w:type="paragraph" w:styleId="ac">
    <w:name w:val="Title"/>
    <w:next w:val="ad"/>
    <w:link w:val="Char"/>
    <w:uiPriority w:val="10"/>
    <w:qFormat/>
    <w:pPr>
      <w:shd w:val="clear" w:color="auto" w:fill="000000"/>
      <w:suppressAutoHyphens/>
      <w:spacing w:before="2835"/>
      <w:jc w:val="right"/>
    </w:pPr>
    <w:rPr>
      <w:rFonts w:ascii="Arial Narrow" w:eastAsia="Arial" w:hAnsi="Arial Narrow"/>
      <w:b/>
      <w:kern w:val="1"/>
      <w:sz w:val="72"/>
      <w:lang w:val="en-AU" w:eastAsia="ar-SA"/>
    </w:rPr>
  </w:style>
  <w:style w:type="paragraph" w:styleId="ad">
    <w:name w:val="Subtitle"/>
    <w:basedOn w:val="ac"/>
    <w:next w:val="BodyText2"/>
    <w:link w:val="Char0"/>
    <w:uiPriority w:val="11"/>
    <w:qFormat/>
    <w:pPr>
      <w:shd w:val="clear" w:color="auto" w:fill="auto"/>
      <w:spacing w:before="1134" w:after="60"/>
    </w:pPr>
    <w:rPr>
      <w:b w:val="0"/>
      <w:sz w:val="44"/>
    </w:rPr>
  </w:style>
  <w:style w:type="paragraph" w:customStyle="1" w:styleId="CoverSubHeads">
    <w:name w:val="Cover SubHeads"/>
    <w:basedOn w:val="ac"/>
    <w:pPr>
      <w:shd w:val="clear" w:color="auto" w:fill="auto"/>
      <w:spacing w:before="567"/>
      <w:jc w:val="left"/>
    </w:pPr>
    <w:rPr>
      <w:sz w:val="32"/>
    </w:rPr>
  </w:style>
  <w:style w:type="paragraph" w:styleId="ae">
    <w:name w:val="header"/>
    <w:basedOn w:val="a1"/>
    <w:link w:val="Char1"/>
    <w:pPr>
      <w:pBdr>
        <w:bottom w:val="single" w:sz="1" w:space="2" w:color="000000"/>
      </w:pBdr>
      <w:tabs>
        <w:tab w:val="left" w:pos="4253"/>
        <w:tab w:val="right" w:pos="8505"/>
      </w:tabs>
      <w:overflowPunct w:val="0"/>
      <w:autoSpaceDE w:val="0"/>
      <w:textAlignment w:val="baseline"/>
    </w:pPr>
    <w:rPr>
      <w:rFonts w:ascii="Arial Unicode MS" w:hAnsi="Arial Unicode MS"/>
      <w:sz w:val="18"/>
      <w:lang w:val="en-AU"/>
    </w:rPr>
  </w:style>
  <w:style w:type="paragraph" w:styleId="af">
    <w:name w:val="footer"/>
    <w:basedOn w:val="ae"/>
    <w:link w:val="Char2"/>
    <w:pPr>
      <w:pBdr>
        <w:top w:val="single" w:sz="1" w:space="2" w:color="000000"/>
        <w:bottom w:val="none" w:sz="0" w:space="0" w:color="auto"/>
      </w:pBdr>
    </w:pPr>
    <w:rPr>
      <w:rFonts w:eastAsia="Arial Unicode MS" w:cs="Times New Roman"/>
      <w:b/>
      <w:szCs w:val="20"/>
    </w:rPr>
  </w:style>
  <w:style w:type="paragraph" w:styleId="10">
    <w:name w:val="index 1"/>
    <w:basedOn w:val="a1"/>
    <w:next w:val="a1"/>
    <w:pPr>
      <w:widowControl/>
      <w:tabs>
        <w:tab w:val="right" w:leader="dot" w:pos="3856"/>
      </w:tabs>
      <w:overflowPunct w:val="0"/>
      <w:autoSpaceDE w:val="0"/>
      <w:spacing w:after="100"/>
      <w:textAlignment w:val="baseline"/>
    </w:pPr>
    <w:rPr>
      <w:lang w:val="en-AU"/>
    </w:rPr>
  </w:style>
  <w:style w:type="paragraph" w:styleId="22">
    <w:name w:val="index 2"/>
    <w:basedOn w:val="10"/>
    <w:next w:val="a1"/>
    <w:pPr>
      <w:tabs>
        <w:tab w:val="clear" w:pos="3856"/>
        <w:tab w:val="right" w:leader="dot" w:pos="3881"/>
      </w:tabs>
      <w:spacing w:after="40"/>
      <w:ind w:left="396" w:hanging="198"/>
    </w:pPr>
  </w:style>
  <w:style w:type="paragraph" w:styleId="a0">
    <w:name w:val="List Bullet"/>
    <w:basedOn w:val="BodyText2"/>
    <w:pPr>
      <w:keepNext/>
      <w:numPr>
        <w:numId w:val="4"/>
      </w:numPr>
      <w:spacing w:after="100"/>
    </w:pPr>
  </w:style>
  <w:style w:type="paragraph" w:styleId="23">
    <w:name w:val="List Bullet 2"/>
    <w:basedOn w:val="a0"/>
    <w:pPr>
      <w:tabs>
        <w:tab w:val="left" w:pos="1827"/>
      </w:tabs>
    </w:pPr>
  </w:style>
  <w:style w:type="paragraph" w:styleId="30">
    <w:name w:val="List Bullet 3"/>
    <w:basedOn w:val="a1"/>
    <w:pPr>
      <w:widowControl/>
      <w:tabs>
        <w:tab w:val="num" w:pos="1498"/>
      </w:tabs>
      <w:spacing w:after="100"/>
      <w:ind w:left="1498" w:hanging="360"/>
    </w:pPr>
    <w:rPr>
      <w:lang w:val="en-AU"/>
    </w:rPr>
  </w:style>
  <w:style w:type="paragraph" w:styleId="a">
    <w:name w:val="List Number"/>
    <w:basedOn w:val="BodyText2"/>
    <w:pPr>
      <w:numPr>
        <w:numId w:val="3"/>
      </w:numPr>
      <w:spacing w:after="100"/>
    </w:pPr>
  </w:style>
  <w:style w:type="paragraph" w:styleId="24">
    <w:name w:val="List Number 2"/>
    <w:basedOn w:val="a"/>
    <w:pPr>
      <w:spacing w:after="60"/>
    </w:pPr>
  </w:style>
  <w:style w:type="paragraph" w:styleId="32">
    <w:name w:val="List Number 3"/>
    <w:basedOn w:val="24"/>
  </w:style>
  <w:style w:type="paragraph" w:customStyle="1" w:styleId="Picture">
    <w:name w:val="Picture"/>
    <w:basedOn w:val="a1"/>
    <w:next w:val="a1"/>
    <w:pPr>
      <w:spacing w:after="200"/>
      <w:ind w:left="1134"/>
    </w:pPr>
    <w:rPr>
      <w:lang w:val="en-AU"/>
    </w:rPr>
  </w:style>
  <w:style w:type="paragraph" w:customStyle="1" w:styleId="PictureWide">
    <w:name w:val="Picture Wide"/>
    <w:basedOn w:val="Picture"/>
    <w:next w:val="BodyText2"/>
    <w:pPr>
      <w:ind w:left="0"/>
      <w:jc w:val="center"/>
    </w:pPr>
  </w:style>
  <w:style w:type="paragraph" w:customStyle="1" w:styleId="TableBodyText">
    <w:name w:val="Table Body Text"/>
    <w:basedOn w:val="BodyText2"/>
    <w:pPr>
      <w:spacing w:before="60" w:after="60"/>
      <w:ind w:left="0"/>
    </w:pPr>
    <w:rPr>
      <w:sz w:val="20"/>
    </w:rPr>
  </w:style>
  <w:style w:type="paragraph" w:customStyle="1" w:styleId="TableBullet">
    <w:name w:val="Table Bullet"/>
    <w:basedOn w:val="a1"/>
    <w:pPr>
      <w:numPr>
        <w:numId w:val="2"/>
      </w:numPr>
      <w:tabs>
        <w:tab w:val="left" w:pos="2208"/>
      </w:tabs>
      <w:spacing w:before="60" w:after="200"/>
      <w:ind w:left="2208" w:hanging="360"/>
    </w:pPr>
    <w:rPr>
      <w:rFonts w:ascii="ClassGarmnd BT" w:hAnsi="ClassGarmnd BT"/>
      <w:color w:val="000000"/>
      <w:lang w:val="en-AU"/>
    </w:rPr>
  </w:style>
  <w:style w:type="paragraph" w:customStyle="1" w:styleId="TableContents">
    <w:name w:val="Table Contents"/>
    <w:basedOn w:val="a1"/>
    <w:pPr>
      <w:suppressLineNumbers/>
    </w:pPr>
  </w:style>
  <w:style w:type="paragraph" w:customStyle="1" w:styleId="TableHeading">
    <w:name w:val="Table Heading"/>
    <w:basedOn w:val="4"/>
    <w:pPr>
      <w:numPr>
        <w:ilvl w:val="0"/>
        <w:numId w:val="0"/>
      </w:numPr>
      <w:spacing w:before="80" w:after="80"/>
      <w:ind w:left="79" w:hanging="425"/>
    </w:pPr>
    <w:rPr>
      <w:sz w:val="20"/>
    </w:rPr>
  </w:style>
  <w:style w:type="paragraph" w:styleId="11">
    <w:name w:val="toc 1"/>
    <w:next w:val="a1"/>
    <w:uiPriority w:val="39"/>
    <w:qFormat/>
    <w:pPr>
      <w:widowControl w:val="0"/>
      <w:spacing w:before="120" w:after="120" w:line="276" w:lineRule="auto"/>
    </w:pPr>
    <w:rPr>
      <w:rFonts w:asciiTheme="minorHAnsi" w:hAnsiTheme="minorHAnsi" w:cs="Arial"/>
      <w:b/>
      <w:bCs/>
      <w:caps/>
      <w:lang w:eastAsia="ar-SA"/>
    </w:rPr>
  </w:style>
  <w:style w:type="paragraph" w:styleId="25">
    <w:name w:val="toc 2"/>
    <w:basedOn w:val="11"/>
    <w:next w:val="a1"/>
    <w:uiPriority w:val="39"/>
    <w:qFormat/>
    <w:pPr>
      <w:spacing w:before="0" w:after="0"/>
      <w:ind w:left="220"/>
    </w:pPr>
    <w:rPr>
      <w:b w:val="0"/>
      <w:bCs w:val="0"/>
      <w:caps w:val="0"/>
      <w:smallCaps/>
    </w:rPr>
  </w:style>
  <w:style w:type="paragraph" w:styleId="33">
    <w:name w:val="toc 3"/>
    <w:basedOn w:val="25"/>
    <w:next w:val="a1"/>
    <w:uiPriority w:val="39"/>
    <w:qFormat/>
    <w:pPr>
      <w:ind w:left="440"/>
    </w:pPr>
    <w:rPr>
      <w:i/>
      <w:iCs/>
      <w:smallCaps w:val="0"/>
    </w:rPr>
  </w:style>
  <w:style w:type="paragraph" w:styleId="40">
    <w:name w:val="toc 4"/>
    <w:basedOn w:val="a1"/>
    <w:next w:val="a1"/>
    <w:pPr>
      <w:ind w:left="660"/>
      <w:jc w:val="left"/>
    </w:pPr>
    <w:rPr>
      <w:rFonts w:asciiTheme="minorHAnsi" w:hAnsiTheme="minorHAnsi"/>
      <w:sz w:val="18"/>
      <w:szCs w:val="18"/>
    </w:rPr>
  </w:style>
  <w:style w:type="paragraph" w:styleId="af0">
    <w:name w:val="Normal (Web)"/>
    <w:basedOn w:val="a1"/>
    <w:pPr>
      <w:widowControl/>
      <w:spacing w:before="100" w:after="100"/>
    </w:pPr>
    <w:rPr>
      <w:rFonts w:ascii="Arial" w:eastAsia="Arial Unicode MS" w:hAnsi="Arial"/>
      <w:sz w:val="20"/>
      <w:lang w:val="en-AU"/>
    </w:rPr>
  </w:style>
  <w:style w:type="paragraph" w:styleId="af1">
    <w:name w:val="Body Text First Indent"/>
    <w:basedOn w:val="BodyText2"/>
    <w:pPr>
      <w:spacing w:after="120"/>
      <w:ind w:left="0" w:firstLine="210"/>
    </w:pPr>
    <w:rPr>
      <w:rFonts w:ascii="Book Antiqua" w:hAnsi="Book Antiqua"/>
    </w:rPr>
  </w:style>
  <w:style w:type="paragraph" w:customStyle="1" w:styleId="BlockQuotation">
    <w:name w:val="Block Quotation"/>
    <w:basedOn w:val="BodyText2"/>
    <w:pPr>
      <w:widowControl/>
      <w:pBdr>
        <w:top w:val="single" w:sz="4" w:space="14" w:color="808080"/>
        <w:left w:val="single" w:sz="4" w:space="14" w:color="808080"/>
        <w:bottom w:val="single" w:sz="4" w:space="14" w:color="808080"/>
        <w:right w:val="single" w:sz="4" w:space="14" w:color="808080"/>
      </w:pBdr>
      <w:spacing w:before="240" w:after="240"/>
      <w:ind w:left="720" w:right="720"/>
      <w:jc w:val="both"/>
    </w:pPr>
    <w:rPr>
      <w:rFonts w:ascii="Arial" w:hAnsi="Arial"/>
      <w:i/>
      <w:szCs w:val="22"/>
      <w:lang w:val="en-US"/>
    </w:rPr>
  </w:style>
  <w:style w:type="paragraph" w:customStyle="1" w:styleId="HeadingBase">
    <w:name w:val="Heading Base"/>
    <w:basedOn w:val="BodyText2"/>
    <w:next w:val="BodyText2"/>
    <w:pPr>
      <w:keepNext/>
      <w:widowControl/>
      <w:spacing w:after="0"/>
      <w:ind w:left="0"/>
    </w:pPr>
    <w:rPr>
      <w:rFonts w:ascii="Arial" w:hAnsi="Arial"/>
      <w:kern w:val="1"/>
      <w:szCs w:val="24"/>
      <w:lang w:val="x-none"/>
    </w:rPr>
  </w:style>
  <w:style w:type="paragraph" w:customStyle="1" w:styleId="FootnoteBase">
    <w:name w:val="Footnote Base"/>
    <w:basedOn w:val="BodyText2"/>
    <w:pPr>
      <w:widowControl/>
      <w:spacing w:after="240" w:line="200" w:lineRule="atLeast"/>
      <w:ind w:left="0"/>
      <w:jc w:val="both"/>
    </w:pPr>
    <w:rPr>
      <w:rFonts w:ascii="Arial" w:hAnsi="Arial"/>
      <w:sz w:val="18"/>
      <w:szCs w:val="24"/>
      <w:lang w:val="en-US"/>
    </w:rPr>
  </w:style>
  <w:style w:type="paragraph" w:styleId="af2">
    <w:name w:val="footnote text"/>
    <w:basedOn w:val="FootnoteBase"/>
    <w:rPr>
      <w:lang w:val="x-none"/>
    </w:rPr>
  </w:style>
  <w:style w:type="paragraph" w:customStyle="1" w:styleId="TitleCover">
    <w:name w:val="Title Cover"/>
    <w:basedOn w:val="HeadingBase"/>
    <w:next w:val="SubtitleCover"/>
    <w:pPr>
      <w:spacing w:after="240" w:line="720" w:lineRule="atLeast"/>
      <w:jc w:val="center"/>
    </w:pPr>
    <w:rPr>
      <w:caps/>
      <w:spacing w:val="65"/>
      <w:sz w:val="64"/>
    </w:rPr>
  </w:style>
  <w:style w:type="paragraph" w:customStyle="1" w:styleId="SubtitleCover">
    <w:name w:val="Subtitle Cover"/>
    <w:basedOn w:val="TitleCover"/>
    <w:next w:val="BodyText2"/>
    <w:pPr>
      <w:pBdr>
        <w:top w:val="single" w:sz="4" w:space="12" w:color="808080"/>
      </w:pBdr>
      <w:spacing w:after="0" w:line="440" w:lineRule="atLeast"/>
    </w:pPr>
    <w:rPr>
      <w:spacing w:val="30"/>
      <w:sz w:val="36"/>
    </w:rPr>
  </w:style>
  <w:style w:type="paragraph" w:customStyle="1" w:styleId="CaptionCenteredBefore12ptNounderl">
    <w:name w:val="Caption + Centered Before:  12 pt + No underl..."/>
    <w:basedOn w:val="a1"/>
    <w:pPr>
      <w:keepNext/>
      <w:widowControl/>
      <w:spacing w:before="240"/>
      <w:jc w:val="center"/>
    </w:pPr>
    <w:rPr>
      <w:rFonts w:ascii="Arial" w:hAnsi="Arial"/>
      <w:b/>
      <w:bCs/>
      <w:spacing w:val="5"/>
      <w:sz w:val="16"/>
      <w:szCs w:val="16"/>
      <w:u w:val="single"/>
    </w:rPr>
  </w:style>
  <w:style w:type="paragraph" w:styleId="af3">
    <w:name w:val="No Spacing"/>
    <w:uiPriority w:val="1"/>
    <w:qFormat/>
    <w:pPr>
      <w:suppressAutoHyphens/>
    </w:pPr>
    <w:rPr>
      <w:rFonts w:ascii="Calibri" w:eastAsia="Arial" w:hAnsi="Calibri"/>
      <w:sz w:val="22"/>
      <w:szCs w:val="22"/>
      <w:lang w:eastAsia="ar-SA"/>
    </w:rPr>
  </w:style>
  <w:style w:type="paragraph" w:styleId="af4">
    <w:name w:val="Balloon Text"/>
    <w:basedOn w:val="a1"/>
    <w:link w:val="Char3"/>
    <w:uiPriority w:val="99"/>
    <w:rPr>
      <w:rFonts w:ascii="Tahoma" w:hAnsi="Tahoma"/>
      <w:sz w:val="16"/>
      <w:szCs w:val="16"/>
      <w:lang w:val="x-none"/>
    </w:rPr>
  </w:style>
  <w:style w:type="paragraph" w:customStyle="1" w:styleId="Normal1">
    <w:name w:val="Normal1"/>
    <w:pPr>
      <w:widowControl w:val="0"/>
      <w:suppressAutoHyphens/>
      <w:spacing w:after="200" w:line="276" w:lineRule="auto"/>
    </w:pPr>
    <w:rPr>
      <w:rFonts w:ascii="Calibri" w:eastAsia="Calibri" w:hAnsi="Calibri" w:cs="Calibri"/>
      <w:sz w:val="22"/>
      <w:szCs w:val="22"/>
      <w:lang w:eastAsia="hi-IN" w:bidi="hi-IN"/>
    </w:rPr>
  </w:style>
  <w:style w:type="paragraph" w:customStyle="1" w:styleId="CSP-ChapterTitle">
    <w:name w:val="CSP - Chapter Title"/>
    <w:basedOn w:val="Normal1"/>
    <w:qFormat/>
    <w:pPr>
      <w:spacing w:after="0" w:line="100" w:lineRule="atLeast"/>
      <w:jc w:val="center"/>
    </w:pPr>
    <w:rPr>
      <w:rFonts w:ascii="Times New Roman" w:hAnsi="Times New Roman"/>
      <w:iCs/>
      <w:caps/>
      <w:sz w:val="28"/>
      <w:szCs w:val="28"/>
    </w:rPr>
  </w:style>
  <w:style w:type="paragraph" w:customStyle="1" w:styleId="CSP-ChapterBodyText">
    <w:name w:val="CSP - Chapter Body Text"/>
    <w:basedOn w:val="Normal1"/>
    <w:qFormat/>
    <w:pPr>
      <w:spacing w:after="0" w:line="100" w:lineRule="atLeast"/>
      <w:ind w:firstLine="288"/>
      <w:jc w:val="both"/>
    </w:pPr>
    <w:rPr>
      <w:rFonts w:ascii="Garamond" w:hAnsi="Garamond"/>
      <w:iCs/>
    </w:rPr>
  </w:style>
  <w:style w:type="paragraph" w:customStyle="1" w:styleId="CSP-ChapterBodyText-FirstParagraph">
    <w:name w:val="CSP - Chapter Body Text - First Paragraph"/>
    <w:basedOn w:val="CSP-ChapterBodyText"/>
    <w:qFormat/>
    <w:pPr>
      <w:ind w:firstLine="0"/>
    </w:pPr>
  </w:style>
  <w:style w:type="paragraph" w:styleId="af5">
    <w:name w:val="Body Text"/>
    <w:aliases w:val="Body Text1,Body Text Char1,Body Text Char Char,Body Text Char Char Char Char,Body Text1 Char,Body Text Char Char1"/>
    <w:basedOn w:val="Normal1"/>
    <w:pPr>
      <w:spacing w:before="240" w:after="120"/>
      <w:ind w:right="720"/>
      <w:jc w:val="both"/>
    </w:pPr>
  </w:style>
  <w:style w:type="paragraph" w:customStyle="1" w:styleId="DefaultLTNotizen">
    <w:name w:val="Default~LT~Notizen"/>
    <w:pPr>
      <w:widowControl w:val="0"/>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uppressAutoHyphens/>
      <w:autoSpaceDE w:val="0"/>
      <w:spacing w:before="90"/>
    </w:pPr>
    <w:rPr>
      <w:rFonts w:ascii="Mangal" w:eastAsia="Mangal" w:hAnsi="Mangal" w:cs="Mangal"/>
      <w:color w:val="000000"/>
      <w:sz w:val="24"/>
      <w:szCs w:val="24"/>
      <w:lang w:eastAsia="hi-IN" w:bidi="hi-IN"/>
    </w:rPr>
  </w:style>
  <w:style w:type="paragraph" w:styleId="af6">
    <w:name w:val="Quote"/>
    <w:basedOn w:val="a1"/>
    <w:next w:val="a1"/>
    <w:link w:val="Char4"/>
    <w:uiPriority w:val="29"/>
    <w:qFormat/>
    <w:rsid w:val="004915C1"/>
    <w:pPr>
      <w:spacing w:line="360" w:lineRule="auto"/>
    </w:pPr>
    <w:rPr>
      <w:rFonts w:cs="Times New Roman"/>
      <w:i/>
      <w:iCs/>
      <w:color w:val="000000"/>
      <w:sz w:val="28"/>
      <w:szCs w:val="20"/>
      <w:lang w:val="x-none"/>
    </w:rPr>
  </w:style>
  <w:style w:type="character" w:customStyle="1" w:styleId="Char4">
    <w:name w:val="引用 Char"/>
    <w:link w:val="af6"/>
    <w:uiPriority w:val="29"/>
    <w:rsid w:val="004915C1"/>
    <w:rPr>
      <w:rFonts w:ascii="Minion Pro" w:hAnsi="Minion Pro"/>
      <w:i/>
      <w:iCs/>
      <w:color w:val="000000"/>
      <w:sz w:val="28"/>
      <w:lang w:eastAsia="ar-SA"/>
    </w:rPr>
  </w:style>
  <w:style w:type="paragraph" w:styleId="af7">
    <w:name w:val="List Paragraph"/>
    <w:basedOn w:val="a1"/>
    <w:qFormat/>
    <w:rsid w:val="002B3564"/>
    <w:pPr>
      <w:widowControl/>
      <w:spacing w:after="200"/>
      <w:ind w:left="720"/>
      <w:contextualSpacing/>
    </w:pPr>
    <w:rPr>
      <w:rFonts w:ascii="Calibri" w:eastAsia="Calibri" w:hAnsi="Calibri" w:cs="Times New Roman"/>
      <w:lang w:eastAsia="en-US"/>
    </w:rPr>
  </w:style>
  <w:style w:type="character" w:customStyle="1" w:styleId="Char2">
    <w:name w:val="页脚 Char"/>
    <w:link w:val="af"/>
    <w:rsid w:val="002B3564"/>
    <w:rPr>
      <w:rFonts w:ascii="Arial Unicode MS" w:eastAsia="Arial Unicode MS" w:hAnsi="Arial Unicode MS"/>
      <w:b/>
      <w:sz w:val="18"/>
      <w:lang w:val="en-AU" w:eastAsia="ar-SA"/>
    </w:rPr>
  </w:style>
  <w:style w:type="character" w:customStyle="1" w:styleId="huge1">
    <w:name w:val="huge1"/>
    <w:rsid w:val="002B3564"/>
    <w:rPr>
      <w:rFonts w:ascii="Verdana" w:hAnsi="Verdana" w:hint="default"/>
      <w:sz w:val="30"/>
      <w:szCs w:val="30"/>
    </w:rPr>
  </w:style>
  <w:style w:type="character" w:customStyle="1" w:styleId="bodybold1">
    <w:name w:val="bodybold1"/>
    <w:rsid w:val="002B3564"/>
    <w:rPr>
      <w:rFonts w:ascii="Verdana" w:hAnsi="Verdana" w:hint="default"/>
      <w:b/>
      <w:bCs/>
      <w:sz w:val="20"/>
      <w:szCs w:val="20"/>
    </w:rPr>
  </w:style>
  <w:style w:type="character" w:customStyle="1" w:styleId="messagebody2">
    <w:name w:val="messagebody2"/>
    <w:basedOn w:val="a2"/>
    <w:rsid w:val="002B3564"/>
  </w:style>
  <w:style w:type="paragraph" w:customStyle="1" w:styleId="titlepage">
    <w:name w:val="titlepage"/>
    <w:basedOn w:val="a1"/>
    <w:link w:val="titlepageChar"/>
    <w:qFormat/>
    <w:rsid w:val="002D2247"/>
    <w:pPr>
      <w:spacing w:line="240" w:lineRule="auto"/>
      <w:ind w:firstLine="432"/>
      <w:jc w:val="center"/>
    </w:pPr>
    <w:rPr>
      <w:rFonts w:ascii="Garamond" w:eastAsia="Calibri" w:hAnsi="Garamond" w:cs="Times New Roman"/>
      <w:spacing w:val="-1"/>
      <w:sz w:val="20"/>
      <w:szCs w:val="20"/>
      <w:lang w:val="fr-FR" w:eastAsia="x-none"/>
    </w:rPr>
  </w:style>
  <w:style w:type="character" w:customStyle="1" w:styleId="titlepageChar">
    <w:name w:val="titlepage Char"/>
    <w:link w:val="titlepage"/>
    <w:rsid w:val="002D2247"/>
    <w:rPr>
      <w:rFonts w:ascii="Garamond" w:eastAsia="Calibri" w:hAnsi="Garamond" w:cs="CenturyGothic"/>
      <w:spacing w:val="-1"/>
      <w:lang w:val="fr-FR"/>
    </w:rPr>
  </w:style>
  <w:style w:type="paragraph" w:customStyle="1" w:styleId="firstparagraph">
    <w:name w:val="firstparagraph"/>
    <w:basedOn w:val="a1"/>
    <w:link w:val="firstparagraphChar"/>
    <w:qFormat/>
    <w:rsid w:val="00156443"/>
    <w:rPr>
      <w:rFonts w:cs="Times New Roman"/>
      <w:lang w:val="x-none"/>
    </w:rPr>
  </w:style>
  <w:style w:type="paragraph" w:customStyle="1" w:styleId="normal2">
    <w:name w:val="normal2"/>
    <w:basedOn w:val="a1"/>
    <w:link w:val="normal2Char"/>
    <w:qFormat/>
    <w:rsid w:val="0029276A"/>
    <w:pPr>
      <w:ind w:firstLine="432"/>
    </w:pPr>
    <w:rPr>
      <w:rFonts w:ascii="Dante MT Std" w:hAnsi="Dante MT Std" w:cs="Times New Roman"/>
      <w:sz w:val="26"/>
      <w:szCs w:val="26"/>
      <w:lang w:val="x-none"/>
    </w:rPr>
  </w:style>
  <w:style w:type="character" w:customStyle="1" w:styleId="firstparagraphChar">
    <w:name w:val="firstparagraph Char"/>
    <w:link w:val="firstparagraph"/>
    <w:rsid w:val="00156443"/>
    <w:rPr>
      <w:rFonts w:ascii="Minion Pro" w:hAnsi="Minion Pro" w:cs="Arial"/>
      <w:sz w:val="23"/>
      <w:szCs w:val="23"/>
      <w:lang w:eastAsia="ar-SA"/>
    </w:rPr>
  </w:style>
  <w:style w:type="character" w:customStyle="1" w:styleId="5Char">
    <w:name w:val="标题 5 Char"/>
    <w:link w:val="5"/>
    <w:uiPriority w:val="9"/>
    <w:semiHidden/>
    <w:rsid w:val="00156443"/>
    <w:rPr>
      <w:rFonts w:ascii="Garamond" w:hAnsi="Garamond"/>
      <w:b/>
      <w:bCs/>
      <w:i/>
      <w:iCs/>
      <w:spacing w:val="-1"/>
      <w:sz w:val="26"/>
      <w:szCs w:val="26"/>
      <w:lang w:val="fr-FR"/>
    </w:rPr>
  </w:style>
  <w:style w:type="character" w:customStyle="1" w:styleId="normal2Char">
    <w:name w:val="normal2 Char"/>
    <w:link w:val="normal2"/>
    <w:rsid w:val="0029276A"/>
    <w:rPr>
      <w:rFonts w:ascii="Dante MT Std" w:hAnsi="Dante MT Std"/>
      <w:sz w:val="26"/>
      <w:szCs w:val="26"/>
      <w:lang w:val="x-none" w:eastAsia="ar-SA"/>
    </w:rPr>
  </w:style>
  <w:style w:type="character" w:customStyle="1" w:styleId="6Char">
    <w:name w:val="标题 6 Char"/>
    <w:link w:val="6"/>
    <w:rsid w:val="00156443"/>
    <w:rPr>
      <w:b/>
      <w:bCs/>
      <w:spacing w:val="-1"/>
      <w:sz w:val="22"/>
      <w:szCs w:val="22"/>
      <w:lang w:val="fr-FR"/>
    </w:rPr>
  </w:style>
  <w:style w:type="character" w:customStyle="1" w:styleId="8Char">
    <w:name w:val="标题 8 Char"/>
    <w:link w:val="8"/>
    <w:uiPriority w:val="9"/>
    <w:semiHidden/>
    <w:rsid w:val="00156443"/>
    <w:rPr>
      <w:rFonts w:ascii="Garamond" w:hAnsi="Garamond"/>
      <w:i/>
      <w:iCs/>
      <w:spacing w:val="-1"/>
      <w:sz w:val="24"/>
      <w:szCs w:val="24"/>
      <w:lang w:val="fr-FR"/>
    </w:rPr>
  </w:style>
  <w:style w:type="character" w:customStyle="1" w:styleId="9Char">
    <w:name w:val="标题 9 Char"/>
    <w:link w:val="9"/>
    <w:uiPriority w:val="9"/>
    <w:semiHidden/>
    <w:rsid w:val="00156443"/>
    <w:rPr>
      <w:rFonts w:ascii="Cambria" w:hAnsi="Cambria"/>
      <w:spacing w:val="-1"/>
      <w:sz w:val="22"/>
      <w:szCs w:val="22"/>
      <w:lang w:val="fr-FR"/>
    </w:rPr>
  </w:style>
  <w:style w:type="table" w:styleId="af8">
    <w:name w:val="Table Grid"/>
    <w:basedOn w:val="a3"/>
    <w:rsid w:val="00156443"/>
    <w:rPr>
      <w:rFonts w:ascii="Calibri" w:hAnsi="Calibri"/>
      <w:sz w:val="22"/>
      <w:szCs w:val="22"/>
      <w:lang w:bidi="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A10">
    <w:name w:val="A1"/>
    <w:uiPriority w:val="99"/>
    <w:rsid w:val="00156443"/>
    <w:rPr>
      <w:rFonts w:ascii="Times New Roman" w:hAnsi="Times New Roman" w:cs="Times"/>
      <w:color w:val="221E1F"/>
      <w:sz w:val="18"/>
      <w:szCs w:val="18"/>
    </w:rPr>
  </w:style>
  <w:style w:type="paragraph" w:styleId="af9">
    <w:name w:val="annotation text"/>
    <w:basedOn w:val="a1"/>
    <w:link w:val="Char5"/>
    <w:uiPriority w:val="99"/>
    <w:semiHidden/>
    <w:unhideWhenUsed/>
    <w:rsid w:val="00156443"/>
    <w:pPr>
      <w:spacing w:after="200"/>
      <w:ind w:firstLine="432"/>
      <w:jc w:val="left"/>
    </w:pPr>
    <w:rPr>
      <w:rFonts w:ascii="Garamond" w:eastAsia="Calibri" w:hAnsi="Garamond" w:cs="Times New Roman"/>
      <w:spacing w:val="-1"/>
      <w:sz w:val="20"/>
      <w:szCs w:val="20"/>
      <w:lang w:val="fr-FR" w:eastAsia="x-none"/>
    </w:rPr>
  </w:style>
  <w:style w:type="character" w:customStyle="1" w:styleId="Char5">
    <w:name w:val="批注文字 Char"/>
    <w:link w:val="af9"/>
    <w:uiPriority w:val="99"/>
    <w:semiHidden/>
    <w:rsid w:val="00156443"/>
    <w:rPr>
      <w:rFonts w:ascii="Garamond" w:eastAsia="Calibri" w:hAnsi="Garamond"/>
      <w:spacing w:val="-1"/>
      <w:lang w:val="fr-FR"/>
    </w:rPr>
  </w:style>
  <w:style w:type="paragraph" w:styleId="afa">
    <w:name w:val="annotation subject"/>
    <w:basedOn w:val="af9"/>
    <w:next w:val="af9"/>
    <w:link w:val="Char6"/>
    <w:uiPriority w:val="99"/>
    <w:semiHidden/>
    <w:unhideWhenUsed/>
    <w:rsid w:val="00156443"/>
    <w:rPr>
      <w:b/>
      <w:bCs/>
    </w:rPr>
  </w:style>
  <w:style w:type="character" w:customStyle="1" w:styleId="Char6">
    <w:name w:val="批注主题 Char"/>
    <w:link w:val="afa"/>
    <w:uiPriority w:val="99"/>
    <w:semiHidden/>
    <w:rsid w:val="00156443"/>
    <w:rPr>
      <w:rFonts w:ascii="Garamond" w:eastAsia="Calibri" w:hAnsi="Garamond"/>
      <w:b/>
      <w:bCs/>
      <w:spacing w:val="-1"/>
      <w:lang w:val="fr-FR"/>
    </w:rPr>
  </w:style>
  <w:style w:type="paragraph" w:customStyle="1" w:styleId="CSP-FrontMatterBodyText">
    <w:name w:val="CSP - Front Matter Body Text"/>
    <w:basedOn w:val="a1"/>
    <w:qFormat/>
    <w:rsid w:val="00156443"/>
    <w:pPr>
      <w:spacing w:line="240" w:lineRule="auto"/>
      <w:ind w:firstLine="432"/>
      <w:jc w:val="center"/>
    </w:pPr>
    <w:rPr>
      <w:rFonts w:ascii="Garamond" w:eastAsia="Calibri" w:hAnsi="Garamond" w:cs="Times New Roman"/>
      <w:iCs/>
      <w:spacing w:val="-1"/>
      <w:lang w:val="fr-FR" w:eastAsia="en-US"/>
    </w:rPr>
  </w:style>
  <w:style w:type="paragraph" w:customStyle="1" w:styleId="chapterheading">
    <w:name w:val="chapterheading"/>
    <w:basedOn w:val="a1"/>
    <w:link w:val="chapterheadingChar"/>
    <w:qFormat/>
    <w:rsid w:val="00156443"/>
    <w:pPr>
      <w:widowControl/>
      <w:spacing w:before="29" w:line="980" w:lineRule="exact"/>
      <w:ind w:firstLine="432"/>
      <w:jc w:val="center"/>
    </w:pPr>
    <w:rPr>
      <w:rFonts w:ascii="Times New Roman" w:hAnsi="Times New Roman" w:cs="Times New Roman"/>
      <w:color w:val="363435"/>
      <w:spacing w:val="-1"/>
      <w:w w:val="82"/>
      <w:sz w:val="52"/>
      <w:szCs w:val="52"/>
      <w:lang w:val="fr-FR" w:eastAsia="x-none"/>
    </w:rPr>
  </w:style>
  <w:style w:type="character" w:customStyle="1" w:styleId="chapterheadingChar">
    <w:name w:val="chapterheading Char"/>
    <w:link w:val="chapterheading"/>
    <w:rsid w:val="00156443"/>
    <w:rPr>
      <w:color w:val="363435"/>
      <w:spacing w:val="-1"/>
      <w:w w:val="82"/>
      <w:sz w:val="52"/>
      <w:szCs w:val="52"/>
      <w:lang w:val="fr-FR"/>
    </w:rPr>
  </w:style>
  <w:style w:type="character" w:customStyle="1" w:styleId="1Char">
    <w:name w:val="标题 1 Char"/>
    <w:link w:val="1"/>
    <w:rsid w:val="00E91396"/>
    <w:rPr>
      <w:rFonts w:ascii="Amor Sans Pro" w:eastAsia="Arial Unicode MS" w:hAnsi="Amor Sans Pro"/>
      <w:spacing w:val="64"/>
      <w:kern w:val="74"/>
      <w:sz w:val="60"/>
      <w:szCs w:val="60"/>
      <w:lang w:val="en-AU" w:eastAsia="ar-SA"/>
    </w:rPr>
  </w:style>
  <w:style w:type="character" w:customStyle="1" w:styleId="2Char">
    <w:name w:val="标题 2 Char"/>
    <w:link w:val="20"/>
    <w:rsid w:val="00504952"/>
    <w:rPr>
      <w:rFonts w:ascii="Quicksand Book" w:hAnsi="Quicksand Book" w:cs="Quicksand Book"/>
      <w:color w:val="000000"/>
      <w:sz w:val="32"/>
      <w:szCs w:val="32"/>
      <w:lang w:val="en-GB"/>
    </w:rPr>
  </w:style>
  <w:style w:type="character" w:customStyle="1" w:styleId="3Char">
    <w:name w:val="标题 3 Char"/>
    <w:link w:val="3"/>
    <w:rsid w:val="00BD0BC1"/>
    <w:rPr>
      <w:rFonts w:ascii="Quicksand Book" w:hAnsi="Quicksand Book" w:cs="Quicksand Book"/>
      <w:color w:val="000000"/>
      <w:sz w:val="28"/>
      <w:szCs w:val="32"/>
      <w:lang w:val="en-GB"/>
    </w:rPr>
  </w:style>
  <w:style w:type="character" w:customStyle="1" w:styleId="4Char">
    <w:name w:val="标题 4 Char"/>
    <w:link w:val="4"/>
    <w:rsid w:val="00156443"/>
    <w:rPr>
      <w:rFonts w:ascii="Quicksand Book" w:hAnsi="Quicksand Book" w:cs="Quicksand Book"/>
      <w:color w:val="000000"/>
      <w:sz w:val="24"/>
      <w:szCs w:val="32"/>
      <w:lang w:val="en-GB"/>
    </w:rPr>
  </w:style>
  <w:style w:type="paragraph" w:customStyle="1" w:styleId="titlepage1">
    <w:name w:val="titlepage1"/>
    <w:basedOn w:val="a1"/>
    <w:link w:val="titlepage1Char"/>
    <w:qFormat/>
    <w:rsid w:val="00156443"/>
    <w:pPr>
      <w:widowControl/>
      <w:spacing w:before="29" w:line="980" w:lineRule="exact"/>
      <w:ind w:left="321" w:right="177" w:firstLine="432"/>
      <w:jc w:val="center"/>
    </w:pPr>
    <w:rPr>
      <w:rFonts w:ascii="Times New Roman" w:hAnsi="Times New Roman" w:cs="Times New Roman"/>
      <w:color w:val="363435"/>
      <w:spacing w:val="-1"/>
      <w:w w:val="86"/>
      <w:sz w:val="92"/>
      <w:szCs w:val="92"/>
      <w:lang w:val="fr-FR" w:eastAsia="x-none"/>
    </w:rPr>
  </w:style>
  <w:style w:type="character" w:customStyle="1" w:styleId="titlepage1Char">
    <w:name w:val="titlepage1 Char"/>
    <w:link w:val="titlepage1"/>
    <w:rsid w:val="00156443"/>
    <w:rPr>
      <w:color w:val="363435"/>
      <w:spacing w:val="-1"/>
      <w:w w:val="86"/>
      <w:sz w:val="92"/>
      <w:szCs w:val="92"/>
      <w:lang w:val="fr-FR"/>
    </w:rPr>
  </w:style>
  <w:style w:type="paragraph" w:customStyle="1" w:styleId="bodystyle">
    <w:name w:val="bodystyle"/>
    <w:basedOn w:val="a1"/>
    <w:link w:val="bodystyleChar"/>
    <w:qFormat/>
    <w:rsid w:val="00156443"/>
    <w:pPr>
      <w:widowControl/>
      <w:spacing w:line="302" w:lineRule="auto"/>
      <w:ind w:firstLine="432"/>
    </w:pPr>
    <w:rPr>
      <w:rFonts w:ascii="Times New Roman" w:hAnsi="Times New Roman" w:cs="Times New Roman"/>
      <w:spacing w:val="-1"/>
      <w:lang w:val="fr-FR" w:eastAsia="x-none"/>
    </w:rPr>
  </w:style>
  <w:style w:type="character" w:customStyle="1" w:styleId="bodystyleChar">
    <w:name w:val="bodystyle Char"/>
    <w:link w:val="bodystyle"/>
    <w:rsid w:val="00156443"/>
    <w:rPr>
      <w:spacing w:val="-1"/>
      <w:sz w:val="22"/>
      <w:szCs w:val="22"/>
      <w:lang w:val="fr-FR"/>
    </w:rPr>
  </w:style>
  <w:style w:type="character" w:customStyle="1" w:styleId="Char0">
    <w:name w:val="副标题 Char"/>
    <w:link w:val="ad"/>
    <w:uiPriority w:val="11"/>
    <w:rsid w:val="00156443"/>
    <w:rPr>
      <w:rFonts w:ascii="Arial Narrow" w:eastAsia="Arial" w:hAnsi="Arial Narrow"/>
      <w:kern w:val="1"/>
      <w:sz w:val="44"/>
      <w:lang w:val="en-AU" w:eastAsia="ar-SA"/>
    </w:rPr>
  </w:style>
  <w:style w:type="paragraph" w:customStyle="1" w:styleId="firstparagraph2">
    <w:name w:val="firstparagraph2"/>
    <w:basedOn w:val="a1"/>
    <w:link w:val="firstparagraph2Char"/>
    <w:qFormat/>
    <w:rsid w:val="00156443"/>
    <w:pPr>
      <w:spacing w:after="200" w:line="312" w:lineRule="auto"/>
    </w:pPr>
    <w:rPr>
      <w:rFonts w:ascii="Garamond" w:eastAsia="Calibri" w:hAnsi="Garamond" w:cs="Times New Roman"/>
      <w:spacing w:val="-1"/>
      <w:lang w:val="fr-FR" w:eastAsia="x-none"/>
    </w:rPr>
  </w:style>
  <w:style w:type="paragraph" w:styleId="TOC">
    <w:name w:val="TOC Heading"/>
    <w:basedOn w:val="1"/>
    <w:next w:val="a1"/>
    <w:uiPriority w:val="39"/>
    <w:unhideWhenUsed/>
    <w:qFormat/>
    <w:rsid w:val="00156443"/>
    <w:pPr>
      <w:keepNext/>
      <w:keepLines/>
      <w:widowControl/>
      <w:numPr>
        <w:numId w:val="0"/>
      </w:numPr>
      <w:spacing w:before="480" w:after="0" w:line="276" w:lineRule="auto"/>
      <w:jc w:val="left"/>
      <w:outlineLvl w:val="9"/>
    </w:pPr>
    <w:rPr>
      <w:rFonts w:ascii="Cambria" w:eastAsia="Times New Roman" w:hAnsi="Cambria"/>
      <w:b/>
      <w:bCs/>
      <w:color w:val="365F91"/>
      <w:kern w:val="0"/>
      <w:sz w:val="28"/>
      <w:szCs w:val="28"/>
      <w:lang w:val="en-US" w:eastAsia="ja-JP"/>
    </w:rPr>
  </w:style>
  <w:style w:type="character" w:customStyle="1" w:styleId="firstparagraph2Char">
    <w:name w:val="firstparagraph2 Char"/>
    <w:link w:val="firstparagraph2"/>
    <w:rsid w:val="00156443"/>
    <w:rPr>
      <w:rFonts w:ascii="Garamond" w:eastAsia="Calibri" w:hAnsi="Garamond"/>
      <w:spacing w:val="-1"/>
      <w:sz w:val="22"/>
      <w:szCs w:val="22"/>
      <w:lang w:val="fr-FR"/>
    </w:rPr>
  </w:style>
  <w:style w:type="paragraph" w:customStyle="1" w:styleId="divider">
    <w:name w:val="divider"/>
    <w:basedOn w:val="1"/>
    <w:link w:val="dividerChar"/>
    <w:qFormat/>
    <w:rsid w:val="00156443"/>
    <w:pPr>
      <w:keepNext/>
      <w:widowControl/>
      <w:numPr>
        <w:numId w:val="0"/>
      </w:numPr>
      <w:spacing w:before="480" w:after="240" w:line="302" w:lineRule="auto"/>
      <w:ind w:right="72"/>
    </w:pPr>
    <w:rPr>
      <w:rFonts w:ascii="Caecilia LT Std Light" w:eastAsia="Times New Roman" w:hAnsi="Caecilia LT Std Light"/>
      <w:bCs/>
      <w:spacing w:val="20"/>
      <w:w w:val="83"/>
      <w:kern w:val="32"/>
      <w:sz w:val="72"/>
      <w:szCs w:val="72"/>
      <w:lang w:val="fr-FR" w:eastAsia="x-none"/>
    </w:rPr>
  </w:style>
  <w:style w:type="character" w:customStyle="1" w:styleId="dividerChar">
    <w:name w:val="divider Char"/>
    <w:link w:val="divider"/>
    <w:rsid w:val="00156443"/>
    <w:rPr>
      <w:rFonts w:ascii="Caecilia LT Std Light" w:hAnsi="Caecilia LT Std Light"/>
      <w:bCs/>
      <w:spacing w:val="20"/>
      <w:w w:val="83"/>
      <w:kern w:val="32"/>
      <w:sz w:val="72"/>
      <w:szCs w:val="72"/>
      <w:lang w:val="fr-FR"/>
    </w:rPr>
  </w:style>
  <w:style w:type="paragraph" w:customStyle="1" w:styleId="StyleTimes18ptCenteredAfter5pt">
    <w:name w:val="Style Times 18 pt Centered After:  5 pt"/>
    <w:basedOn w:val="a1"/>
    <w:uiPriority w:val="99"/>
    <w:rsid w:val="00B802F3"/>
    <w:pPr>
      <w:widowControl/>
      <w:autoSpaceDE w:val="0"/>
      <w:autoSpaceDN w:val="0"/>
      <w:adjustRightInd w:val="0"/>
      <w:spacing w:after="100" w:line="288" w:lineRule="auto"/>
      <w:jc w:val="center"/>
      <w:textAlignment w:val="center"/>
    </w:pPr>
    <w:rPr>
      <w:rFonts w:ascii="Times New Roman" w:hAnsi="Times New Roman" w:cs="Times New Roman"/>
      <w:color w:val="000000"/>
      <w:sz w:val="36"/>
      <w:szCs w:val="36"/>
      <w:lang w:eastAsia="en-US"/>
    </w:rPr>
  </w:style>
  <w:style w:type="paragraph" w:customStyle="1" w:styleId="CHAPTERTITLE">
    <w:name w:val="CHAPTER_TITLE"/>
    <w:basedOn w:val="a1"/>
    <w:uiPriority w:val="99"/>
    <w:rsid w:val="00B802F3"/>
    <w:pPr>
      <w:widowControl/>
      <w:autoSpaceDE w:val="0"/>
      <w:autoSpaceDN w:val="0"/>
      <w:adjustRightInd w:val="0"/>
      <w:spacing w:after="1580" w:line="320" w:lineRule="atLeast"/>
      <w:jc w:val="right"/>
      <w:textAlignment w:val="center"/>
    </w:pPr>
    <w:rPr>
      <w:rFonts w:ascii="Guardian Egyp Medium" w:hAnsi="Guardian Egyp Medium" w:cs="Guardian Egyp Medium"/>
      <w:color w:val="000000"/>
      <w:spacing w:val="29"/>
      <w:sz w:val="42"/>
      <w:szCs w:val="42"/>
      <w:lang w:eastAsia="en-US"/>
    </w:rPr>
  </w:style>
  <w:style w:type="paragraph" w:customStyle="1" w:styleId="TOCTEXT">
    <w:name w:val="TOC_TEXT"/>
    <w:basedOn w:val="a1"/>
    <w:uiPriority w:val="99"/>
    <w:rsid w:val="00CD74A3"/>
    <w:pPr>
      <w:widowControl/>
      <w:tabs>
        <w:tab w:val="right" w:leader="dot" w:pos="5800"/>
      </w:tabs>
      <w:autoSpaceDE w:val="0"/>
      <w:autoSpaceDN w:val="0"/>
      <w:adjustRightInd w:val="0"/>
      <w:spacing w:line="400" w:lineRule="atLeast"/>
      <w:ind w:firstLine="340"/>
      <w:textAlignment w:val="center"/>
    </w:pPr>
    <w:rPr>
      <w:rFonts w:ascii="Dante MT Std" w:hAnsi="Dante MT Std" w:cs="Dante MT Std"/>
      <w:color w:val="000000"/>
      <w:sz w:val="26"/>
      <w:szCs w:val="26"/>
      <w:lang w:eastAsia="en-US"/>
    </w:rPr>
  </w:style>
  <w:style w:type="paragraph" w:customStyle="1" w:styleId="Extract">
    <w:name w:val="Extract"/>
    <w:basedOn w:val="a1"/>
    <w:uiPriority w:val="99"/>
    <w:rsid w:val="00F47EAA"/>
    <w:pPr>
      <w:widowControl/>
      <w:autoSpaceDE w:val="0"/>
      <w:autoSpaceDN w:val="0"/>
      <w:adjustRightInd w:val="0"/>
      <w:spacing w:before="240" w:after="120" w:line="320" w:lineRule="atLeast"/>
      <w:jc w:val="center"/>
      <w:textAlignment w:val="center"/>
    </w:pPr>
    <w:rPr>
      <w:rFonts w:ascii="Quicksand Book Oblique" w:hAnsi="Quicksand Book Oblique" w:cs="Quicksand Book Oblique"/>
      <w:i/>
      <w:iCs/>
      <w:color w:val="000000"/>
      <w:lang w:val="en-GB" w:eastAsia="zh-CN"/>
    </w:rPr>
  </w:style>
  <w:style w:type="paragraph" w:customStyle="1" w:styleId="ExtractSource">
    <w:name w:val="Extract Source"/>
    <w:basedOn w:val="a1"/>
    <w:uiPriority w:val="99"/>
    <w:rsid w:val="00F47EAA"/>
    <w:pPr>
      <w:widowControl/>
      <w:autoSpaceDE w:val="0"/>
      <w:autoSpaceDN w:val="0"/>
      <w:adjustRightInd w:val="0"/>
      <w:spacing w:after="600" w:line="320" w:lineRule="atLeast"/>
      <w:jc w:val="right"/>
      <w:textAlignment w:val="center"/>
    </w:pPr>
    <w:rPr>
      <w:rFonts w:ascii="Quicksand (OTF) Bold" w:hAnsi="Quicksand (OTF) Bold" w:cs="Quicksand (OTF) Bold"/>
      <w:b/>
      <w:bCs/>
      <w:color w:val="000000"/>
      <w:lang w:val="en-GB" w:eastAsia="zh-CN"/>
    </w:rPr>
  </w:style>
  <w:style w:type="paragraph" w:styleId="50">
    <w:name w:val="toc 5"/>
    <w:basedOn w:val="a1"/>
    <w:next w:val="a1"/>
    <w:autoRedefine/>
    <w:uiPriority w:val="39"/>
    <w:unhideWhenUsed/>
    <w:rsid w:val="007712EB"/>
    <w:pPr>
      <w:ind w:left="880"/>
      <w:jc w:val="left"/>
    </w:pPr>
    <w:rPr>
      <w:rFonts w:asciiTheme="minorHAnsi" w:hAnsiTheme="minorHAnsi"/>
      <w:sz w:val="18"/>
      <w:szCs w:val="18"/>
    </w:rPr>
  </w:style>
  <w:style w:type="paragraph" w:styleId="60">
    <w:name w:val="toc 6"/>
    <w:basedOn w:val="a1"/>
    <w:next w:val="a1"/>
    <w:autoRedefine/>
    <w:uiPriority w:val="39"/>
    <w:unhideWhenUsed/>
    <w:rsid w:val="007712EB"/>
    <w:pPr>
      <w:ind w:left="1100"/>
      <w:jc w:val="left"/>
    </w:pPr>
    <w:rPr>
      <w:rFonts w:asciiTheme="minorHAnsi" w:hAnsiTheme="minorHAnsi"/>
      <w:sz w:val="18"/>
      <w:szCs w:val="18"/>
    </w:rPr>
  </w:style>
  <w:style w:type="paragraph" w:styleId="70">
    <w:name w:val="toc 7"/>
    <w:basedOn w:val="a1"/>
    <w:next w:val="a1"/>
    <w:autoRedefine/>
    <w:uiPriority w:val="39"/>
    <w:unhideWhenUsed/>
    <w:rsid w:val="007712EB"/>
    <w:pPr>
      <w:ind w:left="1320"/>
      <w:jc w:val="left"/>
    </w:pPr>
    <w:rPr>
      <w:rFonts w:asciiTheme="minorHAnsi" w:hAnsiTheme="minorHAnsi"/>
      <w:sz w:val="18"/>
      <w:szCs w:val="18"/>
    </w:rPr>
  </w:style>
  <w:style w:type="paragraph" w:styleId="80">
    <w:name w:val="toc 8"/>
    <w:basedOn w:val="a1"/>
    <w:next w:val="a1"/>
    <w:autoRedefine/>
    <w:uiPriority w:val="39"/>
    <w:unhideWhenUsed/>
    <w:rsid w:val="007712EB"/>
    <w:pPr>
      <w:ind w:left="1540"/>
      <w:jc w:val="left"/>
    </w:pPr>
    <w:rPr>
      <w:rFonts w:asciiTheme="minorHAnsi" w:hAnsiTheme="minorHAnsi"/>
      <w:sz w:val="18"/>
      <w:szCs w:val="18"/>
    </w:rPr>
  </w:style>
  <w:style w:type="paragraph" w:styleId="90">
    <w:name w:val="toc 9"/>
    <w:basedOn w:val="a1"/>
    <w:next w:val="a1"/>
    <w:autoRedefine/>
    <w:uiPriority w:val="39"/>
    <w:unhideWhenUsed/>
    <w:rsid w:val="007712EB"/>
    <w:pPr>
      <w:ind w:left="1760"/>
      <w:jc w:val="left"/>
    </w:pPr>
    <w:rPr>
      <w:rFonts w:asciiTheme="minorHAnsi" w:hAnsiTheme="minorHAnsi"/>
      <w:sz w:val="18"/>
      <w:szCs w:val="18"/>
    </w:rPr>
  </w:style>
  <w:style w:type="paragraph" w:customStyle="1" w:styleId="Ahead">
    <w:name w:val="A head"/>
    <w:basedOn w:val="a1"/>
    <w:uiPriority w:val="99"/>
    <w:rsid w:val="00F975E8"/>
    <w:pPr>
      <w:keepNext/>
      <w:widowControl/>
      <w:tabs>
        <w:tab w:val="left" w:pos="660"/>
      </w:tabs>
      <w:suppressAutoHyphens/>
      <w:autoSpaceDE w:val="0"/>
      <w:autoSpaceDN w:val="0"/>
      <w:adjustRightInd w:val="0"/>
      <w:spacing w:before="360" w:after="120" w:line="380" w:lineRule="atLeast"/>
      <w:ind w:left="660" w:hanging="660"/>
      <w:jc w:val="left"/>
      <w:textAlignment w:val="baseline"/>
    </w:pPr>
    <w:rPr>
      <w:rFonts w:ascii="Quicksand Book" w:hAnsi="Quicksand Book" w:cs="Quicksand Book"/>
      <w:color w:val="000000"/>
      <w:sz w:val="32"/>
      <w:szCs w:val="32"/>
      <w:lang w:val="en-GB" w:eastAsia="zh-CN"/>
    </w:rPr>
  </w:style>
  <w:style w:type="paragraph" w:customStyle="1" w:styleId="Bhead">
    <w:name w:val="B head"/>
    <w:basedOn w:val="a1"/>
    <w:uiPriority w:val="99"/>
    <w:rsid w:val="00F975E8"/>
    <w:pPr>
      <w:keepNext/>
      <w:widowControl/>
      <w:suppressAutoHyphens/>
      <w:autoSpaceDE w:val="0"/>
      <w:autoSpaceDN w:val="0"/>
      <w:adjustRightInd w:val="0"/>
      <w:spacing w:before="300" w:after="60" w:line="340" w:lineRule="atLeast"/>
      <w:jc w:val="left"/>
      <w:textAlignment w:val="baseline"/>
    </w:pPr>
    <w:rPr>
      <w:rFonts w:ascii="Quicksand Book" w:hAnsi="Quicksand Book" w:cs="Quicksand Book"/>
      <w:color w:val="000000"/>
      <w:spacing w:val="3"/>
      <w:sz w:val="28"/>
      <w:szCs w:val="28"/>
      <w:lang w:val="en-GB" w:eastAsia="zh-CN"/>
    </w:rPr>
  </w:style>
  <w:style w:type="paragraph" w:customStyle="1" w:styleId="Chead">
    <w:name w:val="C head"/>
    <w:basedOn w:val="a1"/>
    <w:uiPriority w:val="99"/>
    <w:rsid w:val="00F975E8"/>
    <w:pPr>
      <w:keepNext/>
      <w:widowControl/>
      <w:suppressAutoHyphens/>
      <w:autoSpaceDE w:val="0"/>
      <w:autoSpaceDN w:val="0"/>
      <w:adjustRightInd w:val="0"/>
      <w:spacing w:before="240" w:after="60" w:line="300" w:lineRule="atLeast"/>
      <w:jc w:val="left"/>
      <w:textAlignment w:val="center"/>
    </w:pPr>
    <w:rPr>
      <w:rFonts w:ascii="Quicksand Book" w:hAnsi="Quicksand Book" w:cs="Quicksand Book"/>
      <w:color w:val="000000"/>
      <w:spacing w:val="-5"/>
      <w:sz w:val="24"/>
      <w:szCs w:val="24"/>
      <w:lang w:val="en-GB" w:eastAsia="zh-CN"/>
    </w:rPr>
  </w:style>
  <w:style w:type="paragraph" w:customStyle="1" w:styleId="Dhead">
    <w:name w:val="D head"/>
    <w:basedOn w:val="a1"/>
    <w:uiPriority w:val="99"/>
    <w:rsid w:val="00F975E8"/>
    <w:pPr>
      <w:keepNext/>
      <w:widowControl/>
      <w:suppressAutoHyphens/>
      <w:autoSpaceDE w:val="0"/>
      <w:autoSpaceDN w:val="0"/>
      <w:adjustRightInd w:val="0"/>
      <w:spacing w:before="180" w:line="260" w:lineRule="atLeast"/>
      <w:jc w:val="left"/>
      <w:textAlignment w:val="center"/>
    </w:pPr>
    <w:rPr>
      <w:rFonts w:ascii="Quicksand Book" w:hAnsi="Quicksand Book" w:cs="Quicksand Book"/>
      <w:color w:val="000000"/>
      <w:spacing w:val="4"/>
      <w:sz w:val="20"/>
      <w:szCs w:val="20"/>
      <w:lang w:val="en-GB" w:eastAsia="zh-CN"/>
    </w:rPr>
  </w:style>
  <w:style w:type="paragraph" w:customStyle="1" w:styleId="listbulletfirst">
    <w:name w:val="list bullet first"/>
    <w:basedOn w:val="a1"/>
    <w:uiPriority w:val="99"/>
    <w:rsid w:val="00C946B5"/>
    <w:pPr>
      <w:widowControl/>
      <w:autoSpaceDE w:val="0"/>
      <w:autoSpaceDN w:val="0"/>
      <w:adjustRightInd w:val="0"/>
      <w:spacing w:before="240" w:line="340" w:lineRule="atLeast"/>
      <w:ind w:left="220" w:hanging="220"/>
      <w:textAlignment w:val="center"/>
    </w:pPr>
    <w:rPr>
      <w:rFonts w:ascii="Dante MT Std" w:hAnsi="Dante MT Std" w:cs="Dante MT Std"/>
      <w:color w:val="000000"/>
      <w:sz w:val="24"/>
      <w:szCs w:val="24"/>
      <w:lang w:val="en-GB" w:eastAsia="zh-CN"/>
    </w:rPr>
  </w:style>
  <w:style w:type="paragraph" w:customStyle="1" w:styleId="listbulletmid">
    <w:name w:val="list bullet mid"/>
    <w:basedOn w:val="a1"/>
    <w:uiPriority w:val="99"/>
    <w:rsid w:val="00C946B5"/>
    <w:pPr>
      <w:widowControl/>
      <w:autoSpaceDE w:val="0"/>
      <w:autoSpaceDN w:val="0"/>
      <w:adjustRightInd w:val="0"/>
      <w:spacing w:line="340" w:lineRule="atLeast"/>
      <w:ind w:left="220" w:hanging="220"/>
      <w:textAlignment w:val="center"/>
    </w:pPr>
    <w:rPr>
      <w:rFonts w:ascii="Dante MT Std" w:hAnsi="Dante MT Std" w:cs="Dante MT Std"/>
      <w:color w:val="000000"/>
      <w:sz w:val="24"/>
      <w:szCs w:val="24"/>
      <w:lang w:val="en-GB" w:eastAsia="zh-CN"/>
    </w:rPr>
  </w:style>
  <w:style w:type="paragraph" w:customStyle="1" w:styleId="listbulletlast">
    <w:name w:val="list bullet last"/>
    <w:basedOn w:val="a1"/>
    <w:uiPriority w:val="99"/>
    <w:rsid w:val="00C946B5"/>
    <w:pPr>
      <w:widowControl/>
      <w:autoSpaceDE w:val="0"/>
      <w:autoSpaceDN w:val="0"/>
      <w:adjustRightInd w:val="0"/>
      <w:spacing w:after="240" w:line="340" w:lineRule="atLeast"/>
      <w:ind w:left="220" w:hanging="220"/>
      <w:textAlignment w:val="center"/>
    </w:pPr>
    <w:rPr>
      <w:rFonts w:ascii="Dante MT Std" w:hAnsi="Dante MT Std" w:cs="Dante MT Std"/>
      <w:color w:val="000000"/>
      <w:sz w:val="24"/>
      <w:szCs w:val="24"/>
      <w:lang w:val="en-GB" w:eastAsia="zh-CN"/>
    </w:rPr>
  </w:style>
  <w:style w:type="paragraph" w:customStyle="1" w:styleId="12">
    <w:name w:val="正文1"/>
    <w:rsid w:val="000A40B4"/>
    <w:pPr>
      <w:pBdr>
        <w:top w:val="nil"/>
        <w:left w:val="nil"/>
        <w:bottom w:val="nil"/>
        <w:right w:val="nil"/>
        <w:between w:val="nil"/>
        <w:bar w:val="nil"/>
      </w:pBdr>
    </w:pPr>
    <w:rPr>
      <w:rFonts w:ascii="Helvetica" w:hAnsi="Arial Unicode MS" w:cs="Arial Unicode MS"/>
      <w:color w:val="000000"/>
      <w:sz w:val="22"/>
      <w:szCs w:val="22"/>
      <w:bdr w:val="nil"/>
      <w:lang w:eastAsia="en-US"/>
    </w:rPr>
  </w:style>
  <w:style w:type="numbering" w:customStyle="1" w:styleId="List0">
    <w:name w:val="List 0"/>
    <w:basedOn w:val="a4"/>
    <w:rsid w:val="0066164F"/>
    <w:pPr>
      <w:numPr>
        <w:numId w:val="6"/>
      </w:numPr>
    </w:pPr>
  </w:style>
  <w:style w:type="numbering" w:customStyle="1" w:styleId="List1">
    <w:name w:val="List 1"/>
    <w:basedOn w:val="a4"/>
    <w:rsid w:val="0066164F"/>
    <w:pPr>
      <w:numPr>
        <w:numId w:val="7"/>
      </w:numPr>
    </w:pPr>
  </w:style>
  <w:style w:type="numbering" w:customStyle="1" w:styleId="31">
    <w:name w:val="列表 31"/>
    <w:basedOn w:val="a4"/>
    <w:rsid w:val="0066164F"/>
    <w:pPr>
      <w:numPr>
        <w:numId w:val="9"/>
      </w:numPr>
    </w:pPr>
  </w:style>
  <w:style w:type="character" w:customStyle="1" w:styleId="Hyperlink1">
    <w:name w:val="Hyperlink.1"/>
    <w:basedOn w:val="a6"/>
    <w:rsid w:val="0066164F"/>
    <w:rPr>
      <w:b w:val="0"/>
      <w:color w:val="0000FF" w:themeColor="hyperlink"/>
      <w:u w:val="single"/>
    </w:rPr>
  </w:style>
  <w:style w:type="character" w:customStyle="1" w:styleId="Char1">
    <w:name w:val="页眉 Char"/>
    <w:basedOn w:val="a2"/>
    <w:link w:val="ae"/>
    <w:rsid w:val="003D4790"/>
    <w:rPr>
      <w:rFonts w:ascii="Arial Unicode MS" w:hAnsi="Arial Unicode MS" w:cs="Arial"/>
      <w:sz w:val="18"/>
      <w:szCs w:val="22"/>
      <w:lang w:val="en-AU" w:eastAsia="ar-SA"/>
    </w:rPr>
  </w:style>
  <w:style w:type="paragraph" w:customStyle="1" w:styleId="13">
    <w:name w:val="正常1"/>
    <w:rsid w:val="00291EFA"/>
    <w:pPr>
      <w:widowControl w:val="0"/>
      <w:pBdr>
        <w:top w:val="nil"/>
        <w:left w:val="nil"/>
        <w:bottom w:val="nil"/>
        <w:right w:val="nil"/>
        <w:between w:val="nil"/>
        <w:bar w:val="nil"/>
      </w:pBdr>
      <w:spacing w:line="360" w:lineRule="auto"/>
      <w:ind w:firstLine="420"/>
    </w:pPr>
    <w:rPr>
      <w:rFonts w:ascii="Arial Unicode MS" w:eastAsia="Arial Unicode MS" w:hAnsi="Arial Unicode MS" w:cs="Arial Unicode MS" w:hint="eastAsia"/>
      <w:color w:val="000000"/>
      <w:kern w:val="2"/>
      <w:sz w:val="21"/>
      <w:szCs w:val="21"/>
      <w:u w:color="000000"/>
      <w:bdr w:val="nil"/>
    </w:rPr>
  </w:style>
  <w:style w:type="numbering" w:customStyle="1" w:styleId="21">
    <w:name w:val="列表 21"/>
    <w:basedOn w:val="a4"/>
    <w:rsid w:val="00291EFA"/>
    <w:pPr>
      <w:numPr>
        <w:numId w:val="13"/>
      </w:numPr>
    </w:pPr>
  </w:style>
  <w:style w:type="numbering" w:customStyle="1" w:styleId="41">
    <w:name w:val="列表 41"/>
    <w:basedOn w:val="a4"/>
    <w:rsid w:val="00291EFA"/>
    <w:pPr>
      <w:numPr>
        <w:numId w:val="14"/>
      </w:numPr>
    </w:pPr>
  </w:style>
  <w:style w:type="numbering" w:customStyle="1" w:styleId="51">
    <w:name w:val="列表 51"/>
    <w:basedOn w:val="a4"/>
    <w:rsid w:val="00291EFA"/>
    <w:pPr>
      <w:numPr>
        <w:numId w:val="15"/>
      </w:numPr>
    </w:pPr>
  </w:style>
  <w:style w:type="numbering" w:customStyle="1" w:styleId="List6">
    <w:name w:val="List 6"/>
    <w:basedOn w:val="a4"/>
    <w:rsid w:val="00291EFA"/>
    <w:pPr>
      <w:numPr>
        <w:numId w:val="16"/>
      </w:numPr>
    </w:pPr>
  </w:style>
  <w:style w:type="numbering" w:customStyle="1" w:styleId="List7">
    <w:name w:val="List 7"/>
    <w:basedOn w:val="a4"/>
    <w:rsid w:val="00291EFA"/>
    <w:pPr>
      <w:numPr>
        <w:numId w:val="17"/>
      </w:numPr>
    </w:pPr>
  </w:style>
  <w:style w:type="numbering" w:customStyle="1" w:styleId="List9">
    <w:name w:val="List 9"/>
    <w:basedOn w:val="a4"/>
    <w:rsid w:val="00291EFA"/>
    <w:pPr>
      <w:numPr>
        <w:numId w:val="18"/>
      </w:numPr>
    </w:pPr>
  </w:style>
  <w:style w:type="numbering" w:customStyle="1" w:styleId="List10">
    <w:name w:val="List 10"/>
    <w:basedOn w:val="a4"/>
    <w:rsid w:val="00291EFA"/>
    <w:pPr>
      <w:numPr>
        <w:numId w:val="19"/>
      </w:numPr>
    </w:pPr>
  </w:style>
  <w:style w:type="numbering" w:customStyle="1" w:styleId="List11">
    <w:name w:val="List 11"/>
    <w:basedOn w:val="a4"/>
    <w:rsid w:val="00291EFA"/>
    <w:pPr>
      <w:numPr>
        <w:numId w:val="20"/>
      </w:numPr>
    </w:pPr>
  </w:style>
  <w:style w:type="numbering" w:customStyle="1" w:styleId="List12">
    <w:name w:val="List 12"/>
    <w:basedOn w:val="a4"/>
    <w:rsid w:val="00291EFA"/>
    <w:pPr>
      <w:numPr>
        <w:numId w:val="21"/>
      </w:numPr>
    </w:pPr>
  </w:style>
  <w:style w:type="numbering" w:customStyle="1" w:styleId="List13">
    <w:name w:val="List 13"/>
    <w:basedOn w:val="a4"/>
    <w:rsid w:val="00291EFA"/>
    <w:pPr>
      <w:numPr>
        <w:numId w:val="22"/>
      </w:numPr>
    </w:pPr>
  </w:style>
  <w:style w:type="numbering" w:customStyle="1" w:styleId="List14">
    <w:name w:val="List 14"/>
    <w:basedOn w:val="a4"/>
    <w:rsid w:val="00291EFA"/>
    <w:pPr>
      <w:numPr>
        <w:numId w:val="23"/>
      </w:numPr>
    </w:pPr>
  </w:style>
  <w:style w:type="numbering" w:customStyle="1" w:styleId="List15">
    <w:name w:val="List 15"/>
    <w:basedOn w:val="a4"/>
    <w:rsid w:val="00291EFA"/>
    <w:pPr>
      <w:numPr>
        <w:numId w:val="24"/>
      </w:numPr>
    </w:pPr>
  </w:style>
  <w:style w:type="numbering" w:customStyle="1" w:styleId="List16">
    <w:name w:val="List 16"/>
    <w:basedOn w:val="a4"/>
    <w:rsid w:val="00291EFA"/>
    <w:pPr>
      <w:numPr>
        <w:numId w:val="25"/>
      </w:numPr>
    </w:pPr>
  </w:style>
  <w:style w:type="numbering" w:customStyle="1" w:styleId="List20">
    <w:name w:val="List 20"/>
    <w:basedOn w:val="a4"/>
    <w:rsid w:val="00291EFA"/>
    <w:pPr>
      <w:numPr>
        <w:numId w:val="26"/>
      </w:numPr>
    </w:pPr>
  </w:style>
  <w:style w:type="numbering" w:customStyle="1" w:styleId="List21">
    <w:name w:val="List 21"/>
    <w:basedOn w:val="a4"/>
    <w:rsid w:val="00291EFA"/>
    <w:pPr>
      <w:numPr>
        <w:numId w:val="27"/>
      </w:numPr>
    </w:pPr>
  </w:style>
  <w:style w:type="numbering" w:customStyle="1" w:styleId="List30">
    <w:name w:val="List 30"/>
    <w:basedOn w:val="a4"/>
    <w:rsid w:val="00291EFA"/>
    <w:pPr>
      <w:numPr>
        <w:numId w:val="28"/>
      </w:numPr>
    </w:pPr>
  </w:style>
  <w:style w:type="numbering" w:customStyle="1" w:styleId="List37">
    <w:name w:val="List 37"/>
    <w:basedOn w:val="a4"/>
    <w:rsid w:val="00291EFA"/>
    <w:pPr>
      <w:numPr>
        <w:numId w:val="29"/>
      </w:numPr>
    </w:pPr>
  </w:style>
  <w:style w:type="numbering" w:customStyle="1" w:styleId="List40">
    <w:name w:val="List 40"/>
    <w:basedOn w:val="a4"/>
    <w:rsid w:val="00291EFA"/>
    <w:pPr>
      <w:numPr>
        <w:numId w:val="30"/>
      </w:numPr>
    </w:pPr>
  </w:style>
  <w:style w:type="numbering" w:customStyle="1" w:styleId="List42">
    <w:name w:val="List 42"/>
    <w:basedOn w:val="a4"/>
    <w:rsid w:val="00291EFA"/>
    <w:pPr>
      <w:numPr>
        <w:numId w:val="31"/>
      </w:numPr>
    </w:pPr>
  </w:style>
  <w:style w:type="numbering" w:customStyle="1" w:styleId="List44">
    <w:name w:val="List 44"/>
    <w:basedOn w:val="a4"/>
    <w:rsid w:val="00291EFA"/>
    <w:pPr>
      <w:numPr>
        <w:numId w:val="32"/>
      </w:numPr>
    </w:pPr>
  </w:style>
  <w:style w:type="numbering" w:customStyle="1" w:styleId="List46">
    <w:name w:val="List 46"/>
    <w:basedOn w:val="a4"/>
    <w:rsid w:val="00291EFA"/>
    <w:pPr>
      <w:numPr>
        <w:numId w:val="33"/>
      </w:numPr>
    </w:pPr>
  </w:style>
  <w:style w:type="numbering" w:customStyle="1" w:styleId="List47">
    <w:name w:val="List 47"/>
    <w:basedOn w:val="a4"/>
    <w:rsid w:val="00291EFA"/>
    <w:pPr>
      <w:numPr>
        <w:numId w:val="34"/>
      </w:numPr>
    </w:pPr>
  </w:style>
  <w:style w:type="paragraph" w:customStyle="1" w:styleId="Afb">
    <w:name w:val="正文 A"/>
    <w:rsid w:val="00B825E0"/>
    <w:pPr>
      <w:widowControl w:val="0"/>
      <w:pBdr>
        <w:top w:val="nil"/>
        <w:left w:val="nil"/>
        <w:bottom w:val="nil"/>
        <w:right w:val="nil"/>
        <w:between w:val="nil"/>
        <w:bar w:val="nil"/>
      </w:pBdr>
      <w:spacing w:line="360" w:lineRule="auto"/>
      <w:ind w:firstLine="420"/>
    </w:pPr>
    <w:rPr>
      <w:rFonts w:ascii="Arial Unicode MS" w:eastAsia="Times New Roman" w:hAnsi="Arial Unicode MS" w:cs="Arial Unicode MS" w:hint="eastAsia"/>
      <w:color w:val="000000"/>
      <w:kern w:val="2"/>
      <w:sz w:val="21"/>
      <w:szCs w:val="21"/>
      <w:u w:color="000000"/>
      <w:bdr w:val="nil"/>
    </w:rPr>
  </w:style>
  <w:style w:type="table" w:customStyle="1" w:styleId="TableNormal1">
    <w:name w:val="Table Normal1"/>
    <w:rsid w:val="00B825E0"/>
    <w:pPr>
      <w:pBdr>
        <w:top w:val="nil"/>
        <w:left w:val="nil"/>
        <w:bottom w:val="nil"/>
        <w:right w:val="nil"/>
        <w:between w:val="nil"/>
        <w:bar w:val="nil"/>
      </w:pBdr>
    </w:pPr>
    <w:rPr>
      <w:bdr w:val="nil"/>
    </w:rPr>
    <w:tblPr>
      <w:tblInd w:w="0" w:type="dxa"/>
      <w:tblCellMar>
        <w:top w:w="0" w:type="dxa"/>
        <w:left w:w="0" w:type="dxa"/>
        <w:bottom w:w="0" w:type="dxa"/>
        <w:right w:w="0" w:type="dxa"/>
      </w:tblCellMar>
    </w:tblPr>
  </w:style>
  <w:style w:type="character" w:customStyle="1" w:styleId="afc">
    <w:name w:val="无"/>
    <w:rsid w:val="00B825E0"/>
    <w:rPr>
      <w:lang w:val="zh-TW" w:eastAsia="zh-TW"/>
    </w:rPr>
  </w:style>
  <w:style w:type="character" w:customStyle="1" w:styleId="Hyperlink0">
    <w:name w:val="Hyperlink.0"/>
    <w:basedOn w:val="afc"/>
    <w:rsid w:val="00B825E0"/>
    <w:rPr>
      <w:lang w:val="zh-TW" w:eastAsia="zh-TW"/>
    </w:rPr>
  </w:style>
  <w:style w:type="numbering" w:customStyle="1" w:styleId="14">
    <w:name w:val="已导入的样式“1”"/>
    <w:rsid w:val="00B825E0"/>
  </w:style>
  <w:style w:type="numbering" w:customStyle="1" w:styleId="2">
    <w:name w:val="已导入的样式“2”"/>
    <w:rsid w:val="00B825E0"/>
    <w:pPr>
      <w:numPr>
        <w:numId w:val="42"/>
      </w:numPr>
    </w:pPr>
  </w:style>
  <w:style w:type="numbering" w:customStyle="1" w:styleId="34">
    <w:name w:val="已导入的样式“3”"/>
    <w:rsid w:val="00B825E0"/>
  </w:style>
  <w:style w:type="numbering" w:customStyle="1" w:styleId="42">
    <w:name w:val="已导入的样式“4”"/>
    <w:rsid w:val="00B825E0"/>
  </w:style>
  <w:style w:type="numbering" w:customStyle="1" w:styleId="52">
    <w:name w:val="已导入的样式“5”"/>
    <w:rsid w:val="00B825E0"/>
  </w:style>
  <w:style w:type="numbering" w:customStyle="1" w:styleId="61">
    <w:name w:val="已导入的样式“6”"/>
    <w:rsid w:val="00B825E0"/>
  </w:style>
  <w:style w:type="numbering" w:customStyle="1" w:styleId="71">
    <w:name w:val="已导入的样式“7”"/>
    <w:rsid w:val="00B825E0"/>
  </w:style>
  <w:style w:type="numbering" w:customStyle="1" w:styleId="List8">
    <w:name w:val="List 8"/>
    <w:basedOn w:val="81"/>
    <w:rsid w:val="00B825E0"/>
    <w:pPr>
      <w:numPr>
        <w:numId w:val="43"/>
      </w:numPr>
    </w:pPr>
  </w:style>
  <w:style w:type="numbering" w:customStyle="1" w:styleId="81">
    <w:name w:val="已导入的样式“8”"/>
    <w:rsid w:val="00B825E0"/>
  </w:style>
  <w:style w:type="numbering" w:customStyle="1" w:styleId="91">
    <w:name w:val="已导入的样式“9”"/>
    <w:rsid w:val="00B825E0"/>
  </w:style>
  <w:style w:type="numbering" w:customStyle="1" w:styleId="100">
    <w:name w:val="已导入的样式“10”"/>
    <w:rsid w:val="00B825E0"/>
  </w:style>
  <w:style w:type="numbering" w:customStyle="1" w:styleId="110">
    <w:name w:val="已导入的样式“11”"/>
    <w:rsid w:val="00B825E0"/>
  </w:style>
  <w:style w:type="numbering" w:customStyle="1" w:styleId="120">
    <w:name w:val="已导入的样式“12”"/>
    <w:rsid w:val="00B825E0"/>
  </w:style>
  <w:style w:type="character" w:customStyle="1" w:styleId="Hyperlink2">
    <w:name w:val="Hyperlink.2"/>
    <w:basedOn w:val="afc"/>
    <w:rsid w:val="00B825E0"/>
    <w:rPr>
      <w:rFonts w:ascii="Monaco" w:eastAsia="Monaco" w:hAnsi="Monaco" w:cs="Monaco"/>
      <w:color w:val="0000FF"/>
      <w:kern w:val="0"/>
      <w:sz w:val="16"/>
      <w:szCs w:val="16"/>
      <w:u w:val="single" w:color="0000FF"/>
      <w:shd w:val="clear" w:color="auto" w:fill="D8D8D8"/>
      <w:lang w:val="zh-TW" w:eastAsia="zh-TW"/>
    </w:rPr>
  </w:style>
  <w:style w:type="numbering" w:customStyle="1" w:styleId="130">
    <w:name w:val="已导入的样式“13”"/>
    <w:rsid w:val="00B825E0"/>
  </w:style>
  <w:style w:type="numbering" w:customStyle="1" w:styleId="140">
    <w:name w:val="已导入的样式“14”"/>
    <w:rsid w:val="00B825E0"/>
  </w:style>
  <w:style w:type="character" w:customStyle="1" w:styleId="Char3">
    <w:name w:val="批注框文本 Char"/>
    <w:basedOn w:val="a2"/>
    <w:link w:val="af4"/>
    <w:uiPriority w:val="99"/>
    <w:rsid w:val="00B825E0"/>
    <w:rPr>
      <w:rFonts w:ascii="Tahoma" w:hAnsi="Tahoma" w:cs="Arial"/>
      <w:sz w:val="16"/>
      <w:szCs w:val="16"/>
      <w:lang w:val="x-none" w:eastAsia="ar-SA"/>
    </w:rPr>
  </w:style>
  <w:style w:type="character" w:customStyle="1" w:styleId="Char">
    <w:name w:val="标题 Char"/>
    <w:basedOn w:val="a2"/>
    <w:link w:val="ac"/>
    <w:uiPriority w:val="10"/>
    <w:rsid w:val="00B825E0"/>
    <w:rPr>
      <w:rFonts w:ascii="Arial Narrow" w:eastAsia="Arial" w:hAnsi="Arial Narrow"/>
      <w:b/>
      <w:kern w:val="1"/>
      <w:sz w:val="72"/>
      <w:shd w:val="clear" w:color="auto" w:fill="000000"/>
      <w:lang w:val="en-AU" w:eastAsia="ar-SA"/>
    </w:rPr>
  </w:style>
  <w:style w:type="character" w:customStyle="1" w:styleId="Hyperlink3">
    <w:name w:val="Hyperlink.3"/>
    <w:basedOn w:val="Hyperlink2"/>
    <w:rsid w:val="007D5F66"/>
    <w:rPr>
      <w:rFonts w:ascii="Monaco" w:eastAsia="Monaco" w:hAnsi="Monaco" w:cs="Monaco"/>
      <w:color w:val="0000FF"/>
      <w:kern w:val="0"/>
      <w:sz w:val="16"/>
      <w:szCs w:val="16"/>
      <w:u w:val="single" w:color="0000FF"/>
      <w:shd w:val="clear" w:color="auto" w:fill="D8D8D8"/>
      <w:lang w:val="zh-TW" w:eastAsia="zh-TW"/>
    </w:rPr>
  </w:style>
  <w:style w:type="paragraph" w:customStyle="1" w:styleId="-31">
    <w:name w:val="浅色网格 - 强调文字颜色 31"/>
    <w:rsid w:val="007D5F66"/>
    <w:pPr>
      <w:widowControl w:val="0"/>
      <w:pBdr>
        <w:top w:val="nil"/>
        <w:left w:val="nil"/>
        <w:bottom w:val="nil"/>
        <w:right w:val="nil"/>
        <w:between w:val="nil"/>
        <w:bar w:val="nil"/>
      </w:pBdr>
      <w:ind w:firstLine="420"/>
      <w:jc w:val="both"/>
    </w:pPr>
    <w:rPr>
      <w:rFonts w:ascii="Cambria" w:eastAsia="Cambria" w:hAnsi="Cambria" w:cs="Cambria"/>
      <w:color w:val="000000"/>
      <w:kern w:val="2"/>
      <w:sz w:val="24"/>
      <w:szCs w:val="24"/>
      <w:u w:color="000000"/>
      <w:bdr w:val="nil"/>
    </w:rPr>
  </w:style>
  <w:style w:type="character" w:customStyle="1" w:styleId="Hyperlink4">
    <w:name w:val="Hyperlink.4"/>
    <w:basedOn w:val="Hyperlink2"/>
    <w:rsid w:val="007D5F66"/>
    <w:rPr>
      <w:rFonts w:ascii="Monaco" w:eastAsia="Monaco" w:hAnsi="Monaco" w:cs="Monaco"/>
      <w:color w:val="0000FF"/>
      <w:kern w:val="0"/>
      <w:sz w:val="16"/>
      <w:szCs w:val="16"/>
      <w:u w:val="single" w:color="0000FF"/>
      <w:shd w:val="clear" w:color="auto" w:fill="D8D8D8"/>
      <w:lang w:val="zh-TW" w:eastAsia="zh-TW"/>
    </w:rPr>
  </w:style>
  <w:style w:type="paragraph" w:customStyle="1" w:styleId="afd">
    <w:name w:val="默认"/>
    <w:rsid w:val="007D5F66"/>
    <w:pPr>
      <w:pBdr>
        <w:top w:val="nil"/>
        <w:left w:val="nil"/>
        <w:bottom w:val="nil"/>
        <w:right w:val="nil"/>
        <w:between w:val="nil"/>
        <w:bar w:val="nil"/>
      </w:pBdr>
    </w:pPr>
    <w:rPr>
      <w:rFonts w:ascii="Helvetica" w:eastAsia="Helvetica" w:hAnsi="Helvetica" w:cs="Helvetica"/>
      <w:color w:val="000000"/>
      <w:sz w:val="22"/>
      <w:szCs w:val="22"/>
      <w:bdr w:val="nil"/>
    </w:rPr>
  </w:style>
  <w:style w:type="numbering" w:customStyle="1" w:styleId="15">
    <w:name w:val="已导入的样式“15”"/>
    <w:rsid w:val="007D5F66"/>
  </w:style>
  <w:style w:type="numbering" w:customStyle="1" w:styleId="16">
    <w:name w:val="已导入的样式“16”"/>
    <w:rsid w:val="007D5F66"/>
  </w:style>
  <w:style w:type="numbering" w:customStyle="1" w:styleId="17">
    <w:name w:val="已导入的样式“17”"/>
    <w:rsid w:val="007D5F66"/>
  </w:style>
  <w:style w:type="numbering" w:customStyle="1" w:styleId="List17">
    <w:name w:val="List 17"/>
    <w:basedOn w:val="18"/>
    <w:rsid w:val="007D5F66"/>
    <w:pPr>
      <w:numPr>
        <w:numId w:val="56"/>
      </w:numPr>
    </w:pPr>
  </w:style>
  <w:style w:type="numbering" w:customStyle="1" w:styleId="18">
    <w:name w:val="已导入的样式“18”"/>
    <w:rsid w:val="007D5F66"/>
  </w:style>
  <w:style w:type="character" w:customStyle="1" w:styleId="Hyperlink5">
    <w:name w:val="Hyperlink.5"/>
    <w:basedOn w:val="Hyperlink2"/>
    <w:rsid w:val="007D5F66"/>
    <w:rPr>
      <w:rFonts w:ascii="Monaco" w:eastAsia="Monaco" w:hAnsi="Monaco" w:cs="Monaco"/>
      <w:color w:val="0000FF"/>
      <w:kern w:val="0"/>
      <w:sz w:val="16"/>
      <w:szCs w:val="16"/>
      <w:u w:val="single" w:color="0000FF"/>
      <w:shd w:val="clear" w:color="auto" w:fill="D8D8D8"/>
      <w:lang w:val="zh-TW" w:eastAsia="zh-TW"/>
    </w:rPr>
  </w:style>
  <w:style w:type="numbering" w:customStyle="1" w:styleId="List18">
    <w:name w:val="List 18"/>
    <w:basedOn w:val="19"/>
    <w:rsid w:val="007D5F66"/>
    <w:pPr>
      <w:numPr>
        <w:numId w:val="57"/>
      </w:numPr>
    </w:pPr>
  </w:style>
  <w:style w:type="numbering" w:customStyle="1" w:styleId="19">
    <w:name w:val="已导入的样式“19”"/>
    <w:rsid w:val="007D5F66"/>
  </w:style>
  <w:style w:type="numbering" w:customStyle="1" w:styleId="List19">
    <w:name w:val="List 19"/>
    <w:basedOn w:val="200"/>
    <w:rsid w:val="007D5F66"/>
    <w:pPr>
      <w:numPr>
        <w:numId w:val="58"/>
      </w:numPr>
    </w:pPr>
  </w:style>
  <w:style w:type="numbering" w:customStyle="1" w:styleId="200">
    <w:name w:val="已导入的样式“20”"/>
    <w:rsid w:val="007D5F66"/>
  </w:style>
  <w:style w:type="numbering" w:customStyle="1" w:styleId="210">
    <w:name w:val="已导入的样式“21”"/>
    <w:rsid w:val="007D5F66"/>
  </w:style>
  <w:style w:type="numbering" w:customStyle="1" w:styleId="220">
    <w:name w:val="已导入的样式“22”"/>
    <w:rsid w:val="007D5F66"/>
  </w:style>
  <w:style w:type="paragraph" w:customStyle="1" w:styleId="afe">
    <w:name w:val="注意"/>
    <w:rsid w:val="000F3AF4"/>
    <w:pPr>
      <w:widowControl w:val="0"/>
      <w:pBdr>
        <w:top w:val="nil"/>
        <w:left w:val="nil"/>
        <w:bottom w:val="nil"/>
        <w:right w:val="nil"/>
        <w:between w:val="nil"/>
        <w:bar w:val="nil"/>
      </w:pBdr>
      <w:spacing w:line="360" w:lineRule="auto"/>
    </w:pPr>
    <w:rPr>
      <w:rFonts w:ascii="Arial Unicode MS" w:eastAsia="Times New Roman" w:hAnsi="Arial Unicode MS" w:cs="Arial Unicode MS" w:hint="eastAsia"/>
      <w:color w:val="000000"/>
      <w:kern w:val="2"/>
      <w:sz w:val="21"/>
      <w:szCs w:val="21"/>
      <w:u w:color="000000"/>
      <w:bdr w:val="nil"/>
    </w:rPr>
  </w:style>
  <w:style w:type="character" w:customStyle="1" w:styleId="aff">
    <w:name w:val="链接"/>
    <w:rsid w:val="000F3AF4"/>
    <w:rPr>
      <w:u w:val="single"/>
    </w:rPr>
  </w:style>
  <w:style w:type="numbering" w:customStyle="1" w:styleId="ImportedStyle1">
    <w:name w:val="Imported Style 1"/>
    <w:rsid w:val="00751AE5"/>
  </w:style>
  <w:style w:type="paragraph" w:customStyle="1" w:styleId="aff0">
    <w:name w:val="代码清单"/>
    <w:rsid w:val="00751AE5"/>
    <w:pPr>
      <w:pBdr>
        <w:top w:val="single" w:sz="6" w:space="0" w:color="CCCCCC"/>
        <w:left w:val="single" w:sz="6" w:space="0" w:color="CCCCCC"/>
        <w:bottom w:val="single" w:sz="6" w:space="0" w:color="CCCCCC"/>
        <w:right w:val="single" w:sz="6" w:space="0" w:color="CCCCCC"/>
        <w:between w:val="nil"/>
        <w:bar w:val="nil"/>
      </w:pBdr>
      <w:shd w:val="clear" w:color="auto" w:fill="F0F7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ind w:left="420" w:right="573"/>
    </w:pPr>
    <w:rPr>
      <w:rFonts w:ascii="Courier New" w:eastAsia="Arial Unicode MS" w:hAnsi="Arial Unicode MS" w:cs="Arial Unicode MS"/>
      <w:color w:val="333333"/>
      <w:sz w:val="21"/>
      <w:szCs w:val="21"/>
      <w:u w:color="333333"/>
      <w:bdr w:val="nil"/>
    </w:rPr>
  </w:style>
  <w:style w:type="numbering" w:customStyle="1" w:styleId="ImportedStyle2">
    <w:name w:val="Imported Style 2"/>
    <w:rsid w:val="00751AE5"/>
  </w:style>
  <w:style w:type="numbering" w:customStyle="1" w:styleId="ImportedStyle3">
    <w:name w:val="Imported Style 3"/>
    <w:rsid w:val="00751AE5"/>
  </w:style>
  <w:style w:type="numbering" w:customStyle="1" w:styleId="ImportedStyle4">
    <w:name w:val="Imported Style 4"/>
    <w:rsid w:val="00751AE5"/>
  </w:style>
  <w:style w:type="numbering" w:customStyle="1" w:styleId="ImportedStyle5">
    <w:name w:val="Imported Style 5"/>
    <w:rsid w:val="00751AE5"/>
  </w:style>
  <w:style w:type="character" w:customStyle="1" w:styleId="None">
    <w:name w:val="None"/>
    <w:rsid w:val="00751AE5"/>
  </w:style>
  <w:style w:type="numbering" w:customStyle="1" w:styleId="ImportedStyle6">
    <w:name w:val="Imported Style 6"/>
    <w:rsid w:val="00751AE5"/>
  </w:style>
  <w:style w:type="numbering" w:customStyle="1" w:styleId="ImportedStyle7">
    <w:name w:val="Imported Style 7"/>
    <w:rsid w:val="00751AE5"/>
  </w:style>
  <w:style w:type="numbering" w:customStyle="1" w:styleId="ImportedStyle8">
    <w:name w:val="Imported Style 8"/>
    <w:rsid w:val="00751A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header" Target="header7.xml"/><Relationship Id="rId42" Type="http://schemas.openxmlformats.org/officeDocument/2006/relationships/hyperlink" Target="http://bbs.iosre.com" TargetMode="External"/><Relationship Id="rId63" Type="http://schemas.openxmlformats.org/officeDocument/2006/relationships/hyperlink" Target="http://bbs.iosre.com" TargetMode="External"/><Relationship Id="rId84" Type="http://schemas.openxmlformats.org/officeDocument/2006/relationships/image" Target="media/image31.png"/><Relationship Id="rId138" Type="http://schemas.openxmlformats.org/officeDocument/2006/relationships/hyperlink" Target="http://bbs.iosre.com" TargetMode="External"/><Relationship Id="rId159" Type="http://schemas.openxmlformats.org/officeDocument/2006/relationships/image" Target="media/image94.png"/><Relationship Id="rId170" Type="http://schemas.openxmlformats.org/officeDocument/2006/relationships/image" Target="media/image102.png"/><Relationship Id="rId191" Type="http://schemas.openxmlformats.org/officeDocument/2006/relationships/image" Target="media/image122.png"/><Relationship Id="rId205" Type="http://schemas.openxmlformats.org/officeDocument/2006/relationships/image" Target="media/image133.png"/><Relationship Id="rId226" Type="http://schemas.openxmlformats.org/officeDocument/2006/relationships/image" Target="media/image151.png"/><Relationship Id="rId247" Type="http://schemas.openxmlformats.org/officeDocument/2006/relationships/image" Target="media/image170.png"/><Relationship Id="rId107" Type="http://schemas.openxmlformats.org/officeDocument/2006/relationships/image" Target="media/image50.png"/><Relationship Id="rId11" Type="http://schemas.openxmlformats.org/officeDocument/2006/relationships/footer" Target="footer1.xml"/><Relationship Id="rId32" Type="http://schemas.openxmlformats.org/officeDocument/2006/relationships/footer" Target="footer12.xml"/><Relationship Id="rId53" Type="http://schemas.openxmlformats.org/officeDocument/2006/relationships/image" Target="media/image14.png"/><Relationship Id="rId74" Type="http://schemas.openxmlformats.org/officeDocument/2006/relationships/image" Target="media/image23.png"/><Relationship Id="rId128" Type="http://schemas.openxmlformats.org/officeDocument/2006/relationships/image" Target="media/image70.png"/><Relationship Id="rId149" Type="http://schemas.openxmlformats.org/officeDocument/2006/relationships/hyperlink" Target="http://iosre.com/ent.xml" TargetMode="External"/><Relationship Id="rId5" Type="http://schemas.openxmlformats.org/officeDocument/2006/relationships/settings" Target="settings.xml"/><Relationship Id="rId95" Type="http://schemas.openxmlformats.org/officeDocument/2006/relationships/image" Target="media/image40.png"/><Relationship Id="rId160" Type="http://schemas.openxmlformats.org/officeDocument/2006/relationships/image" Target="media/image95.png"/><Relationship Id="rId181" Type="http://schemas.openxmlformats.org/officeDocument/2006/relationships/image" Target="media/image113.png"/><Relationship Id="rId216" Type="http://schemas.openxmlformats.org/officeDocument/2006/relationships/image" Target="media/image142.png"/><Relationship Id="rId237" Type="http://schemas.openxmlformats.org/officeDocument/2006/relationships/hyperlink" Target="http://bbs.iosre.com" TargetMode="External"/><Relationship Id="rId22" Type="http://schemas.openxmlformats.org/officeDocument/2006/relationships/header" Target="header8.xml"/><Relationship Id="rId43" Type="http://schemas.openxmlformats.org/officeDocument/2006/relationships/image" Target="media/image4.png"/><Relationship Id="rId64" Type="http://schemas.openxmlformats.org/officeDocument/2006/relationships/hyperlink" Target="http://stevenygard.com/projects/class-dump" TargetMode="External"/><Relationship Id="rId118" Type="http://schemas.openxmlformats.org/officeDocument/2006/relationships/image" Target="media/image61.png"/><Relationship Id="rId139" Type="http://schemas.openxmlformats.org/officeDocument/2006/relationships/image" Target="media/image77.png"/><Relationship Id="rId85" Type="http://schemas.openxmlformats.org/officeDocument/2006/relationships/image" Target="media/image32.png"/><Relationship Id="rId150" Type="http://schemas.openxmlformats.org/officeDocument/2006/relationships/hyperlink" Target="http://iosre.com/ent.plist" TargetMode="External"/><Relationship Id="rId171" Type="http://schemas.openxmlformats.org/officeDocument/2006/relationships/image" Target="media/image103.png"/><Relationship Id="rId192" Type="http://schemas.openxmlformats.org/officeDocument/2006/relationships/image" Target="media/image123.png"/><Relationship Id="rId206" Type="http://schemas.openxmlformats.org/officeDocument/2006/relationships/image" Target="media/image134.png"/><Relationship Id="rId227" Type="http://schemas.openxmlformats.org/officeDocument/2006/relationships/image" Target="media/image152.png"/><Relationship Id="rId248" Type="http://schemas.openxmlformats.org/officeDocument/2006/relationships/image" Target="media/image171.png"/><Relationship Id="rId12" Type="http://schemas.openxmlformats.org/officeDocument/2006/relationships/footer" Target="footer2.xml"/><Relationship Id="rId33" Type="http://schemas.openxmlformats.org/officeDocument/2006/relationships/header" Target="header13.xml"/><Relationship Id="rId108" Type="http://schemas.openxmlformats.org/officeDocument/2006/relationships/image" Target="media/image51.png"/><Relationship Id="rId129" Type="http://schemas.openxmlformats.org/officeDocument/2006/relationships/image" Target="media/image71.png"/><Relationship Id="rId54" Type="http://schemas.openxmlformats.org/officeDocument/2006/relationships/hyperlink" Target="http://bbs.iosre.com" TargetMode="External"/><Relationship Id="rId70" Type="http://schemas.openxmlformats.org/officeDocument/2006/relationships/hyperlink" Target="https://github.com/dhowett/theos-nic-templates/archive/master.zip" TargetMode="External"/><Relationship Id="rId75" Type="http://schemas.openxmlformats.org/officeDocument/2006/relationships/hyperlink" Target="http://bbs.iosre.com" TargetMode="External"/><Relationship Id="rId91" Type="http://schemas.openxmlformats.org/officeDocument/2006/relationships/image" Target="media/image36.png"/><Relationship Id="rId96" Type="http://schemas.openxmlformats.org/officeDocument/2006/relationships/image" Target="media/image41.png"/><Relationship Id="rId140" Type="http://schemas.openxmlformats.org/officeDocument/2006/relationships/image" Target="media/image78.png"/><Relationship Id="rId145" Type="http://schemas.openxmlformats.org/officeDocument/2006/relationships/hyperlink" Target="http://www.cycript.org" TargetMode="External"/><Relationship Id="rId161" Type="http://schemas.openxmlformats.org/officeDocument/2006/relationships/image" Target="media/image96.png"/><Relationship Id="rId166" Type="http://schemas.openxmlformats.org/officeDocument/2006/relationships/image" Target="media/image98.png"/><Relationship Id="rId182" Type="http://schemas.openxmlformats.org/officeDocument/2006/relationships/image" Target="media/image114.png"/><Relationship Id="rId187" Type="http://schemas.openxmlformats.org/officeDocument/2006/relationships/image" Target="media/image118.png"/><Relationship Id="rId217" Type="http://schemas.openxmlformats.org/officeDocument/2006/relationships/image" Target="media/image143.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38.png"/><Relationship Id="rId233" Type="http://schemas.openxmlformats.org/officeDocument/2006/relationships/image" Target="media/image158.png"/><Relationship Id="rId238" Type="http://schemas.openxmlformats.org/officeDocument/2006/relationships/image" Target="media/image162.png"/><Relationship Id="rId254" Type="http://schemas.openxmlformats.org/officeDocument/2006/relationships/header" Target="header18.xml"/><Relationship Id="rId23" Type="http://schemas.openxmlformats.org/officeDocument/2006/relationships/footer" Target="footer7.xml"/><Relationship Id="rId28" Type="http://schemas.openxmlformats.org/officeDocument/2006/relationships/header" Target="header11.xml"/><Relationship Id="rId49" Type="http://schemas.openxmlformats.org/officeDocument/2006/relationships/image" Target="media/image10.png"/><Relationship Id="rId114" Type="http://schemas.openxmlformats.org/officeDocument/2006/relationships/image" Target="media/image57.png"/><Relationship Id="rId119" Type="http://schemas.openxmlformats.org/officeDocument/2006/relationships/image" Target="media/image62.png"/><Relationship Id="rId44" Type="http://schemas.openxmlformats.org/officeDocument/2006/relationships/image" Target="media/image5.png"/><Relationship Id="rId60" Type="http://schemas.openxmlformats.org/officeDocument/2006/relationships/image" Target="media/image18.png"/><Relationship Id="rId65" Type="http://schemas.openxmlformats.org/officeDocument/2006/relationships/image" Target="media/image20.png"/><Relationship Id="rId81" Type="http://schemas.openxmlformats.org/officeDocument/2006/relationships/image" Target="media/image28.png"/><Relationship Id="rId86" Type="http://schemas.openxmlformats.org/officeDocument/2006/relationships/hyperlink" Target="http://www.debian.org/doc/debian-policy" TargetMode="External"/><Relationship Id="rId130" Type="http://schemas.openxmlformats.org/officeDocument/2006/relationships/image" Target="media/image72.png"/><Relationship Id="rId135" Type="http://schemas.openxmlformats.org/officeDocument/2006/relationships/hyperlink" Target="http://www.cydiasubstrate.com" TargetMode="External"/><Relationship Id="rId151" Type="http://schemas.openxmlformats.org/officeDocument/2006/relationships/image" Target="media/image86.png"/><Relationship Id="rId156" Type="http://schemas.openxmlformats.org/officeDocument/2006/relationships/image" Target="media/image91.png"/><Relationship Id="rId177" Type="http://schemas.openxmlformats.org/officeDocument/2006/relationships/image" Target="media/image109.png"/><Relationship Id="rId198" Type="http://schemas.openxmlformats.org/officeDocument/2006/relationships/hyperlink" Target="http://bbs.iosre.com" TargetMode="External"/><Relationship Id="rId172" Type="http://schemas.openxmlformats.org/officeDocument/2006/relationships/image" Target="media/image104.png"/><Relationship Id="rId193" Type="http://schemas.openxmlformats.org/officeDocument/2006/relationships/image" Target="media/image124.png"/><Relationship Id="rId202" Type="http://schemas.openxmlformats.org/officeDocument/2006/relationships/image" Target="media/image130.png"/><Relationship Id="rId207" Type="http://schemas.openxmlformats.org/officeDocument/2006/relationships/image" Target="media/image135.png"/><Relationship Id="rId223" Type="http://schemas.openxmlformats.org/officeDocument/2006/relationships/image" Target="media/image149.png"/><Relationship Id="rId228" Type="http://schemas.openxmlformats.org/officeDocument/2006/relationships/image" Target="media/image153.png"/><Relationship Id="rId244" Type="http://schemas.openxmlformats.org/officeDocument/2006/relationships/image" Target="media/image167.png"/><Relationship Id="rId249" Type="http://schemas.openxmlformats.org/officeDocument/2006/relationships/hyperlink" Target="http://bbs.iosre.com" TargetMode="Externa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1.png"/><Relationship Id="rId109" Type="http://schemas.openxmlformats.org/officeDocument/2006/relationships/image" Target="media/image52.png"/><Relationship Id="rId34" Type="http://schemas.openxmlformats.org/officeDocument/2006/relationships/header" Target="header14.xml"/><Relationship Id="rId50" Type="http://schemas.openxmlformats.org/officeDocument/2006/relationships/image" Target="media/image11.png"/><Relationship Id="rId55" Type="http://schemas.openxmlformats.org/officeDocument/2006/relationships/image" Target="media/image15.png"/><Relationship Id="rId76" Type="http://schemas.openxmlformats.org/officeDocument/2006/relationships/hyperlink" Target="http://www.debian.org/doc/debian-policy/ch-controlfields.html" TargetMode="External"/><Relationship Id="rId97" Type="http://schemas.openxmlformats.org/officeDocument/2006/relationships/image" Target="media/image42.png"/><Relationship Id="rId104" Type="http://schemas.openxmlformats.org/officeDocument/2006/relationships/image" Target="media/image47.png"/><Relationship Id="rId120" Type="http://schemas.openxmlformats.org/officeDocument/2006/relationships/image" Target="media/image63.png"/><Relationship Id="rId125" Type="http://schemas.openxmlformats.org/officeDocument/2006/relationships/image" Target="media/image67.png"/><Relationship Id="rId141" Type="http://schemas.openxmlformats.org/officeDocument/2006/relationships/image" Target="media/image79.png"/><Relationship Id="rId146" Type="http://schemas.openxmlformats.org/officeDocument/2006/relationships/image" Target="media/image83.png"/><Relationship Id="rId167" Type="http://schemas.openxmlformats.org/officeDocument/2006/relationships/image" Target="media/image99.png"/><Relationship Id="rId188" Type="http://schemas.openxmlformats.org/officeDocument/2006/relationships/image" Target="media/image119.png"/><Relationship Id="rId7" Type="http://schemas.openxmlformats.org/officeDocument/2006/relationships/footnotes" Target="footnotes.xml"/><Relationship Id="rId71" Type="http://schemas.openxmlformats.org/officeDocument/2006/relationships/hyperlink" Target="http://bbs.iosre.com" TargetMode="External"/><Relationship Id="rId92" Type="http://schemas.openxmlformats.org/officeDocument/2006/relationships/image" Target="media/image37.png"/><Relationship Id="rId162" Type="http://schemas.openxmlformats.org/officeDocument/2006/relationships/hyperlink" Target="mailto:root@192.168.1.6:/var/tmp/" TargetMode="External"/><Relationship Id="rId183" Type="http://schemas.openxmlformats.org/officeDocument/2006/relationships/image" Target="media/image115.png"/><Relationship Id="rId213" Type="http://schemas.openxmlformats.org/officeDocument/2006/relationships/image" Target="media/image139.png"/><Relationship Id="rId218" Type="http://schemas.openxmlformats.org/officeDocument/2006/relationships/image" Target="media/image144.png"/><Relationship Id="rId234" Type="http://schemas.openxmlformats.org/officeDocument/2006/relationships/image" Target="media/image159.png"/><Relationship Id="rId239" Type="http://schemas.openxmlformats.org/officeDocument/2006/relationships/image" Target="media/image163.png"/><Relationship Id="rId2" Type="http://schemas.openxmlformats.org/officeDocument/2006/relationships/numbering" Target="numbering.xml"/><Relationship Id="rId29" Type="http://schemas.openxmlformats.org/officeDocument/2006/relationships/footer" Target="footer10.xml"/><Relationship Id="rId250" Type="http://schemas.openxmlformats.org/officeDocument/2006/relationships/header" Target="header16.xml"/><Relationship Id="rId255" Type="http://schemas.openxmlformats.org/officeDocument/2006/relationships/footer" Target="footer18.xml"/><Relationship Id="rId24" Type="http://schemas.openxmlformats.org/officeDocument/2006/relationships/footer" Target="footer8.xml"/><Relationship Id="rId40" Type="http://schemas.openxmlformats.org/officeDocument/2006/relationships/image" Target="media/image2.png"/><Relationship Id="rId45" Type="http://schemas.openxmlformats.org/officeDocument/2006/relationships/image" Target="media/image6.png"/><Relationship Id="rId66" Type="http://schemas.openxmlformats.org/officeDocument/2006/relationships/hyperlink" Target="http://bbs.iosre.com" TargetMode="External"/><Relationship Id="rId87" Type="http://schemas.openxmlformats.org/officeDocument/2006/relationships/hyperlink" Target="http://bbs.iosre.com" TargetMode="External"/><Relationship Id="rId110" Type="http://schemas.openxmlformats.org/officeDocument/2006/relationships/image" Target="media/image53.png"/><Relationship Id="rId115" Type="http://schemas.openxmlformats.org/officeDocument/2006/relationships/image" Target="media/image58.png"/><Relationship Id="rId131" Type="http://schemas.openxmlformats.org/officeDocument/2006/relationships/image" Target="media/image73.png"/><Relationship Id="rId136" Type="http://schemas.openxmlformats.org/officeDocument/2006/relationships/image" Target="media/image75.png"/><Relationship Id="rId157" Type="http://schemas.openxmlformats.org/officeDocument/2006/relationships/image" Target="media/image92.png"/><Relationship Id="rId178" Type="http://schemas.openxmlformats.org/officeDocument/2006/relationships/image" Target="media/image110.png"/><Relationship Id="rId61" Type="http://schemas.openxmlformats.org/officeDocument/2006/relationships/image" Target="media/image19.png"/><Relationship Id="rId82" Type="http://schemas.openxmlformats.org/officeDocument/2006/relationships/image" Target="media/image29.png"/><Relationship Id="rId152" Type="http://schemas.openxmlformats.org/officeDocument/2006/relationships/image" Target="media/image87.png"/><Relationship Id="rId173" Type="http://schemas.openxmlformats.org/officeDocument/2006/relationships/image" Target="media/image105.png"/><Relationship Id="rId194" Type="http://schemas.openxmlformats.org/officeDocument/2006/relationships/image" Target="media/image125.png"/><Relationship Id="rId199" Type="http://schemas.openxmlformats.org/officeDocument/2006/relationships/hyperlink" Target="http://infocenter.arm.com/help/topic/com.arm.doc.ihi0042e/ihi0042e_aapcs.pdf" TargetMode="External"/><Relationship Id="rId203" Type="http://schemas.openxmlformats.org/officeDocument/2006/relationships/image" Target="media/image131.png"/><Relationship Id="rId208" Type="http://schemas.openxmlformats.org/officeDocument/2006/relationships/image" Target="media/image136.png"/><Relationship Id="rId229" Type="http://schemas.openxmlformats.org/officeDocument/2006/relationships/image" Target="media/image154.png"/><Relationship Id="rId19" Type="http://schemas.openxmlformats.org/officeDocument/2006/relationships/header" Target="header6.xml"/><Relationship Id="rId224" Type="http://schemas.openxmlformats.org/officeDocument/2006/relationships/hyperlink" Target="http://bbs.iosre.com" TargetMode="External"/><Relationship Id="rId240" Type="http://schemas.openxmlformats.org/officeDocument/2006/relationships/image" Target="media/image164.png"/><Relationship Id="rId245" Type="http://schemas.openxmlformats.org/officeDocument/2006/relationships/image" Target="media/image168.png"/><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footer" Target="footer13.xml"/><Relationship Id="rId56" Type="http://schemas.openxmlformats.org/officeDocument/2006/relationships/image" Target="media/image16.png"/><Relationship Id="rId77" Type="http://schemas.openxmlformats.org/officeDocument/2006/relationships/image" Target="media/image24.png"/><Relationship Id="rId100" Type="http://schemas.openxmlformats.org/officeDocument/2006/relationships/image" Target="media/image44.png"/><Relationship Id="rId105" Type="http://schemas.openxmlformats.org/officeDocument/2006/relationships/image" Target="media/image48.png"/><Relationship Id="rId126" Type="http://schemas.openxmlformats.org/officeDocument/2006/relationships/image" Target="media/image68.png"/><Relationship Id="rId147" Type="http://schemas.openxmlformats.org/officeDocument/2006/relationships/image" Target="media/image84.png"/><Relationship Id="rId168" Type="http://schemas.openxmlformats.org/officeDocument/2006/relationships/image" Target="media/image100.png"/><Relationship Id="rId8" Type="http://schemas.openxmlformats.org/officeDocument/2006/relationships/endnotes" Target="endnotes.xml"/><Relationship Id="rId51" Type="http://schemas.openxmlformats.org/officeDocument/2006/relationships/image" Target="media/image12.png"/><Relationship Id="rId72" Type="http://schemas.openxmlformats.org/officeDocument/2006/relationships/image" Target="media/image22.png"/><Relationship Id="rId93" Type="http://schemas.openxmlformats.org/officeDocument/2006/relationships/image" Target="media/image38.png"/><Relationship Id="rId98" Type="http://schemas.openxmlformats.org/officeDocument/2006/relationships/image" Target="media/image43.png"/><Relationship Id="rId121" Type="http://schemas.openxmlformats.org/officeDocument/2006/relationships/image" Target="media/image64.png"/><Relationship Id="rId142" Type="http://schemas.openxmlformats.org/officeDocument/2006/relationships/image" Target="media/image80.png"/><Relationship Id="rId163" Type="http://schemas.openxmlformats.org/officeDocument/2006/relationships/hyperlink" Target="mailto:root@192.168.1.6:/var/log/syslog" TargetMode="External"/><Relationship Id="rId184" Type="http://schemas.openxmlformats.org/officeDocument/2006/relationships/image" Target="media/image116.png"/><Relationship Id="rId189" Type="http://schemas.openxmlformats.org/officeDocument/2006/relationships/image" Target="media/image120.png"/><Relationship Id="rId219" Type="http://schemas.openxmlformats.org/officeDocument/2006/relationships/image" Target="media/image145.png"/><Relationship Id="rId3" Type="http://schemas.openxmlformats.org/officeDocument/2006/relationships/styles" Target="styles.xml"/><Relationship Id="rId214" Type="http://schemas.openxmlformats.org/officeDocument/2006/relationships/image" Target="media/image140.png"/><Relationship Id="rId230" Type="http://schemas.openxmlformats.org/officeDocument/2006/relationships/image" Target="media/image155.png"/><Relationship Id="rId235" Type="http://schemas.openxmlformats.org/officeDocument/2006/relationships/image" Target="media/image160.png"/><Relationship Id="rId251" Type="http://schemas.openxmlformats.org/officeDocument/2006/relationships/header" Target="header17.xml"/><Relationship Id="rId256" Type="http://schemas.openxmlformats.org/officeDocument/2006/relationships/fontTable" Target="fontTable.xml"/><Relationship Id="rId25" Type="http://schemas.openxmlformats.org/officeDocument/2006/relationships/header" Target="header9.xml"/><Relationship Id="rId46" Type="http://schemas.openxmlformats.org/officeDocument/2006/relationships/image" Target="media/image7.png"/><Relationship Id="rId67" Type="http://schemas.openxmlformats.org/officeDocument/2006/relationships/hyperlink" Target="http://joedj.net/ldid" TargetMode="External"/><Relationship Id="rId116" Type="http://schemas.openxmlformats.org/officeDocument/2006/relationships/image" Target="media/image59.png"/><Relationship Id="rId137" Type="http://schemas.openxmlformats.org/officeDocument/2006/relationships/image" Target="media/image76.png"/><Relationship Id="rId158" Type="http://schemas.openxmlformats.org/officeDocument/2006/relationships/image" Target="media/image93.png"/><Relationship Id="rId20" Type="http://schemas.openxmlformats.org/officeDocument/2006/relationships/footer" Target="footer6.xml"/><Relationship Id="rId41" Type="http://schemas.openxmlformats.org/officeDocument/2006/relationships/image" Target="media/image3.png"/><Relationship Id="rId62" Type="http://schemas.openxmlformats.org/officeDocument/2006/relationships/hyperlink" Target="http://bbs.iosre.com" TargetMode="External"/><Relationship Id="rId83" Type="http://schemas.openxmlformats.org/officeDocument/2006/relationships/image" Target="media/image30.png"/><Relationship Id="rId88" Type="http://schemas.openxmlformats.org/officeDocument/2006/relationships/image" Target="media/image33.png"/><Relationship Id="rId111" Type="http://schemas.openxmlformats.org/officeDocument/2006/relationships/image" Target="media/image54.png"/><Relationship Id="rId132" Type="http://schemas.openxmlformats.org/officeDocument/2006/relationships/hyperlink" Target="http://blog.howett.net/2009/09/cache-or-check/" TargetMode="External"/><Relationship Id="rId153" Type="http://schemas.openxmlformats.org/officeDocument/2006/relationships/image" Target="media/image88.png"/><Relationship Id="rId174" Type="http://schemas.openxmlformats.org/officeDocument/2006/relationships/image" Target="media/image106.png"/><Relationship Id="rId179" Type="http://schemas.openxmlformats.org/officeDocument/2006/relationships/image" Target="media/image111.png"/><Relationship Id="rId195" Type="http://schemas.openxmlformats.org/officeDocument/2006/relationships/image" Target="media/image126.png"/><Relationship Id="rId209" Type="http://schemas.openxmlformats.org/officeDocument/2006/relationships/hyperlink" Target="http://bbs.iosre.com" TargetMode="External"/><Relationship Id="rId190" Type="http://schemas.openxmlformats.org/officeDocument/2006/relationships/image" Target="media/image121.png"/><Relationship Id="rId204" Type="http://schemas.openxmlformats.org/officeDocument/2006/relationships/image" Target="media/image132.png"/><Relationship Id="rId220" Type="http://schemas.openxmlformats.org/officeDocument/2006/relationships/image" Target="media/image146.png"/><Relationship Id="rId225" Type="http://schemas.openxmlformats.org/officeDocument/2006/relationships/image" Target="media/image150.png"/><Relationship Id="rId241" Type="http://schemas.openxmlformats.org/officeDocument/2006/relationships/image" Target="media/image165.png"/><Relationship Id="rId246" Type="http://schemas.openxmlformats.org/officeDocument/2006/relationships/image" Target="media/image169.png"/><Relationship Id="rId15" Type="http://schemas.openxmlformats.org/officeDocument/2006/relationships/header" Target="header4.xml"/><Relationship Id="rId36" Type="http://schemas.openxmlformats.org/officeDocument/2006/relationships/footer" Target="footer14.xml"/><Relationship Id="rId57" Type="http://schemas.openxmlformats.org/officeDocument/2006/relationships/hyperlink" Target="http://bbs.iosre.com" TargetMode="External"/><Relationship Id="rId106" Type="http://schemas.openxmlformats.org/officeDocument/2006/relationships/image" Target="media/image49.png"/><Relationship Id="rId127" Type="http://schemas.openxmlformats.org/officeDocument/2006/relationships/image" Target="media/image69.png"/><Relationship Id="rId10" Type="http://schemas.openxmlformats.org/officeDocument/2006/relationships/header" Target="header2.xml"/><Relationship Id="rId31" Type="http://schemas.openxmlformats.org/officeDocument/2006/relationships/header" Target="header12.xml"/><Relationship Id="rId52" Type="http://schemas.openxmlformats.org/officeDocument/2006/relationships/image" Target="media/image13.png"/><Relationship Id="rId73" Type="http://schemas.openxmlformats.org/officeDocument/2006/relationships/hyperlink" Target="http://www.gnu.org/software/make/manual/html_node/makefiles.html" TargetMode="External"/><Relationship Id="rId78" Type="http://schemas.openxmlformats.org/officeDocument/2006/relationships/image" Target="media/image25.png"/><Relationship Id="rId94" Type="http://schemas.openxmlformats.org/officeDocument/2006/relationships/image" Target="media/image39.png"/><Relationship Id="rId99" Type="http://schemas.openxmlformats.org/officeDocument/2006/relationships/hyperlink" Target="https://www.hex-rays.com/products/ida/index.shtml" TargetMode="External"/><Relationship Id="rId101" Type="http://schemas.openxmlformats.org/officeDocument/2006/relationships/image" Target="media/image45.png"/><Relationship Id="rId122" Type="http://schemas.openxmlformats.org/officeDocument/2006/relationships/image" Target="media/image65.png"/><Relationship Id="rId143" Type="http://schemas.openxmlformats.org/officeDocument/2006/relationships/image" Target="media/image81.png"/><Relationship Id="rId148" Type="http://schemas.openxmlformats.org/officeDocument/2006/relationships/image" Target="media/image85.png"/><Relationship Id="rId164" Type="http://schemas.openxmlformats.org/officeDocument/2006/relationships/hyperlink" Target="http://cgit.sukimashita.com/usbmuxd.git/snapshot/usbmuxd-1.0.8.tar.gz" TargetMode="External"/><Relationship Id="rId169" Type="http://schemas.openxmlformats.org/officeDocument/2006/relationships/image" Target="media/image101.png"/><Relationship Id="rId185" Type="http://schemas.openxmlformats.org/officeDocument/2006/relationships/image" Target="media/image117.png"/><Relationship Id="rId4" Type="http://schemas.microsoft.com/office/2007/relationships/stylesWithEffects" Target="stylesWithEffects.xml"/><Relationship Id="rId9" Type="http://schemas.openxmlformats.org/officeDocument/2006/relationships/header" Target="header1.xml"/><Relationship Id="rId180" Type="http://schemas.openxmlformats.org/officeDocument/2006/relationships/image" Target="media/image112.png"/><Relationship Id="rId210" Type="http://schemas.openxmlformats.org/officeDocument/2006/relationships/image" Target="media/image137.png"/><Relationship Id="rId215" Type="http://schemas.openxmlformats.org/officeDocument/2006/relationships/image" Target="media/image141.png"/><Relationship Id="rId236" Type="http://schemas.openxmlformats.org/officeDocument/2006/relationships/image" Target="media/image161.png"/><Relationship Id="rId257" Type="http://schemas.openxmlformats.org/officeDocument/2006/relationships/theme" Target="theme/theme1.xml"/><Relationship Id="rId26" Type="http://schemas.openxmlformats.org/officeDocument/2006/relationships/footer" Target="footer9.xml"/><Relationship Id="rId231" Type="http://schemas.openxmlformats.org/officeDocument/2006/relationships/image" Target="media/image156.png"/><Relationship Id="rId252" Type="http://schemas.openxmlformats.org/officeDocument/2006/relationships/footer" Target="footer16.xml"/><Relationship Id="rId47" Type="http://schemas.openxmlformats.org/officeDocument/2006/relationships/image" Target="media/image8.png"/><Relationship Id="rId68" Type="http://schemas.openxmlformats.org/officeDocument/2006/relationships/image" Target="media/image21.png"/><Relationship Id="rId89" Type="http://schemas.openxmlformats.org/officeDocument/2006/relationships/image" Target="media/image34.png"/><Relationship Id="rId112" Type="http://schemas.openxmlformats.org/officeDocument/2006/relationships/image" Target="media/image55.png"/><Relationship Id="rId133" Type="http://schemas.openxmlformats.org/officeDocument/2006/relationships/hyperlink" Target="https://github.com/downloads/kennytm/miscellaneous/dyld_decache%5Bv0.1c%5D.bz2" TargetMode="External"/><Relationship Id="rId154" Type="http://schemas.openxmlformats.org/officeDocument/2006/relationships/image" Target="media/image89.png"/><Relationship Id="rId175" Type="http://schemas.openxmlformats.org/officeDocument/2006/relationships/image" Target="media/image107.png"/><Relationship Id="rId196" Type="http://schemas.openxmlformats.org/officeDocument/2006/relationships/image" Target="media/image127.png"/><Relationship Id="rId200" Type="http://schemas.openxmlformats.org/officeDocument/2006/relationships/image" Target="media/image128.png"/><Relationship Id="rId16" Type="http://schemas.openxmlformats.org/officeDocument/2006/relationships/header" Target="header5.xml"/><Relationship Id="rId221" Type="http://schemas.openxmlformats.org/officeDocument/2006/relationships/image" Target="media/image147.png"/><Relationship Id="rId242" Type="http://schemas.openxmlformats.org/officeDocument/2006/relationships/image" Target="media/image166.png"/><Relationship Id="rId37" Type="http://schemas.openxmlformats.org/officeDocument/2006/relationships/header" Target="header15.xml"/><Relationship Id="rId58" Type="http://schemas.openxmlformats.org/officeDocument/2006/relationships/hyperlink" Target="http://thegeekdiary.com/what-is-suid-sgid-and-sticky-bit/" TargetMode="External"/><Relationship Id="rId79" Type="http://schemas.openxmlformats.org/officeDocument/2006/relationships/image" Target="media/image26.png"/><Relationship Id="rId102" Type="http://schemas.openxmlformats.org/officeDocument/2006/relationships/image" Target="media/image46.png"/><Relationship Id="rId123" Type="http://schemas.openxmlformats.org/officeDocument/2006/relationships/hyperlink" Target="http://bbs.iosre.com" TargetMode="External"/><Relationship Id="rId144" Type="http://schemas.openxmlformats.org/officeDocument/2006/relationships/image" Target="media/image82.png"/><Relationship Id="rId90" Type="http://schemas.openxmlformats.org/officeDocument/2006/relationships/image" Target="media/image35.png"/><Relationship Id="rId165" Type="http://schemas.openxmlformats.org/officeDocument/2006/relationships/image" Target="media/image97.png"/><Relationship Id="rId186" Type="http://schemas.openxmlformats.org/officeDocument/2006/relationships/hyperlink" Target="http://thebigboss.org/guides-iphone-ipod-ipad/sbsettings-toggle-spec" TargetMode="External"/><Relationship Id="rId211" Type="http://schemas.openxmlformats.org/officeDocument/2006/relationships/hyperlink" Target="http://bbs.iosre.com" TargetMode="External"/><Relationship Id="rId232" Type="http://schemas.openxmlformats.org/officeDocument/2006/relationships/image" Target="media/image157.png"/><Relationship Id="rId253" Type="http://schemas.openxmlformats.org/officeDocument/2006/relationships/footer" Target="footer17.xml"/><Relationship Id="rId27" Type="http://schemas.openxmlformats.org/officeDocument/2006/relationships/header" Target="header10.xml"/><Relationship Id="rId48" Type="http://schemas.openxmlformats.org/officeDocument/2006/relationships/image" Target="media/image9.png"/><Relationship Id="rId69" Type="http://schemas.openxmlformats.org/officeDocument/2006/relationships/hyperlink" Target="https://raw.githubusercontent.com/dhowett/dm.pl/master/dm.pl" TargetMode="External"/><Relationship Id="rId113" Type="http://schemas.openxmlformats.org/officeDocument/2006/relationships/image" Target="media/image56.png"/><Relationship Id="rId134" Type="http://schemas.openxmlformats.org/officeDocument/2006/relationships/image" Target="media/image74.png"/><Relationship Id="rId80" Type="http://schemas.openxmlformats.org/officeDocument/2006/relationships/image" Target="media/image27.png"/><Relationship Id="rId155" Type="http://schemas.openxmlformats.org/officeDocument/2006/relationships/image" Target="media/image90.png"/><Relationship Id="rId176" Type="http://schemas.openxmlformats.org/officeDocument/2006/relationships/image" Target="media/image108.png"/><Relationship Id="rId197" Type="http://schemas.openxmlformats.org/officeDocument/2006/relationships/hyperlink" Target="http://infocenter.arm.com" TargetMode="External"/><Relationship Id="rId201" Type="http://schemas.openxmlformats.org/officeDocument/2006/relationships/image" Target="media/image129.png"/><Relationship Id="rId222" Type="http://schemas.openxmlformats.org/officeDocument/2006/relationships/image" Target="media/image148.png"/><Relationship Id="rId243" Type="http://schemas.openxmlformats.org/officeDocument/2006/relationships/hyperlink" Target="http://bbs.iosre.com" TargetMode="External"/><Relationship Id="rId17" Type="http://schemas.openxmlformats.org/officeDocument/2006/relationships/footer" Target="footer4.xml"/><Relationship Id="rId38" Type="http://schemas.openxmlformats.org/officeDocument/2006/relationships/footer" Target="footer15.xml"/><Relationship Id="rId59" Type="http://schemas.openxmlformats.org/officeDocument/2006/relationships/image" Target="media/image17.png"/><Relationship Id="rId103" Type="http://schemas.openxmlformats.org/officeDocument/2006/relationships/hyperlink" Target="http://bbs.iosre.com" TargetMode="External"/><Relationship Id="rId124"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D2BFCD2-8FFD-4E1C-AFE1-A7C0106B0A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593</TotalTime>
  <Pages>258</Pages>
  <Words>54936</Words>
  <Characters>325371</Characters>
  <Application>Microsoft Office Word</Application>
  <DocSecurity>0</DocSecurity>
  <Lines>2711</Lines>
  <Paragraphs>759</Paragraphs>
  <ScaleCrop>false</ScaleCrop>
  <HeadingPairs>
    <vt:vector size="2" baseType="variant">
      <vt:variant>
        <vt:lpstr>Title</vt:lpstr>
      </vt:variant>
      <vt:variant>
        <vt:i4>1</vt:i4>
      </vt:variant>
    </vt:vector>
  </HeadingPairs>
  <TitlesOfParts>
    <vt:vector size="1" baseType="lpstr">
      <vt:lpstr>CreateSpace Word Templates</vt:lpstr>
    </vt:vector>
  </TitlesOfParts>
  <Company/>
  <LinksUpToDate>false</LinksUpToDate>
  <CharactersWithSpaces>379548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CreateSpace Word Templates</dc:title>
  <dc:subject>Manuscript Template</dc:subject>
  <dc:creator>CreateSpace</dc:creator>
  <cp:keywords>Public</cp:keywords>
  <cp:lastModifiedBy>Nancy</cp:lastModifiedBy>
  <cp:revision>31</cp:revision>
  <cp:lastPrinted>2014-02-10T15:59:00Z</cp:lastPrinted>
  <dcterms:created xsi:type="dcterms:W3CDTF">2015-04-20T09:30:00Z</dcterms:created>
  <dcterms:modified xsi:type="dcterms:W3CDTF">2015-04-22T10:34:00Z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completed">
    <vt:filetime>2000-11-02T22:00:00Z</vt:filetime>
  </property>
</Properties>
</file>