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6956B1" w14:textId="77777777" w:rsidR="00E541C2" w:rsidRPr="00E91396"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hAnsi="Amor Sans Pro"/>
          <w:b/>
          <w:sz w:val="52"/>
          <w:szCs w:val="52"/>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NoSpacing"/>
        <w:rPr>
          <w:rFonts w:ascii="Dante MT Std" w:hAnsi="Dante MT Std"/>
        </w:rPr>
      </w:pPr>
      <w:r w:rsidRPr="007712EB">
        <w:rPr>
          <w:rFonts w:ascii="Dante MT Std" w:hAnsi="Dante MT Std"/>
        </w:rPr>
        <w:t>TITLE Copyright © 2013 by Author Name.</w:t>
      </w:r>
    </w:p>
    <w:p w14:paraId="5CB2F406" w14:textId="77777777" w:rsidR="002D2247" w:rsidRPr="007712EB" w:rsidRDefault="002D2247" w:rsidP="007712EB">
      <w:pPr>
        <w:pStyle w:val="NoSpacing"/>
        <w:rPr>
          <w:rFonts w:ascii="Dante MT Std" w:hAnsi="Dante MT Std"/>
        </w:rPr>
      </w:pPr>
    </w:p>
    <w:p w14:paraId="58486BE3" w14:textId="77777777" w:rsidR="002D2247" w:rsidRPr="007712EB" w:rsidRDefault="002D2247" w:rsidP="007712EB">
      <w:pPr>
        <w:pStyle w:val="NoSpacing"/>
        <w:rPr>
          <w:rFonts w:ascii="Dante MT Std" w:hAnsi="Dante MT Std"/>
        </w:rPr>
      </w:pPr>
      <w:r w:rsidRPr="007712EB">
        <w:rPr>
          <w:rFonts w:ascii="Dante MT Std" w:hAnsi="Dante MT Std"/>
        </w:rPr>
        <w:t>All rights reserved. Printed in the United States of America.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NoSpacing"/>
        <w:rPr>
          <w:rFonts w:ascii="Dante MT Std" w:hAnsi="Dante MT Std"/>
        </w:rPr>
      </w:pPr>
    </w:p>
    <w:p w14:paraId="0C1F3453" w14:textId="77777777" w:rsidR="002D2247" w:rsidRPr="007712EB" w:rsidRDefault="002D2247" w:rsidP="007712EB">
      <w:pPr>
        <w:pStyle w:val="NoSpacing"/>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NoSpacing"/>
        <w:rPr>
          <w:rFonts w:ascii="Dante MT Std" w:hAnsi="Dante MT Std"/>
        </w:rPr>
      </w:pPr>
    </w:p>
    <w:p w14:paraId="06CA0F45" w14:textId="77777777" w:rsidR="002D2247" w:rsidRPr="007712EB" w:rsidRDefault="002D2247" w:rsidP="007712EB">
      <w:pPr>
        <w:pStyle w:val="NoSpacing"/>
        <w:rPr>
          <w:rFonts w:ascii="Dante MT Std" w:hAnsi="Dante MT Std"/>
        </w:rPr>
      </w:pPr>
    </w:p>
    <w:p w14:paraId="10B87E98" w14:textId="77777777" w:rsidR="002D2247" w:rsidRPr="007712EB" w:rsidRDefault="002D2247" w:rsidP="007712EB">
      <w:pPr>
        <w:pStyle w:val="NoSpacing"/>
        <w:rPr>
          <w:rFonts w:ascii="Dante MT Std" w:hAnsi="Dante MT Std"/>
        </w:rPr>
      </w:pPr>
    </w:p>
    <w:p w14:paraId="10DD4D5C" w14:textId="77777777" w:rsidR="002D2247" w:rsidRPr="007712EB" w:rsidRDefault="002D2247" w:rsidP="007712EB">
      <w:pPr>
        <w:pStyle w:val="NoSpacing"/>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NoSpacing"/>
        <w:rPr>
          <w:rFonts w:ascii="Dante MT Std" w:hAnsi="Dante MT Std"/>
        </w:rPr>
      </w:pPr>
    </w:p>
    <w:p w14:paraId="7799AA27" w14:textId="77777777" w:rsidR="002D2247" w:rsidRPr="007712EB" w:rsidRDefault="002D2247" w:rsidP="007712EB">
      <w:pPr>
        <w:pStyle w:val="NoSpacing"/>
        <w:rPr>
          <w:rFonts w:ascii="Dante MT Std" w:hAnsi="Dante MT Std"/>
        </w:rPr>
      </w:pPr>
    </w:p>
    <w:p w14:paraId="5D218158" w14:textId="77777777" w:rsidR="002D2247" w:rsidRPr="007712EB" w:rsidRDefault="002D2247" w:rsidP="007712EB">
      <w:pPr>
        <w:pStyle w:val="NoSpacing"/>
        <w:rPr>
          <w:rFonts w:ascii="Dante MT Std" w:hAnsi="Dante MT Std"/>
        </w:rPr>
      </w:pPr>
    </w:p>
    <w:p w14:paraId="696BEB73" w14:textId="77777777" w:rsidR="002D2247" w:rsidRPr="007712EB" w:rsidRDefault="002D2247" w:rsidP="007712EB">
      <w:pPr>
        <w:pStyle w:val="NoSpacing"/>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NoSpacing"/>
        <w:rPr>
          <w:rFonts w:ascii="Dante MT Std" w:hAnsi="Dante MT Std"/>
        </w:rPr>
      </w:pPr>
    </w:p>
    <w:p w14:paraId="39723D9F" w14:textId="77777777" w:rsidR="002D2247" w:rsidRPr="007712EB" w:rsidRDefault="002D2247" w:rsidP="007712EB">
      <w:pPr>
        <w:pStyle w:val="NoSpacing"/>
        <w:rPr>
          <w:rFonts w:ascii="Dante MT Std" w:hAnsi="Dante MT Std"/>
        </w:rPr>
      </w:pPr>
    </w:p>
    <w:p w14:paraId="6EB2E249" w14:textId="77777777" w:rsidR="002D2247" w:rsidRPr="007712EB" w:rsidRDefault="002D2247" w:rsidP="007712EB">
      <w:pPr>
        <w:pStyle w:val="NoSpacing"/>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NoSpacing"/>
        <w:rPr>
          <w:rFonts w:ascii="Dante MT Std" w:hAnsi="Dante MT Std"/>
        </w:rPr>
      </w:pPr>
    </w:p>
    <w:p w14:paraId="1A7D44E2" w14:textId="77777777" w:rsidR="002D2247" w:rsidRPr="007712EB" w:rsidRDefault="002D2247" w:rsidP="007712EB">
      <w:pPr>
        <w:pStyle w:val="NoSpacing"/>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NoSpacing"/>
        <w:rPr>
          <w:rFonts w:ascii="Dante MT Std" w:hAnsi="Dante MT Std"/>
        </w:rPr>
      </w:pPr>
    </w:p>
    <w:p w14:paraId="6B7D89C4" w14:textId="77777777" w:rsidR="002D2247" w:rsidRPr="007712EB" w:rsidRDefault="002D2247" w:rsidP="007712EB">
      <w:pPr>
        <w:pStyle w:val="NoSpacing"/>
        <w:rPr>
          <w:rFonts w:ascii="Dante MT Std" w:hAnsi="Dante MT Std"/>
        </w:rPr>
      </w:pPr>
    </w:p>
    <w:p w14:paraId="4A1B1F63" w14:textId="77777777" w:rsidR="002D2247" w:rsidRPr="007712EB" w:rsidRDefault="002D2247" w:rsidP="007712EB">
      <w:pPr>
        <w:pStyle w:val="NoSpacing"/>
        <w:rPr>
          <w:rFonts w:ascii="Dante MT Std" w:hAnsi="Dante MT Std"/>
        </w:rPr>
      </w:pPr>
    </w:p>
    <w:p w14:paraId="0D8FE41F" w14:textId="77777777" w:rsidR="002D2247" w:rsidRPr="007712EB" w:rsidRDefault="002D2247" w:rsidP="007712EB">
      <w:pPr>
        <w:pStyle w:val="NoSpacing"/>
        <w:rPr>
          <w:rFonts w:ascii="Dante MT Std" w:hAnsi="Dante MT Std"/>
        </w:rPr>
      </w:pPr>
      <w:r w:rsidRPr="007712EB">
        <w:rPr>
          <w:rFonts w:ascii="Dante MT Std" w:hAnsi="Dante MT Std"/>
        </w:rPr>
        <w:t>10  9  8  7  6  5  4  3  2  1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8"/>
          <w:headerReference w:type="default" r:id="rId9"/>
          <w:footerReference w:type="even" r:id="rId10"/>
          <w:footerReference w:type="default" r:id="rId11"/>
          <w:headerReference w:type="first" r:id="rId12"/>
          <w:footerReference w:type="first" r:id="rId13"/>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Heading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en-US"/>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TOC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Hyperlink"/>
            <w:rFonts w:ascii="Quicksand" w:hAnsi="Quicksand"/>
            <w:caps w:val="0"/>
            <w:noProof/>
            <w:spacing w:val="-10"/>
            <w:sz w:val="32"/>
            <w:szCs w:val="32"/>
          </w:rPr>
          <w:t>Chapter Title</w:t>
        </w:r>
        <w:r w:rsidR="00C946B5">
          <w:rPr>
            <w:rStyle w:val="Hyperlink"/>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AA4E76">
      <w:pPr>
        <w:pStyle w:val="TOC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Hyperlink"/>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4"/>
          <w:headerReference w:type="default" r:id="rId15"/>
          <w:footerReference w:type="even" r:id="rId16"/>
          <w:footerReference w:type="default" r:id="rId17"/>
          <w:headerReference w:type="first" r:id="rId18"/>
          <w:footerReference w:type="first" r:id="rId19"/>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0"/>
          <w:headerReference w:type="default" r:id="rId21"/>
          <w:footerReference w:type="even" r:id="rId22"/>
          <w:footerReference w:type="default" r:id="rId23"/>
          <w:headerReference w:type="first" r:id="rId24"/>
          <w:footerReference w:type="first" r:id="rId25"/>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en-US"/>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274838" w:rsidRPr="0087277C" w:rsidRDefault="00274838" w:rsidP="007712EB">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117A0BE2" w14:textId="77777777" w:rsidR="00274838" w:rsidRPr="00215486" w:rsidRDefault="00274838"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B3815" id="_x0000_t202" coordsize="21600,21600" o:spt="202" path="m0,0l0,21600,21600,21600,21600,0xe">
                <v:stroke joinstyle="miter"/>
                <v:path gradientshapeok="t" o:connecttype="rect"/>
              </v:shapetype>
              <v:shape id="Text_x0020_Box_x0020_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" filled="f" stroked="f">
                <v:textbox>
                  <w:txbxContent>
                    <w:p w14:paraId="1295A224" w14:textId="77777777" w:rsidR="00274838" w:rsidRPr="0087277C" w:rsidRDefault="00274838" w:rsidP="007712EB">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117A0BE2" w14:textId="77777777" w:rsidR="00274838" w:rsidRPr="00215486" w:rsidRDefault="00274838"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6"/>
          <w:headerReference w:type="default" r:id="rId27"/>
          <w:footerReference w:type="even" r:id="rId28"/>
          <w:footerReference w:type="default" r:id="rId29"/>
          <w:headerReference w:type="first" r:id="rId30"/>
          <w:footerReference w:type="first" r:id="rId31"/>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5B7CEF44"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33F25"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" filled="f" stroked="f">
                <v:textbox>
                  <w:txbxContent>
                    <w:p w14:paraId="32B16BAF" w14:textId="77777777"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5B7CEF44" w14:textId="77777777" w:rsidR="00274838" w:rsidRPr="00215486" w:rsidRDefault="00274838" w:rsidP="005F6161"/>
                  </w:txbxContent>
                </v:textbox>
              </v:shape>
            </w:pict>
          </mc:Fallback>
        </mc:AlternateContent>
      </w:r>
      <w:bookmarkEnd w:id="7"/>
    </w:p>
    <w:bookmarkStart w:id="8" w:name="_Toc417337296"/>
    <w:p w14:paraId="416FC4B1" w14:textId="1E4F97B9"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77777777" w:rsidR="000A40B4" w:rsidRDefault="000A40B4" w:rsidP="000F405F">
      <w:pPr>
        <w:pStyle w:val="normal2"/>
        <w:jc w:val="left"/>
      </w:pPr>
      <w:r>
        <w:t xml:space="preserve">I'm a man who loves travelling by myself. On every vacation in university, I spend about 7 to 10 days as a backpacker, travelling around China. Since it’s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77777777" w:rsidR="000A40B4" w:rsidRDefault="000A40B4" w:rsidP="000A40B4">
      <w:pPr>
        <w:pStyle w:val="normal2"/>
        <w:jc w:val="left"/>
      </w:pPr>
      <w:r>
        <w:t>It’s a commonly held belief that travelling, especially backpacking, is a great way to expand one’s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77777777"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77777777"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w:t>
      </w:r>
      <w:r>
        <w:lastRenderedPageBreak/>
        <w:t>learning a few concepts about smart phones and mobile Internet, I faintly found that this industry was conductive to the theory that computers and Internet would become smaller, faster and more tightly related with people's lives. Many things could be done in this area. So I chose to engage in studying iOS.</w:t>
      </w:r>
    </w:p>
    <w:p w14:paraId="7B0207AA" w14:textId="77777777"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"Learn Objective-C on the Mac",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77777777" w:rsidR="000A40B4" w:rsidRDefault="000A40B4" w:rsidP="000A40B4">
      <w:pPr>
        <w:pStyle w:val="normal2"/>
        <w:jc w:val="left"/>
      </w:pPr>
      <w:r>
        <w:t>So I sped up my research. In April 2011, I finished the prototype of my master thesis and got high praise from my mentor who didn’t keep high expectation on my iOS research. Since then, I changed from a person who felt good to a man who was really good, which signified my pass of entry level of iOS research.</w:t>
      </w:r>
    </w:p>
    <w:p w14:paraId="7AC1A4AA" w14:textId="77777777"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I'm not alone—We stand alone together.</w:t>
      </w:r>
    </w:p>
    <w:p w14:paraId="71D6F934" w14:textId="77777777" w:rsidR="000A40B4" w:rsidRDefault="000A40B4" w:rsidP="000A40B4">
      <w:pPr>
        <w:pStyle w:val="normal2"/>
        <w:jc w:val="left"/>
      </w:pPr>
      <w:r>
        <w:t>Taking a look back at the past five years, I'm glad that I made the right choice. It's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don't hesitate, come and join us, right now!</w:t>
      </w:r>
    </w:p>
    <w:p w14:paraId="5F232C03" w14:textId="77777777"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w:t>
      </w:r>
      <w:r>
        <w:lastRenderedPageBreak/>
        <w:t>summarized all accumulated knowledge from countless failures and if I shared all of them in details, would it result in more competitors? Would my advantages be handed over to others? But throughout the history of jailbreaking, from Cydia and CydiaSubstrate to Theos, all these pieces of software were open source and impressed me a lot. It was because these excellent engineers shared their "advantages” that we could absorb knowledge from and then gradually grew better. ‘TweakWeek’ led by rpetrich and ‘OpenJailbreak’ led by posixninja also shared their valuable core source code so that more fans could participate in building up the ecosystem of iOS jailbreak. They were the top developers in this area and their advantages didn’t get reduced with sharing. I was a learner who benefitted a lot from this sharing chain. Moreover, I intended to continue my research. If I didn't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77777777"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lastRenderedPageBreak/>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3155508F"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31F00"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MMo7le9&#10;AgAAygUAAA4AAAAAAAAAAAAAAAAALAIAAGRycy9lMm9Eb2MueG1sUEsBAi0AFAAGAAgAAAAhAIDQ&#10;6T7dAAAACgEAAA8AAAAAAAAAAAAAAAAAFQUAAGRycy9kb3ducmV2LnhtbFBLBQYAAAAABAAEAPMA&#10;AAAfBgAAAAA=&#10;" filled="f" stroked="f">
                <v:textbox>
                  <w:txbxContent>
                    <w:p w14:paraId="6E7C4AFA" w14:textId="77777777"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3155508F" w14:textId="77777777" w:rsidR="00274838" w:rsidRPr="00215486" w:rsidRDefault="00274838" w:rsidP="005F6161"/>
                  </w:txbxContent>
                </v:textbox>
              </v:shape>
            </w:pict>
          </mc:Fallback>
        </mc:AlternateContent>
      </w:r>
      <w:bookmarkEnd w:id="10"/>
    </w:p>
    <w:bookmarkStart w:id="11" w:name="_Toc417337298"/>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1BB91B3"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3591F239"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w:t>
      </w:r>
      <w:r w:rsidRPr="002E14A3">
        <w:rPr>
          <w:rFonts w:ascii="Dante MT Std" w:hAnsi="Dante MT Std"/>
          <w:sz w:val="26"/>
          <w:szCs w:val="26"/>
        </w:rPr>
        <w:lastRenderedPageBreak/>
        <w:t>discussed questions with each other on the Internet, we still made some valuable collaborations. Before we started to write this book, we once cracked MOMO by reverse engineering and made a tweak that could show position of girls on the map. Of course, we were good developers and we submitted this bug to MOMO and they soon fixed it. This time, we cooperate again, summarize our knowledge into this book and present it to you.</w:t>
      </w:r>
    </w:p>
    <w:p w14:paraId="42A81541" w14:textId="7D42140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doesn't advocate jailbreak development. If we blindly believe that the security issues exposed in this book don’t actually exist, we’re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29713B1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the field of Android development, the underlying technologies are open source. However, for iOS, only the tip of the iceberg has been exposed. Although there are some books related to iOS security, such as ‘Hacking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77F5DC4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E100BE6"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r w:rsidRPr="002E14A3">
        <w:lastRenderedPageBreak/>
        <w:t>iOS enthusiasts.</w:t>
      </w:r>
    </w:p>
    <w:p w14:paraId="51E67651" w14:textId="4BE77199" w:rsidR="000A40B4" w:rsidRPr="002E14A3" w:rsidRDefault="000A40B4" w:rsidP="005A4D88">
      <w:pPr>
        <w:pStyle w:val="listbulletfirst"/>
        <w:numPr>
          <w:ilvl w:val="0"/>
          <w:numId w:val="5"/>
        </w:numPr>
        <w:jc w:val="left"/>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E35349D" w:rsidR="000A40B4" w:rsidRPr="002E14A3" w:rsidRDefault="000A40B4" w:rsidP="005A4D88">
      <w:pPr>
        <w:pStyle w:val="listbulletfirst"/>
        <w:numPr>
          <w:ilvl w:val="0"/>
          <w:numId w:val="5"/>
        </w:numPr>
        <w:jc w:val="left"/>
      </w:pPr>
      <w:r w:rsidRPr="002E14A3">
        <w:t>Reverse engineers in other systems who’re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doesn’t have experience in iOS reverse engineering, we recommend you to start from the first part rather than start from the fourth part directly. Although it can be very cool visually, hacking is tasteless if you don't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r>
        <w:rPr>
          <w:rFonts w:ascii="Dante MT Std" w:hAnsi="Dante MT Std"/>
          <w:sz w:val="26"/>
          <w:szCs w:val="26"/>
        </w:rPr>
        <w:t>hangcom</w:t>
      </w:r>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lastRenderedPageBreak/>
        <w:br w:type="page"/>
      </w:r>
    </w:p>
    <w:p w14:paraId="79342B5B" w14:textId="05E29485"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kEo70CAADK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wjmZYC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d29kYqNbMq9l&#10;9QQMVhIIBmSEBQiHRqrvGA2wTDKsv22pYhi17wW8giQkxG4fdyHTWQQXda5Zn2uoKAEqwwaj8bg0&#10;48ba9opvGog0vjshb+Hl1NyR+jmrw3uDheFqOyw3u5HO787qeQUvfgE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McJBKO9&#10;AgAAygUAAA4AAAAAAAAAAAAAAAAALAIAAGRycy9lMm9Eb2MueG1sUEsBAi0AFAAGAAgAAAAhAIDQ&#10;6T7dAAAACgEAAA8AAAAAAAAAAAAAAAAAFQUAAGRycy9kb3ducmV2LnhtbFBLBQYAAAAABAAEAPMA&#10;AAAfBgAAAAA=&#10;" filled="f" stroked="f">
                <v:textbox>
                  <w:txbxContent>
                    <w:p w14:paraId="5AB99DE8" w14:textId="20E366E2" w:rsidR="00274838" w:rsidRPr="0087277C" w:rsidRDefault="00274838" w:rsidP="005F6161">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274838" w:rsidRPr="00215486" w:rsidRDefault="00274838" w:rsidP="005F6161"/>
                  </w:txbxContent>
                </v:textbox>
              </v:shape>
            </w:pict>
          </mc:Fallback>
        </mc:AlternateContent>
      </w:r>
      <w:bookmarkEnd w:id="12"/>
    </w:p>
    <w:bookmarkStart w:id="13" w:name="_Toc417337300"/>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2"/>
          <w:headerReference w:type="default" r:id="rId33"/>
          <w:footerReference w:type="even" r:id="rId34"/>
          <w:footerReference w:type="default" r:id="rId35"/>
          <w:headerReference w:type="first" r:id="rId36"/>
          <w:footerReference w:type="first" r:id="rId37"/>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274838" w:rsidRPr="0087277C" w:rsidRDefault="00274838" w:rsidP="00BD0BC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274838" w:rsidRPr="00215486" w:rsidRDefault="00274838"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" filled="f" stroked="f">
                <v:textbox>
                  <w:txbxContent>
                    <w:p w14:paraId="5874F13B" w14:textId="77777777" w:rsidR="00274838" w:rsidRPr="0087277C" w:rsidRDefault="00274838" w:rsidP="00BD0BC1">
                      <w:pPr>
                        <w:pStyle w:val="Footer"/>
                        <w:pBdr>
                          <w:top w:val="none" w:sz="0" w:space="0" w:color="auto"/>
                        </w:pBdr>
                        <w:spacing w:line="240" w:lineRule="auto"/>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274838" w:rsidRPr="00215486" w:rsidRDefault="00274838" w:rsidP="00BD0BC1"/>
                  </w:txbxContent>
                </v:textbox>
              </v:shape>
            </w:pict>
          </mc:Fallback>
        </mc:AlternateContent>
      </w:r>
      <w:bookmarkEnd w:id="14"/>
    </w:p>
    <w:bookmarkStart w:id="15" w:name="_Toc417337302"/>
    <w:p w14:paraId="29A8DFD3" w14:textId="5317DDEB" w:rsidR="00BD0BC1" w:rsidRPr="00BD0BC1" w:rsidRDefault="00BD0BC1" w:rsidP="00BD0BC1">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 xml:space="preserve">Although the recipe of Coca-Cola is highly confidential, some other companies can still copy its taste. Although we don't have access to the source code of others' Apps, we can dig into their details by reverse engineering. </w:t>
      </w:r>
    </w:p>
    <w:p w14:paraId="3D85A176" w14:textId="16DA67E2" w:rsidR="0066164F" w:rsidRPr="00504952" w:rsidRDefault="0066164F" w:rsidP="005A4D88">
      <w:pPr>
        <w:pStyle w:val="Heading2"/>
        <w:numPr>
          <w:ilvl w:val="1"/>
          <w:numId w:val="6"/>
        </w:numPr>
      </w:pPr>
      <w:bookmarkStart w:id="16" w:name="_Toc417337303"/>
      <w:r w:rsidRPr="00504952">
        <w:t>Prerequisite of iOS reverse engineering</w:t>
      </w:r>
      <w:bookmarkEnd w:id="16"/>
    </w:p>
    <w:p w14:paraId="4A900375"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77777777" w:rsidR="0066164F" w:rsidRPr="00504952" w:rsidRDefault="0066164F" w:rsidP="00504952">
      <w:pPr>
        <w:ind w:firstLine="432"/>
        <w:jc w:val="left"/>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w:t>
      </w:r>
      <w:r w:rsidRPr="00130C77">
        <w:rPr>
          <w:rFonts w:ascii="Dante MT Std" w:hAnsi="Dante MT Std"/>
          <w:sz w:val="26"/>
          <w:szCs w:val="26"/>
        </w:rPr>
        <w:lastRenderedPageBreak/>
        <w:t>encryption and code obfuscation together. The aim is to increase the difficulty of reverse engineering and prevent 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8">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77777777"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lastRenderedPageBreak/>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39">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77777777"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Sounds very incredible? But this is true. According to the experiences and achievements I’ve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77777777" w:rsidR="0066164F" w:rsidRDefault="0066164F" w:rsidP="005A4D88">
      <w:pPr>
        <w:pStyle w:val="listbulletfirst"/>
        <w:numPr>
          <w:ilvl w:val="0"/>
          <w:numId w:val="5"/>
        </w:numPr>
        <w:jc w:val="left"/>
      </w:pPr>
      <w:r w:rsidRPr="00BD0BC1">
        <w:t>Learn from other Apps'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Heading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Security related IT industry would generally make extensive use of reverse engineering. </w:t>
      </w:r>
      <w:r w:rsidRPr="00BD0BC1">
        <w:rPr>
          <w:rFonts w:ascii="Dante MT Std" w:hAnsi="Dante MT Std"/>
          <w:sz w:val="26"/>
          <w:szCs w:val="26"/>
        </w:rPr>
        <w:lastRenderedPageBreak/>
        <w:t>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“alpine”.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A big advantage of open source software is its good security. Tens of thousands of developers review the code and modify the bug of open source software. As a result, the possibilities that there are backdoors inside the code are minimized, and the security </w:t>
      </w:r>
      <w:r w:rsidRPr="00BD0BC1">
        <w:rPr>
          <w:rFonts w:ascii="Dante MT Std" w:hAnsi="Dante MT Std"/>
          <w:sz w:val="26"/>
          <w:szCs w:val="26"/>
        </w:rPr>
        <w:lastRenderedPageBreak/>
        <w:t>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"xsellize"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28" w:name="_Toc417337312"/>
      <w:r w:rsidRPr="000A5809">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t>Reverse System APIs</w:t>
      </w:r>
    </w:p>
    <w:p w14:paraId="2FC52C5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Apple's document and are under the strict regulation of Apple. For example, you cannot use undocumented functions like making phone calls or sending messages. However, if you’re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lastRenderedPageBreak/>
        <w:t>Learn from other Apps</w:t>
      </w:r>
    </w:p>
    <w:p w14:paraId="1F104A15"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I’d suggest you write a similar App from scratch. However, reverse engineering plays a critical role in the situation when we don't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29" w:name="_Toc417337313"/>
      <w:r>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Heading3"/>
        <w:numPr>
          <w:ilvl w:val="2"/>
          <w:numId w:val="11"/>
        </w:numPr>
      </w:pPr>
      <w:bookmarkStart w:id="34" w:name="_Toc417337318"/>
      <w:r w:rsidRPr="00870C5A">
        <w:t>System Analysis</w:t>
      </w:r>
      <w:bookmarkEnd w:id="34"/>
    </w:p>
    <w:p w14:paraId="6952C0F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 locations, inspect the information stored in databases and check whether the information is encrypted.</w:t>
      </w:r>
      <w:bookmarkStart w:id="35" w:name="到此"/>
      <w:bookmarkEnd w:id="35"/>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lastRenderedPageBreak/>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 information in it, as shown in figure 1-3.</w:t>
      </w:r>
    </w:p>
    <w:p w14:paraId="6A6C3E75" w14:textId="77777777" w:rsidR="0066164F" w:rsidRDefault="0066164F" w:rsidP="0066164F">
      <w:pPr>
        <w:keepNext/>
        <w:jc w:val="center"/>
      </w:pPr>
      <w:r>
        <w:rPr>
          <w:noProof/>
          <w:lang w:eastAsia="en-US"/>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0">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36" w:name="_Toc417337319"/>
      <w:r w:rsidRPr="00141E01">
        <w:t>Code Analysis</w:t>
      </w:r>
      <w:bookmarkEnd w:id="36"/>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The purpose of this book is just to introduce tools and methodologies of reverse engineering to beginners. Technologies are evolving constantly, so we cannot cover all of them. For this reason, I’ve build up a forum, </w:t>
      </w:r>
      <w:hyperlink r:id="rId41"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37" w:name="_Toc417337320"/>
      <w:r>
        <w:t>Tools for iOS reverse engineering</w:t>
      </w:r>
      <w:bookmarkEnd w:id="37"/>
    </w:p>
    <w:p w14:paraId="6FF65859"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w:t>
      </w:r>
      <w:r w:rsidRPr="00A7372A">
        <w:rPr>
          <w:rFonts w:ascii="Dante MT Std" w:hAnsi="Dante MT Std"/>
          <w:sz w:val="26"/>
          <w:szCs w:val="26"/>
        </w:rPr>
        <w:lastRenderedPageBreak/>
        <w:t>reverse engineering are not as “smart”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1"/>
      <w:bookmarkEnd w:id="38"/>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2"/>
      <w:bookmarkEnd w:id="39"/>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3"/>
      <w:bookmarkEnd w:id="40"/>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1" w:name="_Toc417337324"/>
      <w:bookmarkEnd w:id="41"/>
    </w:p>
    <w:p w14:paraId="58A830F0" w14:textId="23C4B053" w:rsidR="0066164F" w:rsidRPr="00103F2E" w:rsidRDefault="0066164F" w:rsidP="005A4D88">
      <w:pPr>
        <w:pStyle w:val="Heading3"/>
        <w:numPr>
          <w:ilvl w:val="2"/>
          <w:numId w:val="12"/>
        </w:numPr>
      </w:pPr>
      <w:bookmarkStart w:id="42" w:name="_Toc417337325"/>
      <w:r w:rsidRPr="00103F2E">
        <w:t>Monitors</w:t>
      </w:r>
      <w:bookmarkEnd w:id="42"/>
    </w:p>
    <w:p w14:paraId="476A428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2">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43" w:name="_Toc417337326"/>
      <w:r w:rsidRPr="006B6EBE">
        <w:t>Disassemblers</w:t>
      </w:r>
      <w:bookmarkEnd w:id="43"/>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lastRenderedPageBreak/>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3">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4">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44" w:name="_Toc417337327"/>
      <w:r w:rsidRPr="004F6D29">
        <w:lastRenderedPageBreak/>
        <w:t>Debuggers</w:t>
      </w:r>
      <w:bookmarkEnd w:id="44"/>
    </w:p>
    <w:p w14:paraId="0BE461FC"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5">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45" w:name="_Toc417337328"/>
      <w:r w:rsidRPr="00E542C7">
        <w:t>Development kit</w:t>
      </w:r>
      <w:bookmarkEnd w:id="45"/>
    </w:p>
    <w:p w14:paraId="4F1C7635"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46" w:name="_Toc417337329"/>
      <w:r w:rsidRPr="00EF5F5E">
        <w:t>Conclusion</w:t>
      </w:r>
      <w:bookmarkEnd w:id="46"/>
    </w:p>
    <w:p w14:paraId="5883CD94" w14:textId="1E5FAC4A"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7" w:name="_Toc417337330"/>
    <w:p w14:paraId="48A25A33" w14:textId="77777777" w:rsidR="00291EFA" w:rsidRPr="00ED0DF8" w:rsidRDefault="00291EFA" w:rsidP="00291EFA">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274838" w:rsidRPr="0087277C" w:rsidRDefault="00274838" w:rsidP="00291EFA">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274838" w:rsidRPr="00215486" w:rsidRDefault="00274838"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EnEDE29&#10;AgAAygUAAA4AAAAAAAAAAAAAAAAALAIAAGRycy9lMm9Eb2MueG1sUEsBAi0AFAAGAAgAAAAhAIDQ&#10;6T7dAAAACgEAAA8AAAAAAAAAAAAAAAAAFQUAAGRycy9kb3ducmV2LnhtbFBLBQYAAAAABAAEAPMA&#10;AAAfBgAAAAA=&#10;" filled="f" stroked="f">
                <v:textbox>
                  <w:txbxContent>
                    <w:p w14:paraId="4AA6DFA7" w14:textId="1CB8E6CF" w:rsidR="00274838" w:rsidRPr="0087277C" w:rsidRDefault="00274838" w:rsidP="00291EFA">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274838" w:rsidRPr="00215486" w:rsidRDefault="00274838" w:rsidP="00291EFA"/>
                  </w:txbxContent>
                </v:textbox>
              </v:shape>
            </w:pict>
          </mc:Fallback>
        </mc:AlternateContent>
      </w:r>
      <w:bookmarkEnd w:id="47"/>
    </w:p>
    <w:bookmarkStart w:id="48" w:name="_Toc417337331"/>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8"/>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 UI, we are more interested in their low-level implementation, which is exactly the motivation of reverse engineering. But as we know, non-jailbroken iOS is a closed blackbox, it has not been exposed to the public until dev teams like evad3rs, PanguTeam and TaiG  jailbroke it, then we’re able to take a peek under the hood.</w:t>
      </w:r>
    </w:p>
    <w:p w14:paraId="49162219" w14:textId="24BC33D5" w:rsidR="00291EFA" w:rsidRPr="00C648B9" w:rsidRDefault="00291EFA" w:rsidP="005A4D88">
      <w:pPr>
        <w:pStyle w:val="Heading2"/>
        <w:numPr>
          <w:ilvl w:val="1"/>
          <w:numId w:val="35"/>
        </w:numPr>
      </w:pPr>
      <w:bookmarkStart w:id="49" w:name="_Toc417337332"/>
      <w:r>
        <w:t>iOS</w:t>
      </w:r>
      <w:r w:rsidRPr="00C648B9">
        <w:t xml:space="preserve"> System Hierarchy</w:t>
      </w:r>
      <w:bookmarkEnd w:id="49"/>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6">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7">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50" w:name="_Toc417337333"/>
      <w:r>
        <w:t>iOS filesystem</w:t>
      </w:r>
      <w:bookmarkEnd w:id="50"/>
    </w:p>
    <w:p w14:paraId="74E99BC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lastRenderedPageBreak/>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Short for “binary”.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“device”,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Short for “system binaries”.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“Et Cetera”.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“mount”,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A directory containing most user-level tools and programs. /usr/bin is used for other </w:t>
      </w:r>
      <w:r w:rsidRPr="007A23AE">
        <w:rPr>
          <w:rFonts w:ascii="Dante MT Std" w:hAnsi="Dante MT Std"/>
          <w:sz w:val="26"/>
          <w:szCs w:val="26"/>
        </w:rPr>
        <w:lastRenderedPageBreak/>
        <w:t>basic 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“variable”, stores files that frequently change, such as log files, user data and temporary files.  /var/mobile/ is for mobile user and /var/root/ is for root user, these 2 subdirectories are our main focus. </w:t>
      </w:r>
    </w:p>
    <w:p w14:paraId="69A4A18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they’re difficult to reverse engineer. As beginners, it’s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If you connect your device with Xcode and can see it in “Devices” category like figure 2-4 shows, a “/Developer”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49">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1" w:author="Yinglu Zou" w:date="2015-02-17T14:07:00Z">
        <w:r w:rsidRPr="004E36B6">
          <w:rPr>
            <w:rFonts w:ascii="Dante MT Std" w:hAnsi="Dante MT Std"/>
            <w:sz w:val="26"/>
            <w:szCs w:val="26"/>
          </w:rPr>
          <w:t>-</w:t>
        </w:r>
      </w:ins>
      <w:r w:rsidRPr="004E36B6">
        <w:rPr>
          <w:rFonts w:ascii="Dante MT Std" w:hAnsi="Dante MT Std"/>
          <w:sz w:val="26"/>
          <w:szCs w:val="26"/>
        </w:rPr>
        <w:t>support</w:t>
      </w:r>
      <w:ins w:id="52"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2">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lastRenderedPageBreak/>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5C59DF80"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iOS' graphical user interface, as is explorer to Windows. It is the most important intermediate between users and iOS. </w:t>
      </w:r>
    </w:p>
    <w:p w14:paraId="5C4F457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“/System” deserve our attention. For more advanced contents, please visit </w:t>
      </w:r>
      <w:hyperlink r:id="rId53"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User directory, it’s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ListParagraph"/>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ListParagraph"/>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ListParagraph"/>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ListParagraph"/>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Another major subdirectory is /var/mobile/Containers, which holds StoreApps. It is noteworthy that bundles containing Apps’ executables reside in /var/mobile/Containers/Bundle, while Apps’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5">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It’s helpful to have a preliminary knowledge of iOS filesystem when we discover some interesting functions and want to further locate their origins. What we’ve introduced above is only a small part of iOS filesystem. For more details, please visit </w:t>
      </w:r>
      <w:hyperlink r:id="rId56" w:history="1">
        <w:r w:rsidRPr="00EE2116">
          <w:rPr>
            <w:rFonts w:ascii="Dante MT Std" w:hAnsi="Dante MT Std"/>
            <w:sz w:val="26"/>
            <w:szCs w:val="26"/>
          </w:rPr>
          <w:t>http://bbs.iosre.com</w:t>
        </w:r>
      </w:hyperlink>
      <w:r w:rsidRPr="00EE2116">
        <w:rPr>
          <w:rFonts w:ascii="Dante MT Std" w:hAnsi="Dante MT Std"/>
          <w:sz w:val="26"/>
          <w:szCs w:val="26"/>
        </w:rPr>
        <w:t>, or just type "man hier" in OSX terminal.</w:t>
      </w:r>
    </w:p>
    <w:p w14:paraId="29012775" w14:textId="433E522E" w:rsidR="00291EFA" w:rsidRPr="00EE2116" w:rsidRDefault="00291EFA" w:rsidP="005A4D88">
      <w:pPr>
        <w:pStyle w:val="Heading3"/>
        <w:numPr>
          <w:ilvl w:val="2"/>
          <w:numId w:val="36"/>
        </w:numPr>
      </w:pPr>
      <w:bookmarkStart w:id="53" w:name="_Toc417337334"/>
      <w:r>
        <w:t>iOS file permission</w:t>
      </w:r>
      <w:bookmarkEnd w:id="53"/>
    </w:p>
    <w:p w14:paraId="2C5382E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iOS is a multi-user system. “User” is an abstract concept, it means the ownership and accessibility in system. For example, while root user can call “reboot” command to reboot iOS, mobile user cannot. “group” is a way to organize users. One group can contain more than one user, and one user can belong to more than one group. </w:t>
      </w:r>
    </w:p>
    <w:p w14:paraId="1AD2AC9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4"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on this file. iOS uses 3 bits to represent a file’s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So we need 3 * 3 bits to represent a file’s permission in all situations. If a bit is set 1, it means the corresponding permission is granted. For instance, 111101101 represents rwxr-xr-x, in other words, the owner has r, w and x permission, but the (owner) group and other </w:t>
      </w:r>
      <w:r w:rsidRPr="00EE2116">
        <w:rPr>
          <w:rFonts w:ascii="Dante MT Std" w:hAnsi="Dante MT Std"/>
          <w:sz w:val="26"/>
          <w:szCs w:val="26"/>
        </w:rPr>
        <w:lastRenderedPageBreak/>
        <w:t xml:space="preserve">users only have r and x permission. Binary number 111101101 equals to octal number 755, which is another common representation form of permission. </w:t>
      </w:r>
    </w:p>
    <w:p w14:paraId="1D47007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Actually, besides r, w, x permission, there are 3 more special permission, i.e. SUID, SGID and sticky. They are not used in most cases, so they don’t take extra permission bits, but instead reside in x permission’s bit. As beginners, there are slim chances that we will have to deal with these special permission, so don't worry if you don’t fully understand this. For those of you who are interested, </w:t>
      </w:r>
      <w:hyperlink r:id="rId57"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55" w:name="_Toc417337335"/>
      <w:r>
        <w:t>iOS file types</w:t>
      </w:r>
      <w:bookmarkEnd w:id="55"/>
    </w:p>
    <w:p w14:paraId="4D468CC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Rookie reverse engineers’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56" w:name="_Toc417337336"/>
      <w:r>
        <w:rPr>
          <w:lang w:eastAsia="zh-TW"/>
        </w:rPr>
        <w:t>Application</w:t>
      </w:r>
      <w:bookmarkEnd w:id="56"/>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7"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8">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77777777" w:rsidR="00291EFA" w:rsidRPr="00EE2116" w:rsidRDefault="00291EFA" w:rsidP="00EE2116">
      <w:pPr>
        <w:ind w:firstLine="432"/>
        <w:jc w:val="left"/>
        <w:rPr>
          <w:ins w:id="58" w:author="Yinglu Zou" w:date="2015-02-17T14:10:00Z"/>
          <w:rFonts w:ascii="Dante MT Std" w:hAnsi="Dante MT Std"/>
          <w:sz w:val="26"/>
          <w:szCs w:val="26"/>
        </w:rPr>
      </w:pPr>
      <w:r w:rsidRPr="00EE2116">
        <w:rPr>
          <w:rFonts w:ascii="Dante MT Std" w:hAnsi="Dante MT Std"/>
          <w:sz w:val="26"/>
          <w:szCs w:val="26"/>
        </w:rPr>
        <w:t>Being familiar with App’s directory hierarchy is a key factor of our reverse engineering efficiency. There are 3 important components in an App’s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77777777"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59">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0">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lastRenderedPageBreak/>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 installation packages are .deb formatted while StoreApps’ are .ipa formatted. .deb files come from Debian, and are later ported to iOS. Cydia Apps’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Broadly speaking, sandbox is a kind of access restriction mechanism, we can see it as a form of permission. Entitlements are also a part of sandbox. Sandbox is one of the core components of iOS security, which possesses a rather complicated implementation, and we’re not going to discuss it in details. Generally, sandbox restricts an App’s file access scope inside the App itself. Most of the time, an App has no idea of the existence of other Apps, not to mention accessing them. What’s more, sandbox restricts an App’s function. For example, an App has to ask for sandbox’s permission to take iCloud related operations. </w:t>
      </w:r>
    </w:p>
    <w:p w14:paraId="7754F11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Sandbox is not suitable to be beginners’ target, it’d be enough for us to know its existence. In iOS reverse engineering, jailbreak has already removed most security protections of iOS, and </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ins w:id="60"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it’s not functioning as expected. If you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can make sure your code is 100% correct, then you should recheck if the problem is because of your misunderstanding of tweak’s permission or sandbox issues. Concepts about Apps cannot be fully described in this book, so if you have any questions, feel free to raise it on </w:t>
      </w:r>
      <w:hyperlink r:id="rId6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61" w:name="_Toc417337337"/>
      <w:r>
        <w:rPr>
          <w:lang w:eastAsia="zh-TW"/>
        </w:rPr>
        <w:t>Dynamic Library</w:t>
      </w:r>
      <w:bookmarkEnd w:id="61"/>
    </w:p>
    <w:p w14:paraId="15C5D839"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 daily work is writing Apps, and I guess just a few of you have ever written dylibs, so the concept of dylib is strange to most of you. In fact, you’re dealing with dylibs a lot: the frameworks and lib files we import in Xcode are all dylibs. We can verify this with ‘file’ command:</w:t>
      </w:r>
    </w:p>
    <w:p w14:paraId="6204B36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snakeninnysiMac:~ snakeninny$ file /Users/snakeninny/Code/iOSSystemBinaries/8.1.1_iPhone5/System/Library/Frameworks/UIKit.framework/UIKit </w:t>
      </w:r>
    </w:p>
    <w:p w14:paraId="69639F8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If we shift our attention to jailbroken iOS, all the tweaks in Cydia work as dylibs. It is those tweaks’ existence that makes it possible for us to customize our iPhones. In reverse engineering, we’ll be dealing with all kinds of dylibs a lot, so it’d be good for us to know some basic concepts. </w:t>
      </w:r>
    </w:p>
    <w:p w14:paraId="514EEB04"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App’s executable during compilation, therefore increases the App’s size. Now that we have a bigger executable, iOS needs to load more data into memory during App launching, so the result is that, not surprisingly, App’s launch time increased, too. Dylibs are relatively “smart”, it doesn’t affect executable’s size, and iOS will load a dylib into memory only when an App needs it right away, then the dylib becomes part of the App.</w:t>
      </w:r>
    </w:p>
    <w:p w14:paraId="5B9AD36A"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It’s worth mentioning that, although dylibs exist everywhere on iOS, and they are the main targets of reverse engineering, they are not executables. They cannot run individually, but only serve other processes. In other words, they live in and become a part of other processes. Thus, dylibs’ permission depends on the processes they live in, the same dylib’s permission is different when it lives in a system App or a StoreApp. For instance, suppose you write an Instagram tweak to save your favorite pictures locally, if the destination path is this App’s documents directory under /var/mobile/Containers/Data, there won’t be a problem because Instagram is a StoreApp, it can write to its own documents. But if the </w:t>
      </w:r>
      <w:r w:rsidRPr="00DC2889">
        <w:rPr>
          <w:rFonts w:ascii="Dante MT Std" w:eastAsiaTheme="minorEastAsia" w:hAnsi="Dante MT Std" w:cs="Arial" w:hint="default"/>
          <w:color w:val="auto"/>
          <w:kern w:val="0"/>
          <w:sz w:val="26"/>
          <w:szCs w:val="26"/>
          <w:bdr w:val="none" w:sz="0" w:space="0" w:color="auto"/>
          <w:lang w:eastAsia="ar-SA"/>
        </w:rPr>
        <w:lastRenderedPageBreak/>
        <w:t>destination path is /var/mobile/Documents, then when you save pictures happily and want to review them wistfully, you’ll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62" w:name="_Toc417337338"/>
      <w:r>
        <w:rPr>
          <w:lang w:eastAsia="zh-TW"/>
        </w:rPr>
        <w:t>Daemon</w:t>
      </w:r>
      <w:bookmarkEnd w:id="62"/>
    </w:p>
    <w:p w14:paraId="62BA3D1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Since your first day doing iOS development, Apple has been telling you "There is no real backgrounding on iOS and your App can only operate with strict limitations." If you are a pure App Store developer, following Apple's rules and announcements can make the review process much easier! However, since you're reading this book you likely want to learn reverse engineering and this means straying into undocumented territory. Stay calm and follow me:</w:t>
      </w:r>
    </w:p>
    <w:p w14:paraId="1DC7A21C" w14:textId="77777777" w:rsidR="00291EFA" w:rsidRPr="00DC2889" w:rsidRDefault="00291EFA" w:rsidP="005A4D88">
      <w:pPr>
        <w:pStyle w:val="listbulletfirst"/>
        <w:numPr>
          <w:ilvl w:val="0"/>
          <w:numId w:val="5"/>
        </w:numPr>
        <w:jc w:val="left"/>
      </w:pPr>
      <w:r w:rsidRPr="00DC2889">
        <w:t xml:space="preserve">When I’m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77777777" w:rsidR="00291EFA" w:rsidRPr="00DC2889" w:rsidRDefault="00291EFA" w:rsidP="005A4D88">
      <w:pPr>
        <w:pStyle w:val="listbulletfirst"/>
        <w:numPr>
          <w:ilvl w:val="0"/>
          <w:numId w:val="5"/>
        </w:numPr>
        <w:jc w:val="left"/>
      </w:pPr>
      <w:r w:rsidRPr="00DC2889">
        <w:t xml:space="preserve">Backgrounder is a famous tweak on iOS 5. With the help of this tweak, we can enable real backgrounding for Apps! Thanks to this tweak, we don’t have to worry about missing WhatsApp messages because of unreliable push notifications any more. If there is no real backgrounding, how could Backgrounder even exist? </w:t>
      </w:r>
    </w:p>
    <w:p w14:paraId="23FCC3E4"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don’t think so. For a StoreApp, when user presses the home button, this App enters background, most functions will be paused. In other words, for App Store developers, you’d better view iOS as a system without real backgrounding, because the only thing Apple allows you to do doesn’t support real backgrounding. But iOS originates from OSX, and like all *NIX systems, OSX has daemons (The same thing is called Service on Microsoft Windows). Jailbreak opens the whole iOS to us, thus reveals all daemons.</w:t>
      </w:r>
    </w:p>
    <w:p w14:paraId="32F3B468"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Daemons are born to run in the background, providing all kinds of services. For example, imagent guarantees the correct sending and receiving of iMessages, mediaserverd handles almost all audios and videos, and syslogd is used to record system logs. Each </w:t>
      </w:r>
      <w:r w:rsidRPr="00DC2889">
        <w:rPr>
          <w:rFonts w:ascii="Dante MT Std" w:eastAsiaTheme="minorEastAsia" w:hAnsi="Dante MT Std" w:cs="Arial" w:hint="default"/>
          <w:color w:val="auto"/>
          <w:kern w:val="0"/>
          <w:sz w:val="26"/>
          <w:szCs w:val="26"/>
          <w:bdr w:val="none" w:sz="0" w:space="0" w:color="auto"/>
          <w:lang w:eastAsia="ar-SA"/>
        </w:rPr>
        <w:lastRenderedPageBreak/>
        <w:t>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 plist file plays a similar role as an App’s Info.plist file, it records the daemon’s basic information, as shown in the following:</w:t>
      </w:r>
    </w:p>
    <w:p w14:paraId="4A5CC4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don’t know what you’re doing for sure, don’t even try to modify them! It may break your iOS, leading to booting failures, so you’d better stay away from daemons as reverse engineering newbies . After you get some experience reverse engineering Apps, it’d be OK for you to challenge daemons. After all, it takes more time and energy to reverse a daemon, but great rewards pay off later. The community acknowledged “first iPhone call recording App”, i.e. Audio Recorder, is accomplished by reversing mediaserverd.</w:t>
      </w:r>
    </w:p>
    <w:p w14:paraId="7BF0D756" w14:textId="71BC449E" w:rsidR="00291EFA" w:rsidRPr="00DC2889" w:rsidRDefault="00291EFA" w:rsidP="005A4D88">
      <w:pPr>
        <w:pStyle w:val="Heading2"/>
        <w:numPr>
          <w:ilvl w:val="1"/>
          <w:numId w:val="35"/>
        </w:numPr>
      </w:pPr>
      <w:bookmarkStart w:id="63" w:name="_Toc417337339"/>
      <w:r>
        <w:lastRenderedPageBreak/>
        <w:t>Conclusion</w:t>
      </w:r>
      <w:bookmarkEnd w:id="63"/>
    </w:p>
    <w:p w14:paraId="6181FA66"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don’t even have an official way to learn about the concepts. This chapter’s intention is to introduce you the very important yet undocumented system level knowledge, which is essential in iOS reverse engineering.</w:t>
      </w:r>
    </w:p>
    <w:p w14:paraId="526FF425"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fact, every section in this chapter can be extended into another full chapter, but as beginners, knowing what we’re talking about and what to google when you encounter problems during iOS reverse engineering is enough. If you have anything to say, welcome to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274838" w:rsidRPr="0087277C" w:rsidRDefault="00274838" w:rsidP="00B825E0">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274838" w:rsidRPr="00215486" w:rsidRDefault="0027483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" filled="f" stroked="f">
                <v:textbox>
                  <w:txbxContent>
                    <w:p w14:paraId="076F1F3B" w14:textId="52860AB6" w:rsidR="00274838" w:rsidRPr="0087277C" w:rsidRDefault="00274838" w:rsidP="00B825E0">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274838" w:rsidRPr="00215486" w:rsidRDefault="00274838"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we’ve introduced the basic concepts of iOS reverse engineering. In this part, we will introduce the toolkit of iOS reverse engineering.</w:t>
      </w:r>
    </w:p>
    <w:p w14:paraId="028CC387"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it’s more “mixed”. When you are writing Apps, most work can be done within Xcode, since it is the product of Apple, it’s convenient to download, install and use. As for some other tools and plugins, they are just some kind of icing on the cake, thus useful but unnecessary.</w:t>
      </w:r>
    </w:p>
    <w:p w14:paraId="6D35BF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there’s simply a pair of chopsticks, it’s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274838" w:rsidRPr="0087277C" w:rsidRDefault="00274838" w:rsidP="00B825E0">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274838" w:rsidRPr="00215486" w:rsidRDefault="0027483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" filled="f" stroked="f">
                <v:textbox>
                  <w:txbxContent>
                    <w:p w14:paraId="6564D8ED" w14:textId="3D0597D7" w:rsidR="00274838" w:rsidRPr="0087277C" w:rsidRDefault="00274838" w:rsidP="00B825E0">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274838" w:rsidRPr="00215486" w:rsidRDefault="00274838"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they’re class-dump, Theos, Reveal and IDA. Other tools are assistants for them.</w:t>
      </w:r>
    </w:p>
    <w:p w14:paraId="268F10D2" w14:textId="7D9DD658" w:rsidR="00B825E0" w:rsidRPr="00D428B8" w:rsidRDefault="00B825E0" w:rsidP="00E5493E">
      <w:pPr>
        <w:pStyle w:val="Heading2"/>
        <w:numPr>
          <w:ilvl w:val="1"/>
          <w:numId w:val="44"/>
        </w:numPr>
      </w:pPr>
      <w:r>
        <w:t>class-dump</w:t>
      </w:r>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63"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4">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After downloading and decompressing class-dump-3.5.dmg, copy the class-dump executable to “/usr/bin”, and run “sudo chmod 777 /usr/bin/class-dump” in Terminal to grant it execute permission. Run class-dump, you will see its usage:</w:t>
      </w:r>
    </w:p>
    <w:p w14:paraId="6CA5CA4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The targets of class-dump are Mach-O binaries, such as library files of frameworks and </w:t>
      </w:r>
      <w:r w:rsidRPr="00B825E0">
        <w:rPr>
          <w:rFonts w:ascii="Dante MT Std" w:eastAsiaTheme="minorEastAsia" w:hAnsi="Dante MT Std" w:cs="Arial" w:hint="default"/>
          <w:color w:val="auto"/>
          <w:kern w:val="0"/>
          <w:sz w:val="26"/>
          <w:szCs w:val="26"/>
          <w:bdr w:val="none" w:sz="0" w:space="0" w:color="auto"/>
          <w:lang w:eastAsia="ar-SA"/>
        </w:rPr>
        <w:lastRenderedPageBreak/>
        <w:t>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copy the target App to OSX, as I placed it under “/Users/snakeninny”. Then go to App’s directory in Terminal, and use plutil, the Xcode built-in tool to inspect the “CFBundleExecutable” field in Info.plist:</w:t>
      </w:r>
    </w:p>
    <w:p w14:paraId="1426EBE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“SMSNinja” in the current directory is the executable of the target App.</w:t>
      </w:r>
    </w:p>
    <w:p w14:paraId="04E3604E" w14:textId="77777777" w:rsidR="00B825E0" w:rsidRPr="00A565BF" w:rsidRDefault="00B825E0" w:rsidP="00E5493E">
      <w:pPr>
        <w:pStyle w:val="Heading4"/>
        <w:numPr>
          <w:ilvl w:val="3"/>
          <w:numId w:val="46"/>
        </w:numPr>
      </w:pPr>
      <w:r w:rsidRPr="00A565BF">
        <w:t>class-dump the executable</w:t>
      </w:r>
    </w:p>
    <w:p w14:paraId="21F242C4"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 SMSNinja headers to the directory of “/path/to/headers/SMSNinja/”, and sort them by name as follows:</w:t>
      </w:r>
    </w:p>
    <w:p w14:paraId="65F8160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Repeat this on your own App, and compare the original headers with class-dump headers, aren’t they very similar? You will see all the methods are nearly the same except that some arguments’ types have been changed to id and their names are missing. With “-S” and “-s” options, the headers are even more readable. </w:t>
      </w:r>
    </w:p>
    <w:p w14:paraId="3B26ABD3"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class-dumping our own Apps doesn’t make much sense; since class-dump works on closed-source Apps of our own, it can also be used to analyze others’ Apps. </w:t>
      </w:r>
    </w:p>
    <w:p w14:paraId="559A9458"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It’d be a great practice analyzing them one by one manually, but that’s overwhelming workload. In the following chapters, we will show you several ways to lighten our workload and focus on the core problems.</w:t>
      </w:r>
    </w:p>
    <w:p w14:paraId="2639D3E1"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It’s worth mentioning that, Apps downloaded from AppStore are encrypted by Apple, executables are “shelled” like walnuts, protecting class-dump from working, class-dump will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fail in this situation. To enable it again, we need other tools to crack the shell at first, and I’ll leave this to the next chapter. To learn more about class-dump, please refer to </w:t>
      </w:r>
      <w:hyperlink r:id="rId65"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r>
        <w:t>Theos</w:t>
      </w:r>
    </w:p>
    <w:p w14:paraId="02E1788D" w14:textId="6C295730" w:rsidR="00B825E0" w:rsidRDefault="00B825E0" w:rsidP="00E5493E">
      <w:pPr>
        <w:pStyle w:val="Heading3"/>
        <w:numPr>
          <w:ilvl w:val="0"/>
          <w:numId w:val="45"/>
        </w:numPr>
        <w:rPr>
          <w:rStyle w:val="a0"/>
        </w:rPr>
      </w:pPr>
      <w:r>
        <w:rPr>
          <w:rStyle w:val="a0"/>
        </w:rPr>
        <w:t>Introduction to Theos</w:t>
      </w:r>
    </w:p>
    <w:p w14:paraId="1EDA5912"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 greatest feature is simplicity: It’s simple to download, install, compile and publish; the built-in Logos syntax is simple to understand. It greatly reduces our work besides coding.</w:t>
      </w:r>
    </w:p>
    <w:p w14:paraId="3997C296" w14:textId="7777777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w:t>
      </w:r>
      <w:bookmarkStart w:id="64" w:name="OLE_LINK1"/>
      <w:r w:rsidRPr="00A565BF">
        <w:rPr>
          <w:rFonts w:ascii="Dante MT Std" w:eastAsiaTheme="minorEastAsia" w:hAnsi="Dante MT Std" w:cs="Arial" w:hint="default"/>
          <w:color w:val="auto"/>
          <w:kern w:val="0"/>
          <w:sz w:val="26"/>
          <w:szCs w:val="26"/>
          <w:bdr w:val="none" w:sz="0" w:space="0" w:color="auto"/>
          <w:lang w:eastAsia="ar-SA"/>
        </w:rPr>
        <w:t>iOSOpenDev, which runs as a plugin of Xcode is another frequently used tool in jailbreak development</w:t>
      </w:r>
      <w:bookmarkEnd w:id="64"/>
      <w:r w:rsidRPr="00A565BF">
        <w:rPr>
          <w:rFonts w:ascii="Dante MT Std" w:eastAsiaTheme="minorEastAsia" w:hAnsi="Dante MT Std" w:cs="Arial" w:hint="default"/>
          <w:color w:val="auto"/>
          <w:kern w:val="0"/>
          <w:sz w:val="26"/>
          <w:szCs w:val="26"/>
          <w:bdr w:val="none" w:sz="0" w:space="0" w:color="auto"/>
          <w:lang w:eastAsia="ar-SA"/>
        </w:rPr>
        <w:t>, developers who are familiar with Xcode may feel more interested in this tool, which is more integrated than Theos. But, reverse engineering deals with low-level knowledge a lot, most of the work can’t be done automatically by tools, it’d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Heading3"/>
        <w:numPr>
          <w:ilvl w:val="0"/>
          <w:numId w:val="45"/>
        </w:numPr>
        <w:rPr>
          <w:rStyle w:val="a0"/>
        </w:rPr>
      </w:pPr>
      <w:r>
        <w:rPr>
          <w:rStyle w:val="a0"/>
        </w:rPr>
        <w:t>Install and configure Theos</w:t>
      </w:r>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don’t have Xcode yet, please download it from Mac AppStore for free. If two or more Xcodes have been installed already, one Xcode should be specified as “active” by “xcode-select”,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Heading4"/>
        <w:numPr>
          <w:ilvl w:val="3"/>
          <w:numId w:val="47"/>
        </w:numPr>
      </w:pPr>
      <w:r w:rsidRPr="00A565BF">
        <w:lastRenderedPageBreak/>
        <w:t>Download Theos</w:t>
      </w:r>
    </w:p>
    <w:p w14:paraId="4E7D9783"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export THEOS=/opt/theos</w:t>
      </w:r>
    </w:p>
    <w:p w14:paraId="4D19CAE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Heading4"/>
        <w:numPr>
          <w:ilvl w:val="3"/>
          <w:numId w:val="47"/>
        </w:numPr>
      </w:pPr>
      <w:r w:rsidRPr="00A565BF">
        <w:t>Configure ldid</w:t>
      </w:r>
    </w:p>
    <w:p w14:paraId="4531BE88"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66"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“/opt/theos/bin/”, then grant it execute permission using the following command:</w:t>
      </w:r>
    </w:p>
    <w:p w14:paraId="20674F5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Heading4"/>
        <w:numPr>
          <w:ilvl w:val="3"/>
          <w:numId w:val="47"/>
        </w:numPr>
      </w:pPr>
      <w:r w:rsidRPr="00A565BF">
        <w:t>Configure CydiaSubstrate</w:t>
      </w:r>
    </w:p>
    <w:p w14:paraId="66C90DC8"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Then copy “/Library/Frameworks/CydiaSubstrate.framework/CydiaSubstrate” on iOS to somewhere on OSX such as the desktop using iFunBox or scp. Rename it libsubstrate.dylib and copy it to “/opt/theos/lib/libsubstrate.dylib”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8"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rename it dpkg-deb and move it to “/opt/theos/bin/”, then grant it execute permission using the following command:</w:t>
      </w:r>
    </w:p>
    <w:p w14:paraId="6A9762C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Heading4"/>
        <w:numPr>
          <w:ilvl w:val="3"/>
          <w:numId w:val="47"/>
        </w:numPr>
      </w:pPr>
      <w:r w:rsidRPr="00A565BF">
        <w:t>Configure Theos NIC templates</w:t>
      </w:r>
    </w:p>
    <w:p w14:paraId="3DDD904E"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extracted .tar files under “/opt/theos/templates/iphone/”.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0"/>
        </w:rPr>
      </w:pPr>
      <w:r>
        <w:rPr>
          <w:rStyle w:val="a0"/>
        </w:rPr>
        <w:t>Use Theos</w:t>
      </w:r>
    </w:p>
    <w:p w14:paraId="2E6F1A22" w14:textId="77777777" w:rsidR="00B825E0" w:rsidRPr="00A565BF" w:rsidRDefault="00B825E0" w:rsidP="00E5493E">
      <w:pPr>
        <w:pStyle w:val="Heading4"/>
        <w:numPr>
          <w:ilvl w:val="3"/>
          <w:numId w:val="48"/>
        </w:numPr>
      </w:pPr>
      <w:r w:rsidRPr="00A565BF">
        <w:t>Create Theos project</w:t>
      </w:r>
    </w:p>
    <w:p w14:paraId="774A4E9C"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 working directory to whatever you want (like mine is “/User/snakeninny/Code”), and then enter “/opt/theos/bin/nic.pl” to start NIC (New Instance Creator), as follows:</w:t>
      </w:r>
    </w:p>
    <w:p w14:paraId="78B6A2B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last section. At the beginning stage of iOS reverse engineering, we’ll be writing tweaks most of the time, usage of other templates can be discussed on </w:t>
      </w:r>
      <w:hyperlink r:id="rId70"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Chose "9" to create a tweak project:</w:t>
      </w:r>
    </w:p>
    <w:p w14:paraId="2527BAF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“MobileSubstrate Bundle filter”, i.e. bundle identifier of the tweak target:</w:t>
      </w:r>
    </w:p>
    <w:p w14:paraId="498B4B5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[iphone/tweak] List of applications to terminate upon installation (space-separated, '-' for none) [SpringBoard]: SpringBoard</w:t>
      </w:r>
    </w:p>
    <w:p w14:paraId="302D884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It's convenient to create a tweak project with Theos, but the project is so rough that it needs further polish, more information is required. Anyway, let’s take a look at our project folder:</w:t>
      </w:r>
    </w:p>
    <w:p w14:paraId="0126C89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Let’s do a brief introduction line by line.</w:t>
      </w:r>
    </w:p>
    <w:p w14:paraId="548AFD3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don’t make changes.</w:t>
      </w:r>
    </w:p>
    <w:p w14:paraId="33CCFEA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TWEAK_NAME = iOSREProject</w:t>
      </w:r>
    </w:p>
    <w:p w14:paraId="5A5322DD" w14:textId="77777777" w:rsidR="00B825E0" w:rsidRPr="00A565BF"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tweak name, i.e. the “Project name” in NIC when we create a Theos project. It corresponds to the "Name" field of the control file, please don’t change it.</w:t>
      </w:r>
    </w:p>
    <w:p w14:paraId="426D675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what’s the purpose of these two lines of code from the literal meaning, which is to kill SpringBoard after the tweak is installed during development, and to let CydiaSubstrate load the proper dylibs into SpringBoard when it relaunches.</w:t>
      </w:r>
    </w:p>
    <w:p w14:paraId="5FBE304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it's too easy to be enough for a real tweak project. How do we specify the SDK version? How do we import frameworks? How do we link libs? These questions remain to be answered. Don't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Different CPU architectures should be separated by spaces in the above configuration. Note, Apps with arm64 instructions are not compatible with armv7/armv7s dylibs, they have to link dylibs of arm64. In the vast majority of cases, just leave it as “armv7 arm64”.</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specifies the base SDK version of this project to 8.1, as well deployment target to iOS 8.0. We can also specify "Base SDK" to "latest" to indicate that the project will be compiled with the latest SDK of Xcode, like:</w:t>
      </w:r>
    </w:p>
    <w:p w14:paraId="5CA684F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export TARGET = iphone:clang:latest:8.0</w:t>
      </w:r>
    </w:p>
    <w:p w14:paraId="7B46EE9C" w14:textId="77777777" w:rsidR="00B825E0" w:rsidRPr="00CC43FA" w:rsidRDefault="00B825E0" w:rsidP="00E5493E">
      <w:pPr>
        <w:pStyle w:val="listbulletfirst"/>
        <w:numPr>
          <w:ilvl w:val="0"/>
          <w:numId w:val="51"/>
        </w:numPr>
        <w:jc w:val="left"/>
      </w:pPr>
      <w:r w:rsidRPr="00CC43FA">
        <w:t>Import frameworks</w:t>
      </w:r>
    </w:p>
    <w:p w14:paraId="6B3CC77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It’s not much difference to importing documented frameworks:</w:t>
      </w:r>
    </w:p>
    <w:p w14:paraId="0F9947A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Although it seems to be only one inserted word " PRIVATE ", there’s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Theos use GNU Linker to link Mach-O objects, including .dylib, .a and .o files. Input "man ld" in Terminal and locate to "-lx", it is described as follows:</w:t>
      </w:r>
    </w:p>
    <w:p w14:paraId="0FF42ED7" w14:textId="77777777" w:rsidR="00B825E0" w:rsidRDefault="00B825E0" w:rsidP="00B825E0">
      <w:pPr>
        <w:pStyle w:val="A"/>
        <w:ind w:firstLine="0"/>
        <w:rPr>
          <w:rFonts w:hint="default"/>
          <w:i/>
          <w:iCs/>
        </w:rPr>
      </w:pPr>
      <w:r>
        <w:rPr>
          <w:rFonts w:hAnsi="Times New Roman" w:hint="default"/>
          <w:i/>
          <w:iCs/>
        </w:rPr>
        <w:t>“</w:t>
      </w:r>
      <w:r>
        <w:rPr>
          <w:rFonts w:ascii="Times New Roman" w:hint="default"/>
          <w:i/>
          <w:iCs/>
        </w:rPr>
        <w:t xml:space="preserve">-lx         This option tells the linker to search for libx.dylib or libx.a in the library search path.  If string x is of the </w:t>
      </w:r>
      <w:r>
        <w:rPr>
          <w:rFonts w:ascii="Times New Roman" w:hint="default"/>
          <w:i/>
          <w:iCs/>
        </w:rPr>
        <w:lastRenderedPageBreak/>
        <w:t>form y.o, then that file is searched for in the same places, but without prepending `lib' or appending `.a' or `.dylib' to the filename.</w:t>
      </w:r>
      <w:r>
        <w:rPr>
          <w:rFonts w:hAnsi="Times New Roman" w:hint="default"/>
          <w:i/>
          <w:iCs/>
        </w:rPr>
        <w:t>”</w:t>
      </w:r>
    </w:p>
    <w:p w14:paraId="25B5A64E"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As shown in figure 3-3, all Mach-O objects are named in the formats of "libx.dylib" and  "y.o", who’re fully compatible with GNU Linker.</w:t>
      </w:r>
    </w:p>
    <w:p w14:paraId="44B9BAA7" w14:textId="77777777" w:rsidR="00B825E0" w:rsidRDefault="00B825E0" w:rsidP="00B825E0">
      <w:pPr>
        <w:pStyle w:val="A"/>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1">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2"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"x" in "xm" indicates that this file supports Logos syntax; if this file is suffixed with an only "x",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"xm",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"m" and "mm" files. There are 2 more suffixes as "xi" and "xmi", you can refer to </w:t>
      </w:r>
      <w:r w:rsidRPr="00CC43FA">
        <w:rPr>
          <w:rFonts w:ascii="Dante MT Std" w:eastAsiaTheme="minorEastAsia" w:hAnsi="Dante MT Std" w:cs="Arial"/>
          <w:color w:val="auto"/>
          <w:kern w:val="0"/>
          <w:sz w:val="26"/>
          <w:szCs w:val="26"/>
          <w:bdr w:val="none" w:sz="0" w:space="0" w:color="auto"/>
          <w:lang w:eastAsia="ar-SA"/>
        </w:rPr>
        <w:lastRenderedPageBreak/>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%end</w:t>
      </w:r>
    </w:p>
    <w:p w14:paraId="53B5A64D"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don’t define a constructor explicitly, Theos will create one for us automatically, and call %init(_ungrouped) inside it.</w:t>
      </w:r>
    </w:p>
    <w:p w14:paraId="7442986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734CF317"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doesn’t end with %end.</w:t>
      </w:r>
    </w:p>
    <w:p w14:paraId="6A16AC85" w14:textId="77777777" w:rsidR="00B825E0" w:rsidRDefault="00B825E0" w:rsidP="00E5493E">
      <w:pPr>
        <w:pStyle w:val="listbulletfirst"/>
        <w:numPr>
          <w:ilvl w:val="0"/>
          <w:numId w:val="51"/>
        </w:numPr>
        <w:jc w:val="left"/>
      </w:pPr>
      <w:r w:rsidRPr="00CC43FA">
        <w:t>%new</w:t>
      </w:r>
    </w:p>
    <w:p w14:paraId="02E54B34"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it's the same as class_addMethod, for example:</w:t>
      </w:r>
    </w:p>
    <w:p w14:paraId="3182B80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We will get “error: cannot find interface declaration for ‘SpringBoard’”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@end</w:t>
      </w:r>
    </w:p>
    <w:p w14:paraId="292BF67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we’ll still get the following error:</w:t>
      </w:r>
    </w:p>
    <w:p w14:paraId="169BB39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there’s “symbol(s) not found”, most of you may think, if this is because I forget to import any framework? But, SpringBoard is a class of SpringBoard.app rather than a framework, how do we import an executable? I bet you know %new’s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Other Logos preprocessor directives including %subclass and %config are seldom used, at least I myself have never used them before. Nonetheless, if you’re interested in them, you can refer to http://iphonedevwiki.net/index.php/Logos, or go to </w:t>
      </w:r>
      <w:hyperlink r:id="rId74"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iOSREProject's control file are shown as follows:</w:t>
      </w:r>
    </w:p>
    <w:p w14:paraId="7CC6EDE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77777777" w:rsidR="00B825E0" w:rsidRPr="00274838" w:rsidRDefault="00B825E0" w:rsidP="00E5493E">
      <w:pPr>
        <w:pStyle w:val="listbulletfirst"/>
        <w:numPr>
          <w:ilvl w:val="0"/>
          <w:numId w:val="51"/>
        </w:numPr>
        <w:jc w:val="left"/>
      </w:pPr>
      <w:r w:rsidRPr="00274838">
        <w:t>Section field is used to describe the program type of the deb package, don't change it.</w:t>
      </w:r>
    </w:p>
    <w:p w14:paraId="6B643035"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75"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It’s worth mentioning that Theos will further edit control file when packaging:</w:t>
      </w:r>
    </w:p>
    <w:p w14:paraId="7D9A583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don't change it.</w:t>
      </w:r>
    </w:p>
    <w:p w14:paraId="4AF6B81B"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6">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iOSREProject.plist consists of a “Root” dictionary, which has a key named "Filter", as shown in figure 3-6:</w:t>
      </w:r>
    </w:p>
    <w:p w14:paraId="7329304F" w14:textId="77777777" w:rsidR="00B825E0" w:rsidRDefault="00B825E0" w:rsidP="00B825E0">
      <w:pPr>
        <w:pStyle w:val="A"/>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7">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There’s a series of arrays under “Filter”, which can be categorized into 3 types.</w:t>
      </w:r>
    </w:p>
    <w:p w14:paraId="0F238BEC" w14:textId="77777777" w:rsidR="00B825E0" w:rsidRPr="00274838" w:rsidRDefault="00B825E0" w:rsidP="00E5493E">
      <w:pPr>
        <w:pStyle w:val="listbulletfirst"/>
        <w:numPr>
          <w:ilvl w:val="0"/>
          <w:numId w:val="51"/>
        </w:numPr>
        <w:jc w:val="left"/>
      </w:pPr>
      <w:r w:rsidRPr="00274838">
        <w:t xml:space="preserve"> “Bundles” specifies several bundles as the tweak's targets, as shown in figure 3-7.</w:t>
      </w:r>
    </w:p>
    <w:p w14:paraId="61BB832C" w14:textId="77777777" w:rsidR="00B825E0" w:rsidRDefault="00B825E0" w:rsidP="00B825E0">
      <w:pPr>
        <w:pStyle w:val="A"/>
        <w:ind w:firstLine="0"/>
        <w:jc w:val="center"/>
        <w:rPr>
          <w:rFonts w:hint="default"/>
        </w:rPr>
      </w:pPr>
      <w:r>
        <w:rPr>
          <w:noProof/>
          <w:lang w:eastAsia="en-US"/>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8">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7777777" w:rsidR="00B825E0" w:rsidRPr="00274838" w:rsidRDefault="00B825E0" w:rsidP="00E5493E">
      <w:pPr>
        <w:pStyle w:val="listbulletfirst"/>
        <w:numPr>
          <w:ilvl w:val="0"/>
          <w:numId w:val="51"/>
        </w:numPr>
        <w:jc w:val="left"/>
      </w:pPr>
      <w:r w:rsidRPr="00274838">
        <w:t xml:space="preserve"> “Classes” specifies several classes as the tweak's targets, as shown in figure 3-8. </w:t>
      </w:r>
    </w:p>
    <w:p w14:paraId="11EB4274" w14:textId="77777777" w:rsidR="00B825E0" w:rsidRDefault="00B825E0" w:rsidP="00B825E0">
      <w:pPr>
        <w:pStyle w:val="A"/>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79">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77777777" w:rsidR="00B825E0" w:rsidRPr="00274838" w:rsidRDefault="00B825E0" w:rsidP="00E5493E">
      <w:pPr>
        <w:pStyle w:val="listbulletfirst"/>
        <w:numPr>
          <w:ilvl w:val="0"/>
          <w:numId w:val="51"/>
        </w:numPr>
        <w:jc w:val="left"/>
      </w:pPr>
      <w:r w:rsidRPr="00274838">
        <w:t xml:space="preserve"> “Executables” specifies several executables as the tweak's targets, as shown in figure 3-9. </w:t>
      </w:r>
    </w:p>
    <w:p w14:paraId="0CB6188C" w14:textId="77777777" w:rsidR="00B825E0" w:rsidRDefault="00B825E0" w:rsidP="00B825E0">
      <w:pPr>
        <w:pStyle w:val="A"/>
        <w:ind w:left="480" w:firstLine="0"/>
        <w:rPr>
          <w:rFonts w:hint="default"/>
        </w:rPr>
      </w:pPr>
    </w:p>
    <w:p w14:paraId="40D87459"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0">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1">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there’re different kinds of arrays in “Filter”, we have to add an extra “Mode : Any”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We’ve installed Theos, created our first tweak project via NIC, and gone over all project files. In the end, we must compile the tweak and install it on iOS to start experiencing “safe mode”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“make” command is used to compile Theos project. Just run “make” under our Theos project directory:</w:t>
      </w:r>
    </w:p>
    <w:p w14:paraId="29D4AB4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From the output, we know Theos has finished preprocessing, compiling, linking, stripping and signing. After that, an “obj” folder appears in the current folder.</w:t>
      </w:r>
    </w:p>
    <w:p w14:paraId="58FFD2C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-rw-r--r--  1 snakeninny  staff  33192 Dec  3 11:28 Tweak.xm.b1748661.o</w:t>
      </w:r>
    </w:p>
    <w:p w14:paraId="3992B7D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Theos uses "make package" command to pack Theos projects. In fact, “make package” executes “make” and “dpkb-deb” in sequence to finish its job.</w:t>
      </w:r>
    </w:p>
    <w:p w14:paraId="7AF9991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“make package” has created a “com.iosre.iosreproject_0.0.1-7_iphoneos-arm.deb” file, which is ready to be published.</w:t>
      </w:r>
    </w:p>
    <w:p w14:paraId="58E5FFE3"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another important function of “make package” command. After executing this command, besides “obj” folder, another “_” folder is also created as shown below.</w:t>
      </w:r>
    </w:p>
    <w:p w14:paraId="0A9696D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What’s this folder for? Open it, we can see 2 subfolders in it, namely “DEBIAN” and “Library”:</w:t>
      </w:r>
    </w:p>
    <w:p w14:paraId="636157A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only an edited control file in “DEBIAN”.</w:t>
      </w:r>
    </w:p>
    <w:p w14:paraId="7AAF3F1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structure of “Library” directory is shown in figure 3-11:</w:t>
      </w:r>
    </w:p>
    <w:p w14:paraId="30ECAC90"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2">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
        <w:keepNext/>
        <w:ind w:firstLine="0"/>
        <w:jc w:val="center"/>
        <w:rPr>
          <w:rFonts w:hint="default"/>
        </w:rPr>
      </w:pPr>
      <w:r>
        <w:rPr>
          <w:noProof/>
          <w:lang w:eastAsia="en-US"/>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“DEBIAN” which contains debian information, and “Library” which contains the actual files. In fact, we can also create a “layout” folder under the current project directory before packaging and installing the </w:t>
      </w:r>
      <w:r w:rsidRPr="00274838">
        <w:rPr>
          <w:rFonts w:ascii="Dante MT Std" w:eastAsiaTheme="minorEastAsia" w:hAnsi="Dante MT Std" w:cs="Arial" w:hint="default"/>
          <w:color w:val="auto"/>
          <w:kern w:val="0"/>
          <w:sz w:val="26"/>
          <w:szCs w:val="26"/>
          <w:bdr w:val="none" w:sz="0" w:space="0" w:color="auto"/>
          <w:lang w:eastAsia="ar-SA"/>
        </w:rPr>
        <w:lastRenderedPageBreak/>
        <w:t>project on iOS. In this way, all files in “layout” will be extracted to the same positions of iOS filesystem (“layout” mentioned here acts as root directory, i.e. “/” on iOS), enhancing the functionality of deb packages lot. Let’s take an example to see the magic of “layout”.</w:t>
      </w:r>
    </w:p>
    <w:p w14:paraId="272E4B6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Go back to iOSREProject, input “make clean” and “rm *.deb” in Terminal to restore the project to the original state:</w:t>
      </w:r>
    </w:p>
    <w:p w14:paraId="360F695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create a new “layout” folder:</w:t>
      </w:r>
    </w:p>
    <w:p w14:paraId="6C52F54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put some random empty files under “layout”:</w:t>
      </w:r>
    </w:p>
    <w:p w14:paraId="2730A32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 last, run “make package” to pack, then copy the deb package to iOS, and install it via iFile. Now you can inspect files of iOSREProject in Cydia, as shown in figure 3-13.</w:t>
      </w:r>
    </w:p>
    <w:p w14:paraId="22432B3D"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“DEBIAN” are extracted to the same positions of iOS filesystem, all necessary subfolders are also created automatically. There are still many things about deb package we didn’t mention, please refer to </w:t>
      </w:r>
      <w:hyperlink r:id="rId85"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let’s take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0"/>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installed on jailbroken iOS. If you have no idea about what we were talking, go through the “OpenSSH” section in chapter 4 quickly to get some help. Let’s see how to install through command line now.</w:t>
      </w:r>
    </w:p>
    <w:p w14:paraId="1D9CF71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enter “make package install” to compile, package and install in one click:</w:t>
      </w:r>
    </w:p>
    <w:p w14:paraId="479B676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it’s inconvenient. Fortunately, we can skip the input of password over and over by configuring the authorized_keys on iOS, as follows:</w:t>
      </w:r>
    </w:p>
    <w:p w14:paraId="03DC1313" w14:textId="77777777" w:rsidR="00B825E0" w:rsidRPr="00274838" w:rsidRDefault="00B825E0" w:rsidP="00E5493E">
      <w:pPr>
        <w:pStyle w:val="listbulletfirst"/>
        <w:numPr>
          <w:ilvl w:val="0"/>
          <w:numId w:val="52"/>
        </w:numPr>
        <w:jc w:val="left"/>
      </w:pPr>
      <w:r w:rsidRPr="00274838">
        <w:t>Remove the entry of iOSIP in “/Users/snakeninny/.ssh/known_hosts”.</w:t>
      </w:r>
    </w:p>
    <w:p w14:paraId="2CD482AA"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Assume that your iOS IP address is iOSIP. Edit “/Users/snakeninny/.ssh/known_hosts”, and locate the entry of iOSIP:</w:t>
      </w:r>
    </w:p>
    <w:p w14:paraId="6FA5878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ssh into iOS again to see if any passwords are required. Now, “make package install” becomes “one time configuration, one click installation”, yay!</w:t>
      </w:r>
    </w:p>
    <w:p w14:paraId="5DC152ED" w14:textId="77777777" w:rsidR="00B825E0" w:rsidRPr="00274838" w:rsidRDefault="00B825E0" w:rsidP="00E5493E">
      <w:pPr>
        <w:pStyle w:val="listbulletfirst"/>
        <w:numPr>
          <w:ilvl w:val="0"/>
          <w:numId w:val="52"/>
        </w:numPr>
        <w:jc w:val="left"/>
      </w:pPr>
      <w:r w:rsidRPr="00274838">
        <w:t>Clean</w:t>
      </w:r>
    </w:p>
    <w:p w14:paraId="5C97387F"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“make clean” to clean our project. It indeed excutes “rm -rf ./obj” and “rm -rf "/Users/snakeninny/Code/iosre/_"” in turn, thereby removes folders generated by “make” and “make package”. </w:t>
      </w:r>
      <w:bookmarkStart w:id="65" w:name="OLE_LINK9"/>
      <w:r w:rsidRPr="00274838">
        <w:rPr>
          <w:rFonts w:ascii="Dante MT Std" w:eastAsiaTheme="minorEastAsia" w:hAnsi="Dante MT Std" w:cs="Arial" w:hint="default"/>
          <w:color w:val="auto"/>
          <w:kern w:val="0"/>
          <w:sz w:val="26"/>
          <w:szCs w:val="26"/>
          <w:bdr w:val="none" w:sz="0" w:space="0" w:color="auto"/>
          <w:lang w:eastAsia="ar-SA"/>
        </w:rPr>
        <w:t>Of course, you can further use “rm *.deb” to remove all deb packages generated by “make package”.</w:t>
      </w:r>
      <w:bookmarkEnd w:id="65"/>
    </w:p>
    <w:p w14:paraId="305F3748" w14:textId="6B4FE670" w:rsidR="00B825E0" w:rsidRPr="00274838" w:rsidRDefault="00B825E0" w:rsidP="00E5493E">
      <w:pPr>
        <w:pStyle w:val="Heading3"/>
        <w:numPr>
          <w:ilvl w:val="0"/>
          <w:numId w:val="45"/>
        </w:numPr>
        <w:rPr>
          <w:rStyle w:val="a0"/>
        </w:rPr>
      </w:pPr>
      <w:r w:rsidRPr="00274838">
        <w:rPr>
          <w:rStyle w:val="a0"/>
        </w:rPr>
        <w:t>An example tweak</w:t>
      </w:r>
    </w:p>
    <w:p w14:paraId="4FD88226"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are covered, it is way enough for beginners. I have already talked so much about </w:t>
      </w:r>
      <w:r w:rsidRPr="00274838">
        <w:rPr>
          <w:rFonts w:ascii="Dante MT Std" w:eastAsiaTheme="minorEastAsia" w:hAnsi="Dante MT Std" w:cs="Arial" w:hint="default"/>
          <w:color w:val="auto"/>
          <w:kern w:val="0"/>
          <w:sz w:val="26"/>
          <w:szCs w:val="26"/>
          <w:bdr w:val="none" w:sz="0" w:space="0" w:color="auto"/>
          <w:lang w:eastAsia="ar-SA"/>
        </w:rPr>
        <w:lastRenderedPageBreak/>
        <w:t>Theos without writing a single line of code, but we’re not done yet.</w:t>
      </w:r>
    </w:p>
    <w:p w14:paraId="4005C01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we’ve introduced. After installing this tweak, a UIAlertView will popup after each respring.</w:t>
      </w:r>
    </w:p>
    <w:p w14:paraId="37A7662F" w14:textId="77777777" w:rsidR="00B825E0" w:rsidRPr="00274838" w:rsidRDefault="00B825E0" w:rsidP="00E5493E">
      <w:pPr>
        <w:pStyle w:val="Heading4"/>
        <w:numPr>
          <w:ilvl w:val="3"/>
          <w:numId w:val="53"/>
        </w:numPr>
      </w:pPr>
      <w:r w:rsidRPr="00274838">
        <w:t>Create tweak project “iOSREGreetings” using Theos</w:t>
      </w:r>
    </w:p>
    <w:p w14:paraId="2C07F084"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6"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Heading4"/>
        <w:numPr>
          <w:ilvl w:val="3"/>
          <w:numId w:val="53"/>
        </w:numPr>
      </w:pPr>
      <w:r w:rsidRPr="00274838">
        <w:lastRenderedPageBreak/>
        <w:t>Edit Makefile and control</w:t>
      </w:r>
    </w:p>
    <w:p w14:paraId="0492EABD"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you’re OK with this section so far, please enter “make package install” in Terminal. When the lock screen shows, you will see the magic as shown in figure 3-14:</w:t>
      </w:r>
    </w:p>
    <w:p w14:paraId="4A75F972"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it’s showtime of these auxiliary analysis tools.</w:t>
      </w:r>
    </w:p>
    <w:p w14:paraId="2421E568" w14:textId="59ABEB40" w:rsidR="00B825E0" w:rsidRDefault="00B825E0" w:rsidP="00E5493E">
      <w:pPr>
        <w:pStyle w:val="Heading2"/>
        <w:numPr>
          <w:ilvl w:val="1"/>
          <w:numId w:val="44"/>
        </w:numPr>
      </w:pPr>
      <w:r>
        <w:lastRenderedPageBreak/>
        <w:t>Reveal</w:t>
      </w:r>
    </w:p>
    <w:p w14:paraId="436A8B57"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8">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Reveal, as shown in figure 3-15, is a UI analysis tool by ITTY BITTY, enabling us to see the view hierarchy of an App intuitively. The official purpose of Reveal is to “See your application's view hierarchy at runtime with advanced 2D and 3D visualisations”, but as reverse engineers, seeing our own Apps’ view hierarchies is obviously not enough, we should be able to see other Apps' view hierarchies. Figure 3-16 shows the effect of seeing AppStore’s view hierarchy using Reveal.</w:t>
      </w:r>
    </w:p>
    <w:p w14:paraId="23229D1F" w14:textId="77777777" w:rsidR="00B825E0" w:rsidRDefault="00B825E0" w:rsidP="00B825E0">
      <w:pPr>
        <w:pStyle w:val="A"/>
        <w:keepNext/>
        <w:ind w:firstLine="0"/>
        <w:jc w:val="center"/>
        <w:rPr>
          <w:rFonts w:hint="default"/>
        </w:rPr>
      </w:pPr>
      <w:r>
        <w:rPr>
          <w:noProof/>
          <w:lang w:eastAsia="en-US"/>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89">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77777777" w:rsidR="00B825E0" w:rsidRPr="00274838"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other’s Apps, we need to </w:t>
      </w:r>
      <w:r w:rsidRPr="00274838">
        <w:rPr>
          <w:rFonts w:ascii="Dante MT Std" w:eastAsiaTheme="minorEastAsia" w:hAnsi="Dante MT Std" w:cs="Arial" w:hint="default"/>
          <w:color w:val="auto"/>
          <w:kern w:val="0"/>
          <w:sz w:val="26"/>
          <w:szCs w:val="26"/>
          <w:bdr w:val="none" w:sz="0" w:space="0" w:color="auto"/>
          <w:lang w:eastAsia="ar-SA"/>
        </w:rPr>
        <w:lastRenderedPageBreak/>
        <w:t>make some configurations in Reveal.</w:t>
      </w:r>
    </w:p>
    <w:p w14:paraId="7F53BBE8" w14:textId="77777777" w:rsidR="00B825E0" w:rsidRPr="00203B82" w:rsidRDefault="00B825E0" w:rsidP="00E5493E">
      <w:pPr>
        <w:pStyle w:val="Heading4"/>
        <w:numPr>
          <w:ilvl w:val="3"/>
          <w:numId w:val="54"/>
        </w:numPr>
      </w:pPr>
      <w:r w:rsidRPr="00203B82">
        <w:t>Install Reveal Loader</w:t>
      </w:r>
    </w:p>
    <w:p w14:paraId="4A5CAC4A"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
        <w:keepNext/>
        <w:ind w:firstLine="0"/>
        <w:jc w:val="center"/>
        <w:rPr>
          <w:rFonts w:hint="default"/>
        </w:rPr>
      </w:pPr>
      <w:r>
        <w:rPr>
          <w:noProof/>
          <w:lang w:eastAsia="en-US"/>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0">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you’d better check whether there is a “RHRevealLoader” folder under the iOS directory “/Library/”.</w:t>
      </w:r>
    </w:p>
    <w:p w14:paraId="76B547B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open Reveal, click “Help” menu, choose “Show Reveal Library in Finder”, as shown in figure 3-18.</w:t>
      </w:r>
    </w:p>
    <w:p w14:paraId="208420A9"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1">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2">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“Reveal”, as shown in figure 3-20. </w:t>
      </w:r>
    </w:p>
    <w:p w14:paraId="01E4953D"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3">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“Reveal”, some declaration appears as shown in figure 3-21.</w:t>
      </w:r>
    </w:p>
    <w:p w14:paraId="6DF6124A"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“Enabled Applications” to enter the configuration view. Turn on the switch of the App you want to analyze. Here we’ve turned on AppStore and Calculator’s switches, as shown in figure 3-22.</w:t>
      </w:r>
    </w:p>
    <w:p w14:paraId="797A2063" w14:textId="77777777" w:rsidR="00B825E0" w:rsidRDefault="00B825E0" w:rsidP="00B825E0">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That’s it. The configuration of Reveal Loader is simple and straightforward, isn’t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Everything is ready, now it’s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
        <w:ind w:firstLine="0"/>
        <w:jc w:val="center"/>
        <w:rPr>
          <w:rFonts w:hint="default"/>
        </w:rPr>
      </w:pPr>
      <w:r>
        <w:rPr>
          <w:noProof/>
          <w:lang w:eastAsia="en-US"/>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6">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 inner implementations under the hood are our final goals. From part 3 of this book, we will use recursiveDescription function, which is the “command line”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r>
        <w:t>IDA</w:t>
      </w:r>
    </w:p>
    <w:p w14:paraId="60C95A76" w14:textId="77777777" w:rsidR="00B825E0" w:rsidRPr="00203B82" w:rsidRDefault="00B825E0" w:rsidP="00E5493E">
      <w:pPr>
        <w:pStyle w:val="Heading3"/>
        <w:numPr>
          <w:ilvl w:val="0"/>
          <w:numId w:val="55"/>
        </w:numPr>
        <w:rPr>
          <w:rStyle w:val="a0"/>
        </w:rPr>
      </w:pPr>
      <w:r w:rsidRPr="00203B82">
        <w:rPr>
          <w:rStyle w:val="a0"/>
        </w:rPr>
        <w:t>Introduction to IDA</w:t>
      </w:r>
    </w:p>
    <w:p w14:paraId="27A055D5"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7">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98"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Heading3"/>
        <w:numPr>
          <w:ilvl w:val="0"/>
          <w:numId w:val="55"/>
        </w:numPr>
        <w:rPr>
          <w:rStyle w:val="a0"/>
        </w:rPr>
      </w:pPr>
      <w:r w:rsidRPr="00203B82">
        <w:rPr>
          <w:rStyle w:val="a0"/>
        </w:rPr>
        <w:t>Use IDA</w:t>
      </w:r>
    </w:p>
    <w:p w14:paraId="018C8BD7"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IDA will shortly display an “About” window after launch, as shown in figure 3-25.</w:t>
      </w:r>
    </w:p>
    <w:p w14:paraId="07DD5F7F" w14:textId="77777777" w:rsidR="00B825E0" w:rsidRDefault="00B825E0" w:rsidP="00B825E0">
      <w:pPr>
        <w:pStyle w:val="A"/>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99">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You can click “OK” or wait for a few seconds to close the window, after that you will see the main screen of IDA, as shown in figure 3-26.</w:t>
      </w:r>
    </w:p>
    <w:p w14:paraId="672E96AF"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0">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don’t have to search for “Open File” in the menu and locate the file to be disassembled folder by folder, but just drag the target file to the gray zone with the placeholder “Drag a file here to disassemble it”. After opening the file, there is still something to be configured, as shown in figure 3-27.</w:t>
      </w:r>
    </w:p>
    <w:p w14:paraId="058CB52F"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1">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There’s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2"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we’ll solve the problem together.</w:t>
      </w:r>
    </w:p>
    <w:p w14:paraId="1141AF1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I’ve chosen ARMv7S, then click “OK”. Several windows will popup, just click “YES” or “OK” to close them, as shown in figure 3-28 and 3-29.</w:t>
      </w:r>
    </w:p>
    <w:p w14:paraId="1FE5CA99"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3">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4">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Since we cannot save our configurations in the evaluation version of IDA, checking the box “Don’t display this message again” doesn’t work at all, it will still show in the next launch.</w:t>
      </w:r>
    </w:p>
    <w:p w14:paraId="1086BA1E"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After clicking all the “OK” and “YES” buttons, the dazzling main screen shows up as in figure 3-30.</w:t>
      </w:r>
    </w:p>
    <w:p w14:paraId="1B9EC20E"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5">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entering the screen in figure 3-30, you will see the progress bar at the top loading, the output window at the bottom printing the analysis progress. When the main color of the progress bar changes to blue, and the output window shows the message “The initial autoanalysis has been finished”, it indicates the initial analysis is completed.</w:t>
      </w:r>
    </w:p>
    <w:p w14:paraId="5E945B30"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Now that there are two major windows, on the left is “Functions window” as shown in figure 3-31, on the right is “Main window” as shown in figure 3-32. Now, let’s take a look at them one by one.</w:t>
      </w:r>
    </w:p>
    <w:p w14:paraId="1C6C27C8"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6">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7">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jc w:val="left"/>
      </w:pPr>
      <w:r w:rsidRPr="00203B82">
        <w:t>Functions window</w:t>
      </w:r>
    </w:p>
    <w:p w14:paraId="6592066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we’re referring them to functions hereafter), double click one function name, the main window will show its implementation. When click “Search” menu of Function Window, a submenu will show up as figure 3-33.</w:t>
      </w:r>
    </w:p>
    <w:p w14:paraId="2E0BFF4C"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8">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Choose “Search…”, then type in what you want to search as shown in figure 3-34, to search for your specified string in all function names. When the string appears in several function names, you can click “Search again” to go through all of them. Of course, all above operations can be done by shortcuts.</w:t>
      </w:r>
    </w:p>
    <w:p w14:paraId="3CBB8B43" w14:textId="77777777" w:rsidR="00B825E0" w:rsidRDefault="00B825E0" w:rsidP="00B825E0">
      <w:pPr>
        <w:pStyle w:val="A"/>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09">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it’s easy to learn and read for beginners; the names of subroutines are just combinations of “sub_” and addresses, they don’t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lastRenderedPageBreak/>
        <w:t>Most iOS developers who have never used IDA before are shocked by the “delirious” 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0">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1">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2">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3">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4">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“Jump to xref to operand…” with the shortcut X (meaning “cross”), click this option, all information explicitly cross referenced to this symbol will be displayed as shown in figure 3-40. </w:t>
      </w:r>
    </w:p>
    <w:p w14:paraId="31898192" w14:textId="77777777" w:rsidR="00B825E0" w:rsidRDefault="00B825E0" w:rsidP="00B825E0">
      <w:pPr>
        <w:pStyle w:val="A"/>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5">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“Xrefs graph to…”. However, if this symbol is cross-referenced too much, </w:t>
      </w:r>
      <w:r w:rsidRPr="00203B82">
        <w:rPr>
          <w:rFonts w:ascii="Dante MT Std" w:eastAsiaTheme="minorEastAsia" w:hAnsi="Dante MT Std" w:cs="Arial" w:hint="default"/>
          <w:color w:val="auto"/>
          <w:kern w:val="0"/>
          <w:sz w:val="26"/>
          <w:szCs w:val="26"/>
          <w:bdr w:val="none" w:sz="0" w:space="0" w:color="auto"/>
          <w:lang w:eastAsia="ar-SA"/>
        </w:rPr>
        <w:lastRenderedPageBreak/>
        <w:t>the graph view becomes a mess, just like figure 3-41 shows.</w:t>
      </w:r>
    </w:p>
    <w:p w14:paraId="17C4B53C" w14:textId="77777777" w:rsidR="00B825E0" w:rsidRDefault="00B825E0" w:rsidP="00B825E0">
      <w:pPr>
        <w:pStyle w:val="A"/>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6">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Relatively, if we choose “Xrefs graph from...” , it will show all symbols cross referenced by the symbol you choose, as shown in figure 3-42.</w:t>
      </w:r>
    </w:p>
    <w:p w14:paraId="6484570A" w14:textId="77777777" w:rsidR="00B825E0" w:rsidRDefault="00B825E0" w:rsidP="00B825E0">
      <w:pPr>
        <w:pStyle w:val="A"/>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7">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8">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most cases, when we discover an interesting symbol, we want to find every related clue. One clumsy but effective way is to select main window and click “Search” on the menu bar. A submenu is shown like figure 3-44.</w:t>
      </w:r>
    </w:p>
    <w:p w14:paraId="4605C1A8" w14:textId="77777777" w:rsidR="00B825E0" w:rsidRDefault="00B825E0" w:rsidP="00B825E0">
      <w:pPr>
        <w:pStyle w:val="A"/>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19">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Choose “text…”, a window will popup, as shown in figure 3-45.</w:t>
      </w:r>
    </w:p>
    <w:p w14:paraId="7BC16471"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0">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There’re other searching options available, you can check them out according to your situations. Then check “Find all occurences” and click “OK”. IDA will search the whole binary and show all the matching strings.</w:t>
      </w:r>
    </w:p>
    <w:p w14:paraId="67301729"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I’ve only introduced some common ones, proficiency in them ensures deeper research. Graph view is simple and clear, it’s easy to see the logic between different subroutines. As newbies, we mostly use graph view. When using LLDB for debugging, we’ll switch to text view to get the address of a symbol listed on the left side, as shown in figure 3-46.</w:t>
      </w:r>
    </w:p>
    <w:p w14:paraId="3AF55C95" w14:textId="77777777" w:rsidR="00B825E0" w:rsidRDefault="00B825E0" w:rsidP="00B825E0">
      <w:pPr>
        <w:pStyle w:val="A"/>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1">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2"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Heading3"/>
        <w:numPr>
          <w:ilvl w:val="0"/>
          <w:numId w:val="55"/>
        </w:numPr>
        <w:rPr>
          <w:rStyle w:val="a0"/>
        </w:rPr>
      </w:pPr>
      <w:r w:rsidRPr="00203B82">
        <w:rPr>
          <w:rStyle w:val="a0"/>
        </w:rPr>
        <w:lastRenderedPageBreak/>
        <w:t>An analysis example of IDA</w:t>
      </w:r>
    </w:p>
    <w:p w14:paraId="2B200D14"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Having introduced so many features of IDA, now I will use a simple example to show the real power of IDA. Jailbreak users know, Cydia will suggest us “Restart SpringBoard” when a tweak finishes installation. How does Cydia perform a respring? Please go through section 3.5 quickly and copy “/System/Library/CoreServices/SpringBoard.app/SpringBoard” from iOS to OSX using iFunBox, then open it with IDA. When the initial analysis is finished, search “relaunchSpringBoard” in function window, double click it to jump to its function body, as shown in figure 3-47.</w:t>
      </w:r>
    </w:p>
    <w:p w14:paraId="07A27064" w14:textId="77777777" w:rsidR="00B825E0" w:rsidRDefault="00B825E0" w:rsidP="00B825E0">
      <w:pPr>
        <w:pStyle w:val="A"/>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3">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As we can see in figure 3-47, this method’s implementation is simple and clear. According the execution flow from top to bottom, firstly it calls </w:t>
      </w:r>
      <w:r w:rsidRPr="00203B82">
        <w:rPr>
          <w:rFonts w:ascii="Dante MT Std" w:eastAsiaTheme="minorEastAsia" w:hAnsi="Dante MT Std" w:cs="Arial" w:hint="default"/>
          <w:color w:val="auto"/>
          <w:kern w:val="0"/>
          <w:sz w:val="26"/>
          <w:szCs w:val="26"/>
          <w:bdr w:val="none" w:sz="0" w:space="0" w:color="auto"/>
          <w:lang w:eastAsia="ar-SA"/>
        </w:rPr>
        <w:lastRenderedPageBreak/>
        <w:t>beginIgnoringInteractionEvents to ignore 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4">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3-48, “log” appears a lot: First “initialize”, then check whether something is “enabled”, at last “log”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“relaunchSpringBoard” and continue our analysis.</w:t>
      </w:r>
    </w:p>
    <w:p w14:paraId="1642C7A8"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5">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
        <w:keepNext/>
        <w:ind w:firstLine="0"/>
        <w:jc w:val="center"/>
        <w:rPr>
          <w:rFonts w:hint="default"/>
        </w:rPr>
      </w:pPr>
      <w:r>
        <w:rPr>
          <w:noProof/>
          <w:lang w:eastAsia="en-US"/>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6">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what’s different is that sub_350C4 additionally does something else, as shown in figure 3-51.</w:t>
      </w:r>
    </w:p>
    <w:p w14:paraId="48EDD3AF"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7">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Now that we know little about assembly language, but from the literal meaning of these keywords, it can be concluded that the function of this subroutine is to generate an event named “TerminateApplicationGroup”, specify sub_351F8 to be the handler of it, and then append this event to a queue for sequential execution, thus close all Apps by this way. This makes sense: Before a mall closes, we need to close all its shops; before respring, we need to close all Apps. Let’s go to sub_351F8 to see its implementation, as shown in figure 3-52.</w:t>
      </w:r>
    </w:p>
    <w:p w14:paraId="155555ED"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8">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we’ve finished this reverse engineering task from scratch, right? However, we should not take much credit, kudos to IDA! In most cases, IDA plays the same role to the above example; you only need to be patient reading every line of code, it won’t be long before you feel the beauty of reverse engineering.</w:t>
      </w:r>
    </w:p>
    <w:p w14:paraId="327A873A"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r w:rsidRPr="00203B82">
        <w:lastRenderedPageBreak/>
        <w:t>iFunBox</w:t>
      </w:r>
    </w:p>
    <w:p w14:paraId="76693149" w14:textId="77777777" w:rsidR="00B825E0" w:rsidRDefault="00B825E0" w:rsidP="00B825E0">
      <w:pPr>
        <w:pStyle w:val="A"/>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29">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77777777" w:rsidR="00B825E0" w:rsidRPr="00203B82"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iFunBox (as shown in figure 3-53) is an evergreen iOS file management tool on Windows/OSX. In this book, we mainly make use of its file transfer feature. One thing to mention is that we must install “Apple File Conduit 2” (or AFC2 in short, as shown in figure 3-54) on iOS to browse the entire iOS file system, which is the prerequisite of the following operations in this book.</w:t>
      </w:r>
    </w:p>
    <w:p w14:paraId="726FAE3C" w14:textId="77777777" w:rsidR="00B825E0" w:rsidRDefault="00B825E0" w:rsidP="00B825E0">
      <w:pPr>
        <w:pStyle w:val="A"/>
        <w:keepNext/>
        <w:ind w:firstLine="0"/>
        <w:jc w:val="center"/>
        <w:rPr>
          <w:rFonts w:hint="default"/>
        </w:rPr>
      </w:pPr>
      <w:r>
        <w:rPr>
          <w:noProof/>
          <w:lang w:eastAsia="en-US"/>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r w:rsidRPr="00171154">
        <w:t>dyld_decache</w:t>
      </w:r>
    </w:p>
    <w:p w14:paraId="52BE123D"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0CE890C"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“/System/Library/Caches/com.apple.dyld/ dyld_shared_cache_armx”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DHowett’s blog at </w:t>
      </w:r>
      <w:hyperlink r:id="rId131"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“/System/Library/Caches/com.apple.dyld/dyld_shared_cache_armx” from iOS to OSX, then download dyld_decache from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chmod +x /path/to/dyld_decache\[v0.1c\]</w:t>
      </w:r>
    </w:p>
    <w:p w14:paraId="5AA24683"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All the binaries are extracted into “/where/to/store/decached/binaries/”.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r w:rsidRPr="00171154">
        <w:t>Conclusion</w:t>
      </w:r>
    </w:p>
    <w:p w14:paraId="256A3377" w14:textId="77777777" w:rsidR="00B825E0" w:rsidRPr="00171154" w:rsidRDefault="00B825E0" w:rsidP="00B825E0">
      <w:pPr>
        <w:pStyle w:val="A"/>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076A32" w:rsidRPr="0087277C" w:rsidRDefault="00076A32" w:rsidP="00076A32">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076A32" w:rsidRPr="00215486" w:rsidRDefault="00076A32"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" filled="f" stroked="f">
                <v:textbox>
                  <w:txbxContent>
                    <w:p w14:paraId="39EE35DD" w14:textId="69EE7E46" w:rsidR="00076A32" w:rsidRPr="0087277C" w:rsidRDefault="00076A32" w:rsidP="00076A32">
                      <w:pPr>
                        <w:pStyle w:val="Footer"/>
                        <w:pBdr>
                          <w:top w:val="none" w:sz="0" w:space="0" w:color="auto"/>
                        </w:pBdr>
                        <w:spacing w:line="240" w:lineRule="auto"/>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076A32" w:rsidRPr="00215486" w:rsidRDefault="00076A32" w:rsidP="00076A32"/>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7777777" w:rsidR="007D5F66" w:rsidRPr="007D5F66" w:rsidRDefault="007D5F66" w:rsidP="007D5F66">
      <w:pPr>
        <w:pStyle w:val="A"/>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7D5F66">
      <w:pPr>
        <w:pStyle w:val="Heading2"/>
        <w:numPr>
          <w:ilvl w:val="1"/>
          <w:numId w:val="44"/>
        </w:numPr>
      </w:pPr>
      <w:r>
        <w:t>Cydia</w:t>
      </w:r>
      <w:bookmarkStart w:id="66" w:name="_GoBack"/>
      <w:bookmarkEnd w:id="66"/>
      <w:r>
        <w:t>Substrate</w:t>
      </w:r>
    </w:p>
    <w:p w14:paraId="1BCE7B45" w14:textId="77777777" w:rsidR="007D5F66" w:rsidRDefault="007D5F66" w:rsidP="007D5F66">
      <w:pPr>
        <w:keepNext/>
        <w:jc w:val="center"/>
      </w:pPr>
      <w:r>
        <w:rPr>
          <w:noProof/>
          <w:lang w:eastAsia="en-US"/>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3">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Default="007D5F66" w:rsidP="007D5F66">
      <w:pPr>
        <w:pStyle w:val="Caption"/>
        <w:ind w:firstLine="0"/>
        <w:jc w:val="center"/>
      </w:pPr>
      <w:r>
        <w:rPr>
          <w:rFonts w:ascii="Trebuchet MS"/>
        </w:rPr>
        <w:t>Figure 4- 1 Logo of CydiaSubstrate</w:t>
      </w:r>
    </w:p>
    <w:p w14:paraId="6A232D12" w14:textId="77777777" w:rsidR="007D5F66" w:rsidRDefault="007D5F66" w:rsidP="007D5F66">
      <w:pPr>
        <w:rPr>
          <w:rFonts w:ascii="Times New Roman" w:eastAsia="Times New Roman" w:hAnsi="Times New Roman" w:cs="Times New Roman"/>
        </w:rPr>
      </w:pPr>
      <w:r>
        <w:rPr>
          <w:rFonts w:ascii="Times New Roman"/>
        </w:rPr>
        <w:t>CydiaSubstrate (as shown in figure 4-1) is the infrastructure of most tweaks. It consists of MobileHooker, MobileLoader and Safe mode.</w:t>
      </w:r>
    </w:p>
    <w:p w14:paraId="6284F017" w14:textId="77777777" w:rsidR="007D5F66" w:rsidRDefault="007D5F66" w:rsidP="007D5F66">
      <w:pPr>
        <w:pStyle w:val="Heading3"/>
      </w:pPr>
      <w:r>
        <w:t>4.1.1 MobileHooker</w:t>
      </w:r>
    </w:p>
    <w:p w14:paraId="20FB996B" w14:textId="77777777" w:rsidR="007D5F66" w:rsidRDefault="007D5F66" w:rsidP="007D5F66">
      <w:pPr>
        <w:rPr>
          <w:rFonts w:ascii="Times New Roman" w:eastAsia="Times New Roman" w:hAnsi="Times New Roman" w:cs="Times New Roman"/>
        </w:rPr>
      </w:pPr>
      <w:r>
        <w:rPr>
          <w:rFonts w:ascii="Times New Roman"/>
        </w:rPr>
        <w:t>MobileHooker is used to replace system calls, or namely, hook. There are two major functions:</w:t>
      </w:r>
    </w:p>
    <w:p w14:paraId="6F39696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MSHookMessageEx(Class class, SEL selector, IMP replacement, IMP *result);</w:t>
      </w:r>
    </w:p>
    <w:p w14:paraId="088D4B7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void MSHookFunction(void* function, void* replacement, void** p_original); </w:t>
      </w:r>
    </w:p>
    <w:p w14:paraId="2F95E7B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24E7CB4D" w14:textId="77777777" w:rsidR="007D5F66" w:rsidRPr="00533169" w:rsidRDefault="007D5F66" w:rsidP="007D5F66">
      <w:pPr>
        <w:rPr>
          <w:rFonts w:ascii="Times New Roman" w:eastAsia="宋体" w:hAnsi="Times New Roman" w:cs="宋体"/>
          <w:lang w:val="zh-TW" w:eastAsia="zh-TW"/>
        </w:rPr>
      </w:pPr>
      <w:r w:rsidRPr="002B17E0">
        <w:rPr>
          <w:rFonts w:ascii="Times New Roman" w:eastAsia="宋体" w:hAnsi="Times New Roman" w:cs="宋体"/>
          <w:lang w:val="zh-TW" w:eastAsia="zh-TW"/>
        </w:rPr>
        <w:t xml:space="preserve">MSHookMessageEx works on Objective-C methods. It calls method_setImplementation to replace the original implementation of [class selector] with “replacement”. What exactly does this mean? For example, if we send the message </w:t>
      </w:r>
      <w:r w:rsidRPr="002B17E0">
        <w:rPr>
          <w:rFonts w:ascii="Times New Roman" w:hAnsi="Times New Roman"/>
        </w:rPr>
        <w:t>hasSuffix: to an NSString object (i.e, call [NSString hasSuffix:]), in normal situation, this method</w:t>
      </w:r>
      <w:r w:rsidRPr="00533169">
        <w:rPr>
          <w:rFonts w:ascii="Times New Roman" w:hAnsi="Times New Roman"/>
        </w:rPr>
        <w:t>’</w:t>
      </w:r>
      <w:r w:rsidRPr="002B17E0">
        <w:rPr>
          <w:rFonts w:ascii="Times New Roman" w:hAnsi="Times New Roman"/>
        </w:rPr>
        <w:t>s implementation is to indicate whether an NSString object has a certain suffix. But if we change this implementation with the implementation of hasPrefix:, then after an NSString object receives hasSuffix: message, it actually verifies whether an NSString object has a certain prefix. Isn</w:t>
      </w:r>
      <w:r w:rsidRPr="00533169">
        <w:rPr>
          <w:rFonts w:ascii="Times New Roman" w:hAnsi="Times New Roman"/>
        </w:rPr>
        <w:t>’</w:t>
      </w:r>
      <w:r w:rsidRPr="002B17E0">
        <w:rPr>
          <w:rFonts w:ascii="Times New Roman" w:hAnsi="Times New Roman"/>
        </w:rPr>
        <w:t>t it easy to understand?</w:t>
      </w:r>
    </w:p>
    <w:p w14:paraId="6B6EFEB2" w14:textId="77777777" w:rsidR="007D5F66" w:rsidRPr="00A35D05" w:rsidRDefault="007D5F66" w:rsidP="007D5F66">
      <w:pPr>
        <w:rPr>
          <w:rFonts w:ascii="Times New Roman" w:eastAsia="宋体" w:hAnsi="Times New Roman" w:cs="宋体"/>
          <w:lang w:val="zh-TW" w:eastAsia="zh-TW"/>
        </w:rPr>
      </w:pPr>
      <w:r w:rsidRPr="00A35D05">
        <w:rPr>
          <w:rFonts w:ascii="Times New Roman" w:eastAsia="宋体" w:hAnsi="Times New Roman" w:cs="宋体"/>
          <w:lang w:val="zh-TW" w:eastAsia="zh-TW"/>
        </w:rPr>
        <w:t xml:space="preserve">Logos syntax, which we’ve introduced in chapter 3, is actually an encapsulation of </w:t>
      </w:r>
      <w:r w:rsidRPr="00A35D05">
        <w:rPr>
          <w:rFonts w:ascii="Times New Roman" w:hAnsi="Times New Roman"/>
        </w:rPr>
        <w:t>MSHookMessageEx. Although Logos is clean and elegant, while making it easy to write Objective-C hooks, it’s still based on MSHookMessageEx. For Objective-C hooks, we recommend using Logos instead of MSHookMessageEx. If you are interested in the use of MSHookMessageEx, you can take a look at its official document, or Google “cydiasubstrate fuchsiaexample”, the link starting with “</w:t>
      </w:r>
      <w:hyperlink r:id="rId134" w:history="1">
        <w:r w:rsidRPr="00A35D05">
          <w:rPr>
            <w:rStyle w:val="Hyperlink3"/>
            <w:rFonts w:ascii="Times New Roman" w:hAnsi="Times New Roman"/>
          </w:rPr>
          <w:t>http://www.cydiasubstrate.com</w:t>
        </w:r>
      </w:hyperlink>
      <w:r w:rsidRPr="00A35D05">
        <w:rPr>
          <w:rFonts w:ascii="Times New Roman" w:hAnsi="Times New Roman"/>
        </w:rPr>
        <w:t xml:space="preserve">” is what you are looking for. </w:t>
      </w:r>
    </w:p>
    <w:p w14:paraId="1C2DD592" w14:textId="77777777" w:rsidR="007D5F66" w:rsidRPr="004778F8" w:rsidRDefault="007D5F66" w:rsidP="007D5F66">
      <w:pPr>
        <w:rPr>
          <w:rFonts w:ascii="Times New Roman" w:eastAsia="宋体" w:hAnsi="Times New Roman" w:cs="宋体"/>
          <w:lang w:val="zh-TW" w:eastAsia="zh-TW"/>
        </w:rPr>
      </w:pPr>
      <w:r w:rsidRPr="004778F8">
        <w:rPr>
          <w:rFonts w:ascii="Times New Roman" w:eastAsia="宋体" w:hAnsi="Times New Roman" w:cs="宋体"/>
          <w:lang w:val="zh-TW" w:eastAsia="zh-TW"/>
        </w:rPr>
        <w:t xml:space="preserve">MSHookFunction is used for C/C++ hooks, and works in assembly level. Conceptually, when the process is </w:t>
      </w:r>
      <w:r w:rsidRPr="004778F8">
        <w:rPr>
          <w:rFonts w:ascii="Times New Roman" w:eastAsia="宋体" w:hAnsi="Times New Roman" w:cs="宋体"/>
          <w:lang w:val="zh-TW" w:eastAsia="zh-TW"/>
        </w:rPr>
        <w:lastRenderedPageBreak/>
        <w:t>about to call “function”, MSHookFunction makes it execute “replacement” instead, and allocate some memory to store the original “function” and its return address, making it possible for the process to execute “function” optionally, and guarantees the process can run as usual after executing “replacement”.</w:t>
      </w:r>
    </w:p>
    <w:p w14:paraId="256712E3" w14:textId="77777777" w:rsidR="007D5F66" w:rsidRPr="004778F8" w:rsidRDefault="007D5F66" w:rsidP="007D5F66">
      <w:pPr>
        <w:rPr>
          <w:rFonts w:ascii="Times New Roman" w:eastAsia="宋体" w:hAnsi="Times New Roman" w:cs="宋体"/>
          <w:lang w:val="zh-TW" w:eastAsia="zh-TW"/>
        </w:rPr>
      </w:pPr>
      <w:r w:rsidRPr="004778F8">
        <w:rPr>
          <w:rFonts w:ascii="Times New Roman" w:eastAsia="宋体" w:hAnsi="Times New Roman" w:cs="宋体"/>
          <w:lang w:val="zh-TW" w:eastAsia="zh-TW"/>
        </w:rPr>
        <w:t xml:space="preserve">Maybe it’s hard to understand the above paragraph, so here comes an example. Let’s take a look at figure 4-2. </w:t>
      </w:r>
    </w:p>
    <w:p w14:paraId="7E4C67ED" w14:textId="77777777" w:rsidR="007D5F66" w:rsidRDefault="007D5F66" w:rsidP="007D5F66">
      <w:pPr>
        <w:keepNext/>
        <w:jc w:val="center"/>
      </w:pPr>
      <w:r>
        <w:rPr>
          <w:noProof/>
          <w:lang w:eastAsia="en-US"/>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5">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D655AB" w:rsidRDefault="007D5F66" w:rsidP="007D5F66">
      <w:pPr>
        <w:pStyle w:val="Caption"/>
        <w:ind w:firstLine="400"/>
        <w:jc w:val="center"/>
        <w:rPr>
          <w:rFonts w:ascii="Trebuchet MS"/>
        </w:rPr>
      </w:pPr>
      <w:r>
        <w:rPr>
          <w:rFonts w:ascii="Trebuchet MS"/>
        </w:rPr>
        <w:t>Figure 4- 2</w:t>
      </w:r>
      <w:r w:rsidRPr="00D655AB">
        <w:rPr>
          <w:rFonts w:ascii="Trebuchet MS"/>
        </w:rPr>
        <w:t xml:space="preserve"> Normal execution flow of a process</w:t>
      </w:r>
    </w:p>
    <w:p w14:paraId="19A5F6BE" w14:textId="77777777" w:rsidR="007D5F66" w:rsidRPr="00882EF7" w:rsidRDefault="007D5F66" w:rsidP="007D5F66">
      <w:pPr>
        <w:rPr>
          <w:rFonts w:ascii="Times New Roman" w:eastAsia="宋体" w:hAnsi="Times New Roman" w:cs="宋体"/>
          <w:lang w:val="zh-TW" w:eastAsia="zh-TW"/>
        </w:rPr>
      </w:pPr>
      <w:r w:rsidRPr="00882EF7">
        <w:rPr>
          <w:rFonts w:ascii="Times New Roman" w:eastAsia="宋体" w:hAnsi="Times New Roman" w:cs="宋体"/>
          <w:lang w:val="zh-TW" w:eastAsia="zh-TW"/>
        </w:rPr>
        <w:t>As shown in figure 4-2, a process executes some instructions, then calls function A, and afterward executes the remaining instructions. If we hook function A and replace it with function B, then this process’ execution flow changes to figure 4-3.</w:t>
      </w:r>
    </w:p>
    <w:p w14:paraId="0EF783FC" w14:textId="77777777" w:rsidR="007D5F66" w:rsidRDefault="007D5F66" w:rsidP="007D5F66">
      <w:pPr>
        <w:keepNext/>
        <w:jc w:val="center"/>
      </w:pPr>
      <w:r>
        <w:rPr>
          <w:noProof/>
          <w:lang w:eastAsia="en-US"/>
        </w:rPr>
        <w:lastRenderedPageBreak/>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6">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Default="007D5F66" w:rsidP="007D5F66">
      <w:pPr>
        <w:pStyle w:val="Caption"/>
        <w:ind w:firstLine="400"/>
        <w:jc w:val="center"/>
      </w:pPr>
      <w:r>
        <w:rPr>
          <w:rFonts w:ascii="Trebuchet MS"/>
        </w:rPr>
        <w:t>Figure 4- 3</w:t>
      </w:r>
      <w:r>
        <w:rPr>
          <w:rFonts w:ascii="宋体" w:eastAsia="宋体" w:hAnsi="宋体" w:cs="宋体"/>
          <w:lang w:val="zh-TW" w:eastAsia="zh-TW"/>
        </w:rPr>
        <w:t xml:space="preserve"> </w:t>
      </w:r>
      <w:r>
        <w:rPr>
          <w:rFonts w:ascii="Trebuchet MS"/>
        </w:rPr>
        <w:t>Replace Function A with B</w:t>
      </w:r>
    </w:p>
    <w:p w14:paraId="3302CEE3" w14:textId="77777777" w:rsidR="007D5F66" w:rsidRPr="00B87E12" w:rsidRDefault="007D5F66" w:rsidP="007D5F66">
      <w:pPr>
        <w:rPr>
          <w:rFonts w:ascii="Times New Roman" w:eastAsia="宋体" w:hAnsi="Times New Roman" w:cs="宋体"/>
          <w:lang w:val="zh-TW" w:eastAsia="zh-TW"/>
        </w:rPr>
      </w:pPr>
      <w:r w:rsidRPr="00B87E12">
        <w:rPr>
          <w:rFonts w:ascii="Times New Roman" w:eastAsia="宋体" w:hAnsi="Times New Roman" w:cs="宋体"/>
          <w:lang w:val="zh-TW" w:eastAsia="zh-TW"/>
        </w:rPr>
        <w:t>We can see in figure 4-3 that this process executes some instructions at first, but then calls function B at where it’s supposed to call function A, with function A stored elsewhere. Inside function B, it’s up to you whether and when to call function A. After function B finishes execution, the process will continue to execute the remaining instructions.</w:t>
      </w:r>
    </w:p>
    <w:p w14:paraId="0DC7AE76" w14:textId="77777777" w:rsidR="007D5F66" w:rsidRPr="001019F5" w:rsidRDefault="007D5F66" w:rsidP="007D5F66">
      <w:pPr>
        <w:rPr>
          <w:rFonts w:ascii="Times New Roman" w:eastAsia="宋体" w:hAnsi="Times New Roman" w:cs="宋体"/>
          <w:lang w:val="zh-TW" w:eastAsia="zh-TW"/>
        </w:rPr>
      </w:pPr>
      <w:r w:rsidRPr="001019F5">
        <w:rPr>
          <w:rFonts w:ascii="Times New Roman" w:eastAsia="宋体" w:hAnsi="Times New Roman" w:cs="宋体"/>
          <w:lang w:val="zh-TW" w:eastAsia="zh-TW"/>
        </w:rPr>
        <w:t xml:space="preserve">There’s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77777777" w:rsidR="007D5F66" w:rsidRPr="00F071D5" w:rsidRDefault="007D5F66" w:rsidP="007D5F66">
      <w:pPr>
        <w:rPr>
          <w:rFonts w:ascii="Times New Roman" w:eastAsia="宋体" w:hAnsi="Times New Roman" w:cs="宋体"/>
          <w:lang w:val="zh-TW" w:eastAsia="zh-TW"/>
        </w:rPr>
      </w:pPr>
      <w:r w:rsidRPr="00F071D5">
        <w:rPr>
          <w:rFonts w:ascii="Times New Roman" w:eastAsia="宋体" w:hAnsi="Times New Roman" w:cs="宋体"/>
          <w:lang w:val="zh-TW" w:eastAsia="zh-TW"/>
        </w:rPr>
        <w:t xml:space="preserve">One workaround is hooking functions inside the short functions. The reason why a function is short is often because it calls other functions and they’re doing the actual job. Some of the other functions are long enough to be hooked, so we can choose these functions to be </w:t>
      </w:r>
      <w:r w:rsidRPr="00F071D5">
        <w:rPr>
          <w:rFonts w:ascii="Times New Roman" w:hAnsi="Times New Roman"/>
        </w:rPr>
        <w:t>MSHookFunction’s targets, then do some logical judgements in “replacement” to tell if the short function is the caller. If we can make sure the short function is calling the “replacement”, then we can write our modification to the short function right inside “replacement”.</w:t>
      </w:r>
    </w:p>
    <w:p w14:paraId="0A7C70A6" w14:textId="77777777" w:rsidR="007D5F66" w:rsidRPr="00F071D5" w:rsidRDefault="007D5F66" w:rsidP="007D5F66">
      <w:pPr>
        <w:rPr>
          <w:rFonts w:ascii="Times New Roman" w:eastAsia="宋体" w:hAnsi="Times New Roman" w:cs="宋体"/>
          <w:lang w:val="zh-TW" w:eastAsia="zh-TW"/>
        </w:rPr>
      </w:pPr>
      <w:r w:rsidRPr="00F071D5">
        <w:rPr>
          <w:rFonts w:ascii="Times New Roman" w:eastAsia="宋体" w:hAnsi="Times New Roman" w:cs="宋体"/>
          <w:lang w:val="zh-TW" w:eastAsia="zh-TW"/>
        </w:rPr>
        <w:t xml:space="preserve">If you are still confused about MSHookFunction, here is a simple example. To be honest,  this example contains too much low-level knowledge, hence is quite hard for beginners to understand. No worry if you happen to be a newbie, just skip to section 4.1.2. When you encounter a similar situation later in practice, review this section and you’ll know what we’re talking about. Anyway, welcome to </w:t>
      </w:r>
      <w:hyperlink r:id="rId137" w:history="1">
        <w:r w:rsidRPr="00F071D5">
          <w:rPr>
            <w:rStyle w:val="Hyperlink3"/>
            <w:rFonts w:ascii="Times New Roman" w:hAnsi="Times New Roman"/>
          </w:rPr>
          <w:t>http://bbs.iosre.com</w:t>
        </w:r>
      </w:hyperlink>
      <w:r w:rsidRPr="00F071D5">
        <w:rPr>
          <w:rFonts w:ascii="Times New Roman" w:eastAsia="宋体" w:hAnsi="Times New Roman" w:cs="宋体"/>
          <w:lang w:val="zh-TW" w:eastAsia="zh-TW"/>
        </w:rPr>
        <w:t xml:space="preserve"> for further discussion. </w:t>
      </w:r>
    </w:p>
    <w:p w14:paraId="62FA414E" w14:textId="77777777" w:rsidR="007D5F66" w:rsidRPr="00F071D5" w:rsidRDefault="007D5F66" w:rsidP="007D5F66">
      <w:pPr>
        <w:rPr>
          <w:rFonts w:ascii="Times New Roman" w:eastAsia="宋体" w:hAnsi="Times New Roman" w:cs="宋体"/>
          <w:lang w:val="zh-TW" w:eastAsia="zh-TW"/>
        </w:rPr>
      </w:pPr>
      <w:r w:rsidRPr="00F071D5">
        <w:rPr>
          <w:rFonts w:ascii="Times New Roman" w:eastAsia="宋体" w:hAnsi="Times New Roman" w:cs="宋体"/>
          <w:lang w:val="zh-TW" w:eastAsia="zh-TW"/>
        </w:rPr>
        <w:t xml:space="preserve">Follow me: </w:t>
      </w:r>
    </w:p>
    <w:p w14:paraId="35A84599" w14:textId="77777777" w:rsidR="007D5F66" w:rsidRPr="00F071D5" w:rsidRDefault="007D5F66" w:rsidP="007D5F66">
      <w:pPr>
        <w:pStyle w:val="-31"/>
        <w:widowControl/>
        <w:spacing w:after="240"/>
        <w:ind w:firstLine="0"/>
        <w:jc w:val="left"/>
        <w:rPr>
          <w:rFonts w:ascii="Times New Roman" w:eastAsia="Times" w:hAnsi="Times New Roman" w:cs="Times"/>
          <w:kern w:val="0"/>
          <w:sz w:val="21"/>
          <w:szCs w:val="21"/>
        </w:rPr>
      </w:pPr>
      <w:r w:rsidRPr="00F071D5">
        <w:rPr>
          <w:rFonts w:ascii="Times New Roman" w:hAnsi="Times New Roman"/>
          <w:kern w:val="0"/>
          <w:sz w:val="21"/>
          <w:szCs w:val="21"/>
          <w:lang w:val="zh-TW" w:eastAsia="zh-TW"/>
        </w:rPr>
        <w:t xml:space="preserve">1) </w:t>
      </w:r>
      <w:r w:rsidRPr="00F071D5">
        <w:rPr>
          <w:rFonts w:ascii="Times New Roman" w:eastAsia="宋体" w:hAnsi="Times New Roman" w:cs="宋体"/>
          <w:kern w:val="0"/>
          <w:sz w:val="21"/>
          <w:szCs w:val="21"/>
        </w:rPr>
        <w:t xml:space="preserve">Create </w:t>
      </w:r>
      <w:r w:rsidRPr="00F071D5">
        <w:rPr>
          <w:rFonts w:ascii="Times New Roman" w:hAnsi="Times New Roman"/>
          <w:kern w:val="0"/>
          <w:sz w:val="21"/>
          <w:szCs w:val="21"/>
        </w:rPr>
        <w:t>iOSRETargetApp with Theos. The commands are as follows:</w:t>
      </w:r>
    </w:p>
    <w:p w14:paraId="1382C68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snakeninnys-MacBook:Code snakeninny$ /opt/theos/bin/nic.pl</w:t>
      </w:r>
    </w:p>
    <w:p w14:paraId="1B0677D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NIC 2.0 - New Instance Creator</w:t>
      </w:r>
    </w:p>
    <w:p w14:paraId="622F59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4D94F53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[1.] iphone/application</w:t>
      </w:r>
    </w:p>
    <w:p w14:paraId="669161A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[2.] iphone/library</w:t>
      </w:r>
    </w:p>
    <w:p w14:paraId="725D2A5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[3.] iphone/preference_bundle</w:t>
      </w:r>
    </w:p>
    <w:p w14:paraId="7B2E85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[4.] iphone/tool</w:t>
      </w:r>
    </w:p>
    <w:p w14:paraId="42D2D1C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 iphone/tweak</w:t>
      </w:r>
    </w:p>
    <w:p w14:paraId="2CC736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Choose a Template (required): 1</w:t>
      </w:r>
    </w:p>
    <w:p w14:paraId="7181EF7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Project Name (required): iOSRETargetApp</w:t>
      </w:r>
    </w:p>
    <w:p w14:paraId="20CB84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Package Name [com.yourcompany.iosretargetapp]: com.iosre.iosretargetapp</w:t>
      </w:r>
    </w:p>
    <w:p w14:paraId="3AB8B3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Author/Maintainer Name [snakeninny]: snakeninny</w:t>
      </w:r>
    </w:p>
    <w:p w14:paraId="5ABD943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Instantiating iphone/application in iosretargetapp/...</w:t>
      </w:r>
    </w:p>
    <w:p w14:paraId="35EBF2E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Done.</w:t>
      </w:r>
    </w:p>
    <w:p w14:paraId="37D23121" w14:textId="77777777" w:rsidR="007D5F66" w:rsidRPr="00F071D5" w:rsidRDefault="007D5F66" w:rsidP="007D5F66">
      <w:pPr>
        <w:pStyle w:val="-31"/>
        <w:widowControl/>
        <w:spacing w:after="240"/>
        <w:ind w:firstLine="0"/>
        <w:jc w:val="left"/>
        <w:rPr>
          <w:rFonts w:ascii="Times New Roman" w:eastAsia="Times" w:hAnsi="Times New Roman" w:cs="Times"/>
          <w:kern w:val="0"/>
          <w:sz w:val="21"/>
          <w:szCs w:val="21"/>
        </w:rPr>
      </w:pPr>
      <w:r w:rsidRPr="00F071D5">
        <w:rPr>
          <w:rFonts w:ascii="Times New Roman" w:hAnsi="Times New Roman"/>
          <w:kern w:val="0"/>
          <w:sz w:val="21"/>
          <w:szCs w:val="21"/>
          <w:lang w:val="zh-TW" w:eastAsia="zh-TW"/>
        </w:rPr>
        <w:t xml:space="preserve">2) </w:t>
      </w:r>
      <w:r w:rsidRPr="00F071D5">
        <w:rPr>
          <w:rFonts w:ascii="Times New Roman" w:eastAsia="宋体" w:hAnsi="Times New Roman" w:cs="宋体"/>
          <w:kern w:val="0"/>
          <w:sz w:val="21"/>
          <w:szCs w:val="21"/>
        </w:rPr>
        <w:t xml:space="preserve">Modify </w:t>
      </w:r>
      <w:r w:rsidRPr="00F071D5">
        <w:rPr>
          <w:rFonts w:ascii="Times New Roman" w:hAnsi="Times New Roman"/>
          <w:kern w:val="0"/>
          <w:sz w:val="21"/>
          <w:szCs w:val="21"/>
        </w:rPr>
        <w:t>RootViewController.mm as follows:</w:t>
      </w:r>
    </w:p>
    <w:p w14:paraId="15B395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#import "RootViewController.h"</w:t>
      </w:r>
    </w:p>
    <w:p w14:paraId="256B152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81760C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class CPPClass</w:t>
      </w:r>
    </w:p>
    <w:p w14:paraId="53E92D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33874F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public:</w:t>
      </w:r>
    </w:p>
    <w:p w14:paraId="68FB0F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void CPPFunction(const char *);</w:t>
      </w:r>
    </w:p>
    <w:p w14:paraId="029FAD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42C55CA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287FDFD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CPPClass::CPPFunction(const char *arg0)</w:t>
      </w:r>
    </w:p>
    <w:p w14:paraId="4CBBFB6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62A94BC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for (int i = 0; i &lt; 66; i++) // This for loop makes this function long enough to validate MSHookFunction</w:t>
      </w:r>
    </w:p>
    <w:p w14:paraId="13CD009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3A9B640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u_int32_t randomNumber;</w:t>
      </w:r>
    </w:p>
    <w:p w14:paraId="765991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(i % 3 == 0) randomNumber = arc4random_uniform(i);</w:t>
      </w:r>
    </w:p>
    <w:p w14:paraId="6527FD4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NSProcessInfo *processInfo = [NSProcessInfo processInfo];</w:t>
      </w:r>
    </w:p>
    <w:p w14:paraId="4A2B8F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*hostName = processInfo.hostName;</w:t>
      </w:r>
    </w:p>
    <w:p w14:paraId="041F1A7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int pid = processInfo.processIdentifier;</w:t>
      </w:r>
    </w:p>
    <w:p w14:paraId="38471E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*globallyUniqueString = processInfo.globallyUniqueString;</w:t>
      </w:r>
    </w:p>
    <w:p w14:paraId="1B6AC5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*processName = processInfo.processName;</w:t>
      </w:r>
    </w:p>
    <w:p w14:paraId="6A2BBDB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NSArray *junks = @[hostName, globallyUniqueString, processName];</w:t>
      </w:r>
    </w:p>
    <w:p w14:paraId="2B1A4A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*junk = @"";</w:t>
      </w:r>
    </w:p>
    <w:p w14:paraId="2A97F1D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for (int j = 0; j &lt; pid; j++)</w:t>
      </w:r>
    </w:p>
    <w:p w14:paraId="2225E7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w:t>
      </w:r>
    </w:p>
    <w:p w14:paraId="233C5DC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(pid % 6 == 0) junk = junks[j % 3];</w:t>
      </w:r>
    </w:p>
    <w:p w14:paraId="5DE57A7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w:t>
      </w:r>
    </w:p>
    <w:p w14:paraId="47993B9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(i % 68 == 1) NSLog(@"Junk: %@", junk);</w:t>
      </w:r>
    </w:p>
    <w:p w14:paraId="5C91024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42121F0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NSLog(@"iOSRE: CPPFunction: %s", arg0);</w:t>
      </w:r>
    </w:p>
    <w:p w14:paraId="4C3C842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48A7237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F0753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extern "C" void CFunction(const char *arg0)</w:t>
      </w:r>
    </w:p>
    <w:p w14:paraId="672ACB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6FCA7D1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for (int i = 0; i &lt; 66; i++) // This for loop makes this function long enough to validate MSHookFunction</w:t>
      </w:r>
    </w:p>
    <w:p w14:paraId="462CF40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459A9E5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u_int32_t randomNumber;</w:t>
      </w:r>
    </w:p>
    <w:p w14:paraId="57B840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(i % 3 == 0) randomNumber = arc4random_uniform(i);</w:t>
      </w:r>
    </w:p>
    <w:p w14:paraId="529D94B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NSProcessInfo *processInfo = [NSProcessInfo processInfo];</w:t>
      </w:r>
    </w:p>
    <w:p w14:paraId="025FD57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*hostName = processInfo.hostName;</w:t>
      </w:r>
    </w:p>
    <w:p w14:paraId="318C7E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int pid = processInfo.processIdentifier;</w:t>
      </w:r>
    </w:p>
    <w:p w14:paraId="75EB8ED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*globallyUniqueString = processInfo.globallyUniqueString;</w:t>
      </w:r>
    </w:p>
    <w:p w14:paraId="68D3EB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*processName = processInfo.processName;</w:t>
      </w:r>
    </w:p>
    <w:p w14:paraId="250DEB7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NSArray *junks = @[hostName, globallyUniqueString, processName];</w:t>
      </w:r>
    </w:p>
    <w:p w14:paraId="220DFE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NSString *junk = @"";</w:t>
      </w:r>
    </w:p>
    <w:p w14:paraId="0DE78F0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for (int j = 0; j &lt; pid; j++)</w:t>
      </w:r>
    </w:p>
    <w:p w14:paraId="0766755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w:t>
      </w:r>
    </w:p>
    <w:p w14:paraId="00B0E2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(pid % 6 == 0) junk = junks[j % 3];</w:t>
      </w:r>
    </w:p>
    <w:p w14:paraId="1CFE60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w:t>
      </w:r>
    </w:p>
    <w:p w14:paraId="65D3CB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(i % 68 == 1) NSLog(@"Junk: %@", junk);</w:t>
      </w:r>
    </w:p>
    <w:p w14:paraId="093F23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564580B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NSLog(@"iOSRE: CFunction: %s", arg0);</w:t>
      </w:r>
    </w:p>
    <w:p w14:paraId="4368E2E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29D55E4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98EC9F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extern "C" void ShortCFunction(const char *arg0) // ShortCFunction is too short to be hooked</w:t>
      </w:r>
    </w:p>
    <w:p w14:paraId="75E80D4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6253693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CPPClass cppClass;</w:t>
      </w:r>
    </w:p>
    <w:p w14:paraId="34F9256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cppClass.CPPFunction(arg0);</w:t>
      </w:r>
    </w:p>
    <w:p w14:paraId="551C84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421544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4ECF1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@implementation RootViewController</w:t>
      </w:r>
    </w:p>
    <w:p w14:paraId="50E9CD8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(void)loadView {</w:t>
      </w:r>
    </w:p>
    <w:p w14:paraId="347DB90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lastRenderedPageBreak/>
        <w:tab/>
        <w:t>self.view = [[[UIView alloc] initWithFrame:[[UIScreen mainScreen] applicationFrame]] autorelease];</w:t>
      </w:r>
    </w:p>
    <w:p w14:paraId="562F783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self.view.backgroundColor = [UIColor redColor];</w:t>
      </w:r>
    </w:p>
    <w:p w14:paraId="7622A9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2ADE80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505FA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(void)viewDidLoad</w:t>
      </w:r>
    </w:p>
    <w:p w14:paraId="4179A5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72DE766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[super viewDidLoad];</w:t>
      </w:r>
    </w:p>
    <w:p w14:paraId="5B70D4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2994F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CPPClass cppClass;</w:t>
      </w:r>
    </w:p>
    <w:p w14:paraId="1E83DC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cppClass.CPPFunction("This is a C++ function!");</w:t>
      </w:r>
    </w:p>
    <w:p w14:paraId="43A7003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CFunction("This is a C function!");</w:t>
      </w:r>
    </w:p>
    <w:p w14:paraId="78C0F99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ShortCFunction("This is a short C function!");</w:t>
      </w:r>
    </w:p>
    <w:p w14:paraId="1E337F4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38A7936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@end</w:t>
      </w:r>
    </w:p>
    <w:p w14:paraId="0FCE9583" w14:textId="77777777" w:rsidR="007D5F66" w:rsidRPr="00633ECD" w:rsidRDefault="007D5F66" w:rsidP="007D5F66">
      <w:pPr>
        <w:rPr>
          <w:rFonts w:ascii="Times New Roman" w:eastAsia="Times New Roman" w:hAnsi="Times New Roman" w:cs="Times New Roman"/>
        </w:rPr>
      </w:pPr>
      <w:r w:rsidRPr="00633ECD">
        <w:rPr>
          <w:rFonts w:ascii="Times New Roman" w:eastAsia="宋体" w:hAnsi="Times New Roman" w:cs="宋体"/>
          <w:lang w:val="zh-TW" w:eastAsia="zh-TW"/>
        </w:rPr>
        <w:t xml:space="preserve">We’ve written a </w:t>
      </w:r>
      <w:r w:rsidRPr="00633ECD">
        <w:rPr>
          <w:rFonts w:ascii="Times New Roman" w:hAnsi="Times New Roman"/>
        </w:rPr>
        <w:t xml:space="preserve">CPPClass::CPPFunction, a CFunction, and a ShortCFunction as our hooking targets. Here, we’ve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7777777" w:rsidR="007D5F66" w:rsidRPr="00633ECD" w:rsidRDefault="007D5F66" w:rsidP="007D5F66">
      <w:pPr>
        <w:pStyle w:val="-31"/>
        <w:widowControl/>
        <w:spacing w:after="240"/>
        <w:ind w:firstLine="0"/>
        <w:jc w:val="left"/>
        <w:rPr>
          <w:rFonts w:ascii="Times New Roman" w:eastAsia="Times" w:hAnsi="Times New Roman" w:cs="Times"/>
          <w:kern w:val="0"/>
          <w:sz w:val="21"/>
          <w:szCs w:val="21"/>
        </w:rPr>
      </w:pPr>
      <w:r w:rsidRPr="00633ECD">
        <w:rPr>
          <w:rFonts w:ascii="Times New Roman" w:hAnsi="Times New Roman"/>
          <w:kern w:val="0"/>
          <w:sz w:val="21"/>
          <w:szCs w:val="21"/>
          <w:lang w:val="zh-TW" w:eastAsia="zh-TW"/>
        </w:rPr>
        <w:t xml:space="preserve">3) </w:t>
      </w:r>
      <w:r w:rsidRPr="00633ECD">
        <w:rPr>
          <w:rFonts w:ascii="Times New Roman" w:eastAsia="宋体" w:hAnsi="Times New Roman" w:cs="宋体"/>
          <w:kern w:val="0"/>
          <w:sz w:val="21"/>
          <w:szCs w:val="21"/>
        </w:rPr>
        <w:t xml:space="preserve">Modify Makefile </w:t>
      </w:r>
      <w:r w:rsidRPr="00633ECD">
        <w:rPr>
          <w:rFonts w:ascii="Times New Roman" w:hAnsi="Times New Roman"/>
          <w:kern w:val="0"/>
          <w:sz w:val="21"/>
          <w:szCs w:val="21"/>
        </w:rPr>
        <w:t xml:space="preserve">and install the tweak: </w:t>
      </w:r>
    </w:p>
    <w:p w14:paraId="5A49FF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THEOS_DEVICE_IP = iOSIP</w:t>
      </w:r>
    </w:p>
    <w:p w14:paraId="63E4648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ARCHS = armv7 arm64</w:t>
      </w:r>
    </w:p>
    <w:p w14:paraId="4BF082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TARGET = iphone:clang:latest:8.0</w:t>
      </w:r>
    </w:p>
    <w:p w14:paraId="64D8C4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6B02E3F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include theos/makefiles/common.mk</w:t>
      </w:r>
    </w:p>
    <w:p w14:paraId="68F109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2071E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APPLICATION_NAME = iOSRETargetApp</w:t>
      </w:r>
    </w:p>
    <w:p w14:paraId="662B6B3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iOSRETargetApp_FILES = main.m iOSRETargetAppApplication.mm RootViewController.mm</w:t>
      </w:r>
    </w:p>
    <w:p w14:paraId="2ABC5F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iOSRETargetApp_FRAMEWORKS = UIKit CoreGraphics</w:t>
      </w:r>
    </w:p>
    <w:p w14:paraId="17B8836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C96CA4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include $(THEOS_MAKE_PATH)/application.mk</w:t>
      </w:r>
    </w:p>
    <w:p w14:paraId="5FDA21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E4E233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after-install::</w:t>
      </w:r>
    </w:p>
    <w:p w14:paraId="26AA96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install.exec "su mobile -c uicache"</w:t>
      </w:r>
    </w:p>
    <w:p w14:paraId="794E47F3" w14:textId="77777777" w:rsidR="007D5F66" w:rsidRPr="00633ECD" w:rsidRDefault="007D5F66" w:rsidP="007D5F66">
      <w:pPr>
        <w:rPr>
          <w:rFonts w:ascii="Times New Roman" w:eastAsia="宋体" w:hAnsi="Times New Roman" w:cs="宋体"/>
          <w:lang w:val="zh-TW" w:eastAsia="zh-TW"/>
        </w:rPr>
      </w:pPr>
      <w:r w:rsidRPr="00633ECD">
        <w:rPr>
          <w:rFonts w:ascii="Times New Roman" w:eastAsia="宋体" w:hAnsi="Times New Roman" w:cs="宋体"/>
          <w:lang w:val="zh-TW" w:eastAsia="zh-TW"/>
        </w:rPr>
        <w:t>In the above code, "su mobile - C uicache” is used to refresh the UI cache of SpringBoard so that iOSRETargetApp’s icon can be shown on SpringBoard. Run "make package install" in Terminal to install this tweak on the device. Launch iOSRETargetApp, ssh into iOS after the red background shows, and see whether it outputs as expected:</w:t>
      </w:r>
    </w:p>
    <w:p w14:paraId="4B2B3EE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grep iOSRE: /var/log/syslog</w:t>
      </w:r>
    </w:p>
    <w:p w14:paraId="5519B12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11:13:34 FunMaker-5 iOSRETargetApp[5072]: iOSRE: CPPFunction: This is a C++ function!</w:t>
      </w:r>
    </w:p>
    <w:p w14:paraId="55AD57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11:13:34 FunMaker-5 iOSRETargetApp[5072]: iOSRE: CFunction: This is a C function!</w:t>
      </w:r>
    </w:p>
    <w:p w14:paraId="7604427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11:13:35 FunMaker-5 iOSRETargetApp[5072]: iOSRE: CPPFunction: This is a short C function!</w:t>
      </w:r>
    </w:p>
    <w:p w14:paraId="1C75C5D1" w14:textId="77777777" w:rsidR="007D5F66" w:rsidRPr="0053318C" w:rsidRDefault="007D5F66" w:rsidP="007D5F66">
      <w:pPr>
        <w:pStyle w:val="-31"/>
        <w:widowControl/>
        <w:spacing w:after="240"/>
        <w:ind w:firstLine="0"/>
        <w:jc w:val="left"/>
        <w:rPr>
          <w:rFonts w:ascii="Times New Roman" w:eastAsia="Times" w:hAnsi="Times New Roman" w:cs="Times"/>
          <w:kern w:val="0"/>
          <w:sz w:val="21"/>
          <w:szCs w:val="21"/>
        </w:rPr>
      </w:pPr>
      <w:r w:rsidRPr="0053318C">
        <w:rPr>
          <w:rFonts w:ascii="Times New Roman" w:hAnsi="Times New Roman"/>
          <w:kern w:val="0"/>
          <w:sz w:val="21"/>
          <w:szCs w:val="21"/>
          <w:lang w:val="zh-TW" w:eastAsia="zh-TW"/>
        </w:rPr>
        <w:t xml:space="preserve">4) </w:t>
      </w:r>
      <w:r w:rsidRPr="0053318C">
        <w:rPr>
          <w:rFonts w:ascii="Times New Roman" w:eastAsia="宋体" w:hAnsi="Times New Roman" w:cs="宋体"/>
          <w:kern w:val="0"/>
          <w:sz w:val="21"/>
          <w:szCs w:val="21"/>
        </w:rPr>
        <w:t xml:space="preserve">Create </w:t>
      </w:r>
      <w:r w:rsidRPr="0053318C">
        <w:rPr>
          <w:rFonts w:ascii="Times New Roman" w:hAnsi="Times New Roman"/>
          <w:kern w:val="0"/>
          <w:sz w:val="21"/>
          <w:szCs w:val="21"/>
        </w:rPr>
        <w:t>iOSREHookerTweak with Theos, the commands are as follows:</w:t>
      </w:r>
    </w:p>
    <w:p w14:paraId="6D32919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snakeninnys-MacBook:Code snakeninny$ /opt/theos/bin/nic.pl</w:t>
      </w:r>
    </w:p>
    <w:p w14:paraId="4808C75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NIC 2.0 - New Instance Creator</w:t>
      </w:r>
    </w:p>
    <w:p w14:paraId="13D535E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758156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[1.] iphone/application</w:t>
      </w:r>
    </w:p>
    <w:p w14:paraId="7DDB85F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[2.] iphone/library</w:t>
      </w:r>
    </w:p>
    <w:p w14:paraId="69AEBCD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[3.] iphone/preference_bundle</w:t>
      </w:r>
    </w:p>
    <w:p w14:paraId="6F8EED1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[4.] iphone/tool</w:t>
      </w:r>
    </w:p>
    <w:p w14:paraId="592AE15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 iphone/tweak</w:t>
      </w:r>
    </w:p>
    <w:p w14:paraId="5D140A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Choose a Template (required): 5</w:t>
      </w:r>
    </w:p>
    <w:p w14:paraId="64E54F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Project Name (required): iOSREHookerTweak</w:t>
      </w:r>
    </w:p>
    <w:p w14:paraId="4C39658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Package Name [com.yourcompany.iosrehookertweak]: com.iosre.iosrehookertweak</w:t>
      </w:r>
    </w:p>
    <w:p w14:paraId="50FA0C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Author/Maintainer Name [snakeninny]: snakeninny</w:t>
      </w:r>
    </w:p>
    <w:p w14:paraId="23CF6C4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[iphone/tweak] MobileSubstrate Bundle filter [com.apple.springboard]: com.iosre.iosretargetapp</w:t>
      </w:r>
    </w:p>
    <w:p w14:paraId="67794A1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[iphone/tweak] List of applications to terminate upon installation (space-separated, '-' for none) [SpringBoard]: iOSRETargetApp</w:t>
      </w:r>
    </w:p>
    <w:p w14:paraId="331B2E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Instantiating iphone/tweak in iosrehookertweak/...</w:t>
      </w:r>
    </w:p>
    <w:p w14:paraId="34C3FF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Done.</w:t>
      </w:r>
    </w:p>
    <w:p w14:paraId="5E3BEDD8" w14:textId="77777777" w:rsidR="007D5F66" w:rsidRPr="00487816" w:rsidRDefault="007D5F66" w:rsidP="007D5F66">
      <w:pPr>
        <w:pStyle w:val="-31"/>
        <w:widowControl/>
        <w:spacing w:after="240"/>
        <w:ind w:firstLine="0"/>
        <w:jc w:val="left"/>
        <w:rPr>
          <w:rFonts w:ascii="Times New Roman" w:eastAsia="Times" w:hAnsi="Times New Roman" w:cs="Times"/>
          <w:kern w:val="0"/>
          <w:sz w:val="21"/>
          <w:szCs w:val="21"/>
        </w:rPr>
      </w:pPr>
      <w:r w:rsidRPr="00487816">
        <w:rPr>
          <w:rFonts w:ascii="Times New Roman" w:hAnsi="Times New Roman"/>
          <w:kern w:val="0"/>
          <w:sz w:val="21"/>
          <w:szCs w:val="21"/>
          <w:lang w:val="zh-TW" w:eastAsia="zh-TW"/>
        </w:rPr>
        <w:t xml:space="preserve">5) </w:t>
      </w:r>
      <w:r w:rsidRPr="00487816">
        <w:rPr>
          <w:rFonts w:ascii="Times New Roman" w:eastAsia="宋体" w:hAnsi="Times New Roman" w:cs="宋体"/>
          <w:kern w:val="0"/>
          <w:sz w:val="21"/>
          <w:szCs w:val="21"/>
        </w:rPr>
        <w:t>Modify Tweak.xm</w:t>
      </w:r>
      <w:r w:rsidRPr="00487816">
        <w:rPr>
          <w:rFonts w:ascii="Times New Roman" w:hAnsi="Times New Roman"/>
          <w:kern w:val="0"/>
          <w:sz w:val="21"/>
          <w:szCs w:val="21"/>
        </w:rPr>
        <w:t xml:space="preserve"> as follows:</w:t>
      </w:r>
    </w:p>
    <w:p w14:paraId="3C205D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#import &lt;substrate.h&gt;</w:t>
      </w:r>
    </w:p>
    <w:p w14:paraId="40B0A0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5302231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(*old__ZN8CPPClass11CPPFunctionEPKc)(void *, const char *);</w:t>
      </w:r>
    </w:p>
    <w:p w14:paraId="14089B3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29369A5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new__ZN8CPPClass11CPPFunctionEPKc(void *hiddenThis, const char *arg0)</w:t>
      </w:r>
    </w:p>
    <w:p w14:paraId="2ECBD8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5D4C82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else old__ZN8CPPClass11CPPFunctionEPKc(hiddenThis, "This is a hijacked C++ function!");</w:t>
      </w:r>
    </w:p>
    <w:p w14:paraId="5B95E02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1FC521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68AC4D3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(*old_CFunction)(const char *);</w:t>
      </w:r>
    </w:p>
    <w:p w14:paraId="351C07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F57F03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new_CFunction(const char *arg0)</w:t>
      </w:r>
    </w:p>
    <w:p w14:paraId="3BA77B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2345FB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old_CFunction("This is a hijacked C function!"); // Call the original CFunction</w:t>
      </w:r>
    </w:p>
    <w:p w14:paraId="4EC30A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2B851F6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2D1349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(*old_ShortCFunction)(const char *);</w:t>
      </w:r>
    </w:p>
    <w:p w14:paraId="57ED0B7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BDE96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new_ShortCFunction(const char *arg0)</w:t>
      </w:r>
    </w:p>
    <w:p w14:paraId="6551A84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08B117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old_CFunction("This is a hijacked short C function from new_ShortCFunction!"); // Call the original ShortCFunction</w:t>
      </w:r>
    </w:p>
    <w:p w14:paraId="0CD3682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254F603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12B9CE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%ctor</w:t>
      </w:r>
    </w:p>
    <w:p w14:paraId="312E88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612667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@autoreleasepool</w:t>
      </w:r>
    </w:p>
    <w:p w14:paraId="196F314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59C1E2E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MSImageRef image = MSGetImageByName("/Applications/iOSRETargetApp.app/iOSRETargetApp");</w:t>
      </w:r>
    </w:p>
    <w:p w14:paraId="7E2BAD8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void *__ZN8CPPClass11CPPFunctionEPKc = MSFindSymbol(image, "__ZN8CPPClass11CPPFunctionEPKc");</w:t>
      </w:r>
    </w:p>
    <w:p w14:paraId="6CAC476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(__ZN8CPPClass11CPPFunctionEPKc) NSLog(@"iOSRE: Found CPPFunction!");</w:t>
      </w:r>
    </w:p>
    <w:p w14:paraId="283BA8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MSHookFunction((void *)__ZN8CPPClass11CPPFunctionEPKc, (void *)&amp;new__ZN8CPPClass11CPPFunctionEPKc, (void **)&amp;old__ZN8CPPClass11CPPFunctionEPKc);</w:t>
      </w:r>
    </w:p>
    <w:p w14:paraId="13B0F43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69598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void *_CFunction = MSFindSymbol(image, "_CFunction");</w:t>
      </w:r>
    </w:p>
    <w:p w14:paraId="33FDD66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(_CFunction) NSLog(@"iOSRE: Found CFunction!");</w:t>
      </w:r>
    </w:p>
    <w:p w14:paraId="2C1694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MSHookFunction((void *)_CFunction, (void *)&amp;new_CFunction, (void **)&amp;old_CFunction);</w:t>
      </w:r>
    </w:p>
    <w:p w14:paraId="7953266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5F486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void *_ShortCFunction = MSFindSymbol(image, "_ShortCFunction");</w:t>
      </w:r>
    </w:p>
    <w:p w14:paraId="10E6E9D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if (_ShortCFunction) NSLog(@"iOSRE: Found ShortCFunction!");</w:t>
      </w:r>
    </w:p>
    <w:p w14:paraId="05A6766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w:t>
      </w:r>
    </w:p>
    <w:p w14:paraId="6E52B1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75715464" w14:textId="77777777" w:rsidR="007D5F66" w:rsidRPr="002E5F0B" w:rsidRDefault="007D5F66" w:rsidP="007D5F66">
      <w:pPr>
        <w:rPr>
          <w:rFonts w:ascii="Times New Roman" w:eastAsia="宋体" w:hAnsi="Times New Roman" w:cs="宋体"/>
          <w:lang w:val="zh-TW" w:eastAsia="zh-TW"/>
        </w:rPr>
      </w:pPr>
      <w:r w:rsidRPr="002E5F0B">
        <w:rPr>
          <w:rFonts w:ascii="Times New Roman" w:eastAsia="宋体" w:hAnsi="Times New Roman" w:cs="宋体"/>
          <w:lang w:val="zh-TW" w:eastAsia="zh-TW"/>
        </w:rPr>
        <w:t>In the above code,  we should pay extra attention to some points:</w:t>
      </w:r>
    </w:p>
    <w:p w14:paraId="17BF8421" w14:textId="77777777" w:rsidR="007D5F66" w:rsidRPr="00781063" w:rsidRDefault="007D5F66" w:rsidP="007D5F66">
      <w:pPr>
        <w:pStyle w:val="-31"/>
        <w:widowControl/>
        <w:numPr>
          <w:ilvl w:val="0"/>
          <w:numId w:val="13"/>
        </w:numPr>
        <w:tabs>
          <w:tab w:val="num" w:pos="1029"/>
        </w:tabs>
        <w:spacing w:after="240"/>
        <w:ind w:left="1029" w:hanging="549"/>
        <w:jc w:val="left"/>
        <w:rPr>
          <w:rFonts w:ascii="Times New Roman" w:eastAsia="Times" w:hAnsi="Times New Roman" w:cs="Times"/>
          <w:kern w:val="0"/>
        </w:rPr>
      </w:pPr>
      <w:r w:rsidRPr="00781063">
        <w:rPr>
          <w:rFonts w:ascii="Times New Roman" w:eastAsia="宋体" w:hAnsi="Times New Roman" w:cs="宋体"/>
          <w:kern w:val="0"/>
          <w:sz w:val="21"/>
          <w:szCs w:val="21"/>
        </w:rPr>
        <w:t xml:space="preserve">The use of </w:t>
      </w:r>
      <w:r w:rsidRPr="00781063">
        <w:rPr>
          <w:rFonts w:ascii="Times New Roman" w:hAnsi="Times New Roman"/>
          <w:kern w:val="0"/>
          <w:sz w:val="21"/>
          <w:szCs w:val="21"/>
        </w:rPr>
        <w:t>MSFindSymbol</w:t>
      </w:r>
    </w:p>
    <w:p w14:paraId="293CACF2" w14:textId="77777777" w:rsidR="007D5F66" w:rsidRPr="00781063" w:rsidRDefault="007D5F66" w:rsidP="007D5F66">
      <w:pPr>
        <w:rPr>
          <w:rFonts w:ascii="Times New Roman" w:eastAsia="宋体" w:hAnsi="Times New Roman" w:cs="宋体"/>
          <w:lang w:val="zh-TW" w:eastAsia="zh-TW"/>
        </w:rPr>
      </w:pPr>
      <w:r w:rsidRPr="00781063">
        <w:rPr>
          <w:rFonts w:ascii="Times New Roman" w:eastAsia="宋体" w:hAnsi="Times New Roman" w:cs="宋体"/>
          <w:lang w:val="zh-TW" w:eastAsia="zh-TW"/>
        </w:rPr>
        <w:t>Simply put, the role of MSFindSymbol is to search the symbol to be hooked. Well, what’s a symbol?</w:t>
      </w:r>
    </w:p>
    <w:p w14:paraId="17C39A48" w14:textId="77777777" w:rsidR="007D5F66" w:rsidRPr="00EF4CAD" w:rsidRDefault="007D5F66" w:rsidP="007D5F66">
      <w:pPr>
        <w:rPr>
          <w:rFonts w:ascii="Times New Roman" w:eastAsia="宋体" w:hAnsi="Times New Roman" w:cs="宋体"/>
          <w:lang w:val="zh-TW" w:eastAsia="zh-TW"/>
        </w:rPr>
      </w:pPr>
      <w:r w:rsidRPr="00EF4CAD">
        <w:rPr>
          <w:rFonts w:ascii="Times New Roman" w:eastAsia="宋体" w:hAnsi="Times New Roman" w:cs="宋体"/>
          <w:lang w:val="zh-TW" w:eastAsia="zh-TW"/>
        </w:rPr>
        <w:t>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"symbol table”. “symbol” is the name of the function, according to which the process locates the function’s address in memory and then jumps there to execute it.</w:t>
      </w:r>
    </w:p>
    <w:p w14:paraId="460271E1" w14:textId="77777777" w:rsidR="007D5F66" w:rsidRPr="00B93835" w:rsidRDefault="007D5F66" w:rsidP="007D5F66">
      <w:pPr>
        <w:rPr>
          <w:rFonts w:ascii="Times New Roman" w:eastAsia="宋体" w:hAnsi="Times New Roman" w:cs="宋体"/>
          <w:lang w:val="zh-TW" w:eastAsia="zh-TW"/>
        </w:rPr>
      </w:pPr>
      <w:r w:rsidRPr="00B93835">
        <w:rPr>
          <w:rFonts w:ascii="Times New Roman" w:eastAsia="宋体" w:hAnsi="Times New Roman" w:cs="宋体"/>
          <w:lang w:val="zh-TW" w:eastAsia="zh-TW"/>
        </w:rPr>
        <w:t>Imagine such a scenario: Your App calls a lookup function in a dylib to query information on your server. If another App gets to know the symbol of</w:t>
      </w:r>
      <w:r w:rsidRPr="00B93835">
        <w:rPr>
          <w:rFonts w:ascii="Times New Roman" w:hAnsi="Times New Roman"/>
        </w:rPr>
        <w:t xml:space="preserve"> “lookup”</w:t>
      </w:r>
      <w:r w:rsidRPr="00B93835">
        <w:rPr>
          <w:rFonts w:ascii="Times New Roman" w:eastAsia="宋体" w:hAnsi="Times New Roman" w:cs="宋体"/>
          <w:lang w:val="zh-TW" w:eastAsia="zh-TW"/>
        </w:rPr>
        <w:t>, then it can import the dylib, and call the function as it wishes, causing great consumption of your server resources.</w:t>
      </w:r>
    </w:p>
    <w:p w14:paraId="66D7A7A4" w14:textId="77777777" w:rsidR="007D5F66" w:rsidRPr="00ED133C" w:rsidRDefault="007D5F66" w:rsidP="007D5F66">
      <w:pPr>
        <w:rPr>
          <w:rFonts w:ascii="Times New Roman" w:eastAsia="宋体" w:hAnsi="Times New Roman" w:cs="宋体"/>
          <w:lang w:val="zh-TW" w:eastAsia="zh-TW"/>
        </w:rPr>
      </w:pPr>
      <w:r w:rsidRPr="00ED133C">
        <w:rPr>
          <w:rFonts w:ascii="Times New Roman" w:eastAsia="宋体" w:hAnsi="Times New Roman" w:cs="宋体"/>
          <w:lang w:val="zh-TW" w:eastAsia="zh-TW"/>
        </w:rPr>
        <w:t xml:space="preserve">To avoid this, symbols are divided into 2 types, i.e. public symbols and private symbols (Besides, there are </w:t>
      </w:r>
      <w:r w:rsidRPr="00ED133C">
        <w:rPr>
          <w:rFonts w:ascii="Times New Roman" w:eastAsia="宋体" w:hAnsi="Times New Roman" w:cs="宋体"/>
          <w:lang w:val="zh-TW" w:eastAsia="zh-TW"/>
        </w:rPr>
        <w:lastRenderedPageBreak/>
        <w:t>stripped symbols, but they have little to do with this chapter. If you are interested in stripped symbols, please visit the following reference links or google by yourselves). Private symbols are not property of yours, you can not make use of them as you wish. That’s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MSImageRef image = MSGetImageByName("/path/to/binary/who/contains/the/implementation/of/symbol");</w:t>
      </w:r>
    </w:p>
    <w:p w14:paraId="18E75F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*symbol = MSFindSymbol(image, "symbol");</w:t>
      </w:r>
    </w:p>
    <w:p w14:paraId="7F54DD2C" w14:textId="77777777" w:rsidR="007D5F66" w:rsidRPr="00766C5C" w:rsidRDefault="007D5F66" w:rsidP="007D5F66">
      <w:pPr>
        <w:rPr>
          <w:rFonts w:ascii="Times New Roman" w:eastAsia="宋体" w:hAnsi="Times New Roman" w:cs="宋体"/>
          <w:lang w:val="zh-TW" w:eastAsia="zh-TW"/>
        </w:rPr>
      </w:pPr>
      <w:r w:rsidRPr="00766C5C">
        <w:rPr>
          <w:rFonts w:ascii="Times New Roman" w:eastAsia="宋体" w:hAnsi="Times New Roman" w:cs="宋体"/>
          <w:lang w:val="zh-TW" w:eastAsia="zh-TW"/>
        </w:rPr>
        <w:t>The parameter of MSGetImageByName is “The full path of the binary which contains the implementation of the function". For example, the implementation of NSLog is in the Foundation framework, so the parameter should be "/System/Library/Frameworks/Foundation.framework/Foundation". Got it?</w:t>
      </w:r>
    </w:p>
    <w:p w14:paraId="75B5DCEA" w14:textId="77777777" w:rsidR="007D5F66" w:rsidRPr="00906524" w:rsidRDefault="007D5F66" w:rsidP="007D5F66">
      <w:pPr>
        <w:rPr>
          <w:rFonts w:ascii="Times New Roman" w:eastAsia="宋体" w:hAnsi="Times New Roman" w:cs="宋体"/>
          <w:lang w:val="zh-TW" w:eastAsia="zh-TW"/>
        </w:rPr>
      </w:pPr>
      <w:r w:rsidRPr="00906524">
        <w:rPr>
          <w:rFonts w:ascii="Times New Roman" w:eastAsia="宋体" w:hAnsi="Times New Roman" w:cs="宋体"/>
          <w:lang w:val="zh-TW" w:eastAsia="zh-TW"/>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9C6171" w:rsidRDefault="007D5F66" w:rsidP="007D5F66">
      <w:pPr>
        <w:pStyle w:val="-31"/>
        <w:widowControl/>
        <w:numPr>
          <w:ilvl w:val="0"/>
          <w:numId w:val="14"/>
        </w:numPr>
        <w:tabs>
          <w:tab w:val="num" w:pos="1029"/>
        </w:tabs>
        <w:spacing w:after="240"/>
        <w:ind w:left="1029" w:hanging="549"/>
        <w:jc w:val="left"/>
        <w:rPr>
          <w:rFonts w:ascii="Times New Roman" w:eastAsia="Times" w:hAnsi="Times New Roman" w:cs="Times"/>
          <w:kern w:val="0"/>
        </w:rPr>
      </w:pPr>
      <w:r w:rsidRPr="009C6171">
        <w:rPr>
          <w:rFonts w:ascii="Times New Roman" w:eastAsia="宋体" w:hAnsi="Times New Roman" w:cs="宋体"/>
          <w:kern w:val="0"/>
          <w:sz w:val="21"/>
          <w:szCs w:val="21"/>
        </w:rPr>
        <w:t>The origin of symbol</w:t>
      </w:r>
    </w:p>
    <w:p w14:paraId="6E0AF79B" w14:textId="77777777" w:rsidR="007D5F66" w:rsidRPr="001262CA" w:rsidRDefault="007D5F66" w:rsidP="007D5F66">
      <w:pPr>
        <w:rPr>
          <w:rFonts w:ascii="Times New Roman" w:eastAsia="宋体" w:hAnsi="Times New Roman" w:cs="宋体"/>
          <w:lang w:val="zh-TW" w:eastAsia="zh-TW"/>
        </w:rPr>
      </w:pPr>
      <w:r w:rsidRPr="001262CA">
        <w:rPr>
          <w:rFonts w:ascii="Times New Roman" w:eastAsia="宋体" w:hAnsi="Times New Roman" w:cs="宋体"/>
          <w:lang w:val="zh-TW" w:eastAsia="zh-TW"/>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“mangled” (changed) the function name. It’s unnecessary here for us to know how every name is mangled, we are only concerned with the results. Where does these 3 underline prefixed symbols come from? In reverse engineering, </w:t>
      </w:r>
      <w:r w:rsidRPr="001262CA">
        <w:rPr>
          <w:rFonts w:ascii="Times New Roman" w:hAnsi="Times New Roman"/>
        </w:rPr>
        <w:t xml:space="preserve"> </w:t>
      </w:r>
      <w:r w:rsidRPr="001262CA">
        <w:rPr>
          <w:rFonts w:ascii="Times New Roman" w:eastAsia="宋体" w:hAnsi="Times New Roman" w:cs="宋体"/>
          <w:lang w:val="zh-TW" w:eastAsia="zh-TW"/>
        </w:rPr>
        <w:t xml:space="preserve">normally we don’t have the right to access the source code of our targets, so these symbols are all extracted via IDA, as illustrated in this example. </w:t>
      </w:r>
    </w:p>
    <w:p w14:paraId="35C9F9A2" w14:textId="77777777" w:rsidR="007D5F66" w:rsidRPr="00372CA5" w:rsidRDefault="007D5F66" w:rsidP="007D5F66">
      <w:pPr>
        <w:rPr>
          <w:rFonts w:ascii="Times New Roman" w:eastAsia="宋体" w:hAnsi="Times New Roman" w:cs="宋体"/>
          <w:lang w:val="zh-TW" w:eastAsia="zh-TW"/>
        </w:rPr>
      </w:pPr>
      <w:r w:rsidRPr="00372CA5">
        <w:rPr>
          <w:rFonts w:ascii="Times New Roman" w:eastAsia="宋体" w:hAnsi="Times New Roman" w:cs="宋体"/>
          <w:lang w:val="zh-TW" w:eastAsia="zh-TW"/>
        </w:rPr>
        <w:t xml:space="preserve">Drag and drop </w:t>
      </w:r>
      <w:r w:rsidRPr="00372CA5">
        <w:rPr>
          <w:rFonts w:ascii="Times New Roman" w:hAnsi="Times New Roman"/>
        </w:rPr>
        <w:t>iOSRETargetApp’s binary into IDA. The Functions window after initial analysis is shown in figure 4-4.</w:t>
      </w:r>
    </w:p>
    <w:p w14:paraId="207A8D4D" w14:textId="77777777" w:rsidR="007D5F66" w:rsidRDefault="007D5F66" w:rsidP="007D5F66">
      <w:pPr>
        <w:keepNext/>
        <w:jc w:val="center"/>
      </w:pPr>
      <w:r>
        <w:rPr>
          <w:noProof/>
          <w:lang w:eastAsia="en-US"/>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8">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Default="007D5F66" w:rsidP="007D5F66">
      <w:pPr>
        <w:pStyle w:val="Caption"/>
        <w:ind w:firstLine="400"/>
        <w:jc w:val="center"/>
      </w:pPr>
      <w:r>
        <w:rPr>
          <w:rFonts w:ascii="Trebuchet MS"/>
        </w:rPr>
        <w:t>Figure 4- 4 Functions window</w:t>
      </w:r>
    </w:p>
    <w:p w14:paraId="3BD86E18" w14:textId="77777777" w:rsidR="007D5F66" w:rsidRPr="004B7CD7" w:rsidRDefault="007D5F66" w:rsidP="007D5F66">
      <w:pPr>
        <w:rPr>
          <w:rFonts w:ascii="Times New Roman" w:eastAsia="宋体" w:hAnsi="Times New Roman" w:cs="宋体"/>
          <w:lang w:val="zh-TW" w:eastAsia="zh-TW"/>
        </w:rPr>
      </w:pPr>
      <w:r w:rsidRPr="004B7CD7">
        <w:rPr>
          <w:rFonts w:ascii="Times New Roman" w:eastAsia="宋体" w:hAnsi="Times New Roman" w:cs="宋体"/>
          <w:lang w:val="zh-TW" w:eastAsia="zh-TW"/>
        </w:rPr>
        <w:t xml:space="preserve">As we can see, </w:t>
      </w:r>
      <w:r w:rsidRPr="004B7CD7">
        <w:rPr>
          <w:rFonts w:ascii="Times New Roman" w:hAnsi="Times New Roman"/>
        </w:rPr>
        <w:t>CPPClass::CPPFunction(char const*)</w:t>
      </w:r>
      <w:r w:rsidRPr="004B7CD7">
        <w:rPr>
          <w:rFonts w:ascii="Times New Roman" w:eastAsia="宋体" w:hAnsi="Times New Roman" w:cs="宋体"/>
          <w:lang w:val="zh-TW" w:eastAsia="zh-TW"/>
        </w:rPr>
        <w:t xml:space="preserve">, </w:t>
      </w:r>
      <w:r w:rsidRPr="004B7CD7">
        <w:rPr>
          <w:rFonts w:ascii="Times New Roman" w:hAnsi="Times New Roman"/>
        </w:rPr>
        <w:t>_CFunction</w:t>
      </w:r>
      <w:r w:rsidRPr="004B7CD7">
        <w:rPr>
          <w:rFonts w:ascii="Times New Roman" w:eastAsia="宋体" w:hAnsi="Times New Roman" w:cs="宋体"/>
          <w:lang w:val="zh-TW" w:eastAsia="zh-TW"/>
        </w:rPr>
        <w:t xml:space="preserve"> and </w:t>
      </w:r>
      <w:r w:rsidRPr="004B7CD7">
        <w:rPr>
          <w:rFonts w:ascii="Times New Roman" w:hAnsi="Times New Roman"/>
        </w:rPr>
        <w:t>_ShortCFunction are listed here. Double click “CPPClass::CPPFunction(char const*)” to go to its implementation, as shown in figure 4-5.</w:t>
      </w:r>
    </w:p>
    <w:p w14:paraId="79045958" w14:textId="77777777" w:rsidR="007D5F66" w:rsidRDefault="007D5F66" w:rsidP="007D5F66">
      <w:pPr>
        <w:keepNext/>
        <w:jc w:val="center"/>
      </w:pPr>
      <w:r>
        <w:rPr>
          <w:noProof/>
          <w:lang w:eastAsia="en-US"/>
        </w:rPr>
        <w:lastRenderedPageBreak/>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39">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Default="007D5F66" w:rsidP="007D5F66">
      <w:pPr>
        <w:pStyle w:val="Caption"/>
        <w:ind w:firstLine="400"/>
        <w:jc w:val="center"/>
      </w:pPr>
      <w:r>
        <w:rPr>
          <w:rFonts w:ascii="Trebuchet MS"/>
        </w:rPr>
        <w:t>Figure 4- 5  CPPClass::CPPFunction(char const*)</w:t>
      </w:r>
    </w:p>
    <w:p w14:paraId="7757406B" w14:textId="77777777" w:rsidR="007D5F66" w:rsidRPr="006B2531" w:rsidRDefault="007D5F66" w:rsidP="007D5F66">
      <w:pPr>
        <w:rPr>
          <w:rFonts w:ascii="Times New Roman" w:eastAsia="宋体" w:hAnsi="Times New Roman" w:cs="宋体"/>
          <w:lang w:val="zh-TW" w:eastAsia="zh-TW"/>
        </w:rPr>
      </w:pPr>
      <w:r w:rsidRPr="006B2531">
        <w:rPr>
          <w:rFonts w:ascii="Times New Roman" w:eastAsia="宋体" w:hAnsi="Times New Roman" w:cs="宋体"/>
          <w:lang w:val="zh-TW" w:eastAsia="zh-TW"/>
        </w:rPr>
        <w:t xml:space="preserve">The underline prefixed string in line 4 is exactly the symbol we’re looking for. In the same way, where </w:t>
      </w:r>
      <w:r w:rsidRPr="006B2531">
        <w:rPr>
          <w:rFonts w:ascii="Times New Roman" w:hAnsi="Times New Roman"/>
        </w:rPr>
        <w:t>_CFunction and _ShortCFunction come from is obviously shown in figure 4-6 and figure 4-7.</w:t>
      </w:r>
    </w:p>
    <w:p w14:paraId="694F451A" w14:textId="77777777" w:rsidR="007D5F66" w:rsidRDefault="007D5F66" w:rsidP="007D5F66">
      <w:pPr>
        <w:keepNext/>
        <w:jc w:val="center"/>
      </w:pPr>
      <w:r>
        <w:rPr>
          <w:noProof/>
          <w:lang w:eastAsia="en-US"/>
        </w:rPr>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0">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Default="007D5F66" w:rsidP="007D5F66">
      <w:pPr>
        <w:pStyle w:val="Caption"/>
        <w:ind w:firstLine="400"/>
        <w:jc w:val="center"/>
      </w:pPr>
      <w:r>
        <w:rPr>
          <w:rFonts w:ascii="Trebuchet MS"/>
        </w:rPr>
        <w:t>Figure 4- 6 CFunction</w:t>
      </w:r>
    </w:p>
    <w:p w14:paraId="1DA6C755" w14:textId="77777777" w:rsidR="007D5F66" w:rsidRDefault="007D5F66" w:rsidP="007D5F66">
      <w:pPr>
        <w:keepNext/>
        <w:jc w:val="center"/>
      </w:pPr>
      <w:r>
        <w:rPr>
          <w:noProof/>
          <w:lang w:eastAsia="en-US"/>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1">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Default="007D5F66" w:rsidP="007D5F66">
      <w:pPr>
        <w:pStyle w:val="Caption"/>
        <w:ind w:firstLine="400"/>
        <w:jc w:val="center"/>
      </w:pPr>
      <w:r>
        <w:rPr>
          <w:rFonts w:ascii="Trebuchet MS"/>
        </w:rPr>
        <w:t>Figure 4- 7 ShortCFunction</w:t>
      </w:r>
    </w:p>
    <w:p w14:paraId="1BA1A610" w14:textId="77777777" w:rsidR="007D5F66" w:rsidRPr="00604C21" w:rsidRDefault="007D5F66" w:rsidP="007D5F66">
      <w:pPr>
        <w:rPr>
          <w:rFonts w:ascii="Times New Roman" w:eastAsia="宋体" w:hAnsi="Times New Roman" w:cs="宋体"/>
          <w:lang w:val="zh-TW" w:eastAsia="zh-TW"/>
        </w:rPr>
      </w:pPr>
      <w:r w:rsidRPr="00604C21">
        <w:rPr>
          <w:rFonts w:ascii="Times New Roman" w:eastAsia="宋体" w:hAnsi="Times New Roman" w:cs="宋体"/>
          <w:lang w:val="zh-TW" w:eastAsia="zh-TW"/>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604C21" w:rsidRDefault="007D5F66" w:rsidP="007D5F66">
      <w:pPr>
        <w:pStyle w:val="-31"/>
        <w:widowControl/>
        <w:numPr>
          <w:ilvl w:val="0"/>
          <w:numId w:val="16"/>
        </w:numPr>
        <w:tabs>
          <w:tab w:val="num" w:pos="1029"/>
        </w:tabs>
        <w:spacing w:after="240"/>
        <w:ind w:left="1029" w:hanging="549"/>
        <w:jc w:val="left"/>
        <w:rPr>
          <w:rFonts w:ascii="Times New Roman" w:eastAsia="Times" w:hAnsi="Times New Roman" w:cs="Times"/>
          <w:kern w:val="0"/>
        </w:rPr>
      </w:pPr>
      <w:r w:rsidRPr="00604C21">
        <w:rPr>
          <w:rFonts w:ascii="Times New Roman" w:eastAsia="宋体" w:hAnsi="Times New Roman" w:cs="宋体"/>
          <w:kern w:val="0"/>
          <w:sz w:val="21"/>
          <w:szCs w:val="21"/>
        </w:rPr>
        <w:lastRenderedPageBreak/>
        <w:t xml:space="preserve">The writing pattern of </w:t>
      </w:r>
      <w:r w:rsidRPr="00604C21">
        <w:rPr>
          <w:rFonts w:ascii="Times New Roman" w:hAnsi="Times New Roman"/>
          <w:kern w:val="0"/>
          <w:sz w:val="21"/>
          <w:szCs w:val="21"/>
        </w:rPr>
        <w:t>MSHookFunction</w:t>
      </w:r>
    </w:p>
    <w:p w14:paraId="105058BB"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The 3 parameters of MSHookFunction are: the original function to be hooked/replaced, the replacement function, and the original function saved by MobileHooker. Just like Sherlock Holmes needs Dr. Watson’s assistance, MSHookFunction doesn’t work alone, it only functions with a conventional writing pattern, shown as follows:</w:t>
      </w:r>
    </w:p>
    <w:p w14:paraId="7568BC5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#import &lt;substrate.h&gt;</w:t>
      </w:r>
    </w:p>
    <w:p w14:paraId="4E0E87E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E81C15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returnType (*old_symbol)(args);</w:t>
      </w:r>
    </w:p>
    <w:p w14:paraId="72E3784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B8938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returnType new_symbol(args)</w:t>
      </w:r>
    </w:p>
    <w:p w14:paraId="7A4177A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3C9721E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Whatever</w:t>
      </w:r>
    </w:p>
    <w:p w14:paraId="0CFD2AB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675B4E2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4D1C1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void InitializeMSHookFunction(void) // This function is often called in %ctor i.e. constructor</w:t>
      </w:r>
    </w:p>
    <w:p w14:paraId="6E01BFB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5424530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MSImageRef image = MSGetImageByName("/path/to/binary/who/contains/the/implementation/of/symbol");</w:t>
      </w:r>
    </w:p>
    <w:p w14:paraId="109115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void *symbol = MSFindSymbol(image, "symbol");</w:t>
      </w:r>
    </w:p>
    <w:p w14:paraId="28F3661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if (symbol)</w:t>
      </w:r>
      <w:r>
        <w:rPr>
          <w:rFonts w:ascii="Monaco" w:eastAsia="Monaco" w:hAnsi="Monaco" w:cs="Monaco"/>
          <w:sz w:val="16"/>
          <w:szCs w:val="16"/>
          <w:shd w:val="clear" w:color="auto" w:fill="D8D8D8"/>
        </w:rPr>
        <w:tab/>
        <w:t>MSHookFunction((void *)symbol, (void *)&amp;new_ symbol, (void **)&amp;old_ symbol);</w:t>
      </w:r>
    </w:p>
    <w:p w14:paraId="1CA01A8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else NSLog(@"Symbol not found!");</w:t>
      </w:r>
    </w:p>
    <w:p w14:paraId="4525AF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w:t>
      </w:r>
    </w:p>
    <w:p w14:paraId="51D4B111"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 xml:space="preserve">You’ll recognize this pattern if you review Tweak.xm in </w:t>
      </w:r>
      <w:r w:rsidRPr="008D76CC">
        <w:rPr>
          <w:rFonts w:ascii="Times New Roman" w:hAnsi="Times New Roman"/>
        </w:rPr>
        <w:t>iOSREHookerTweak</w:t>
      </w:r>
      <w:r w:rsidRPr="008D76CC">
        <w:rPr>
          <w:rFonts w:ascii="Times New Roman" w:eastAsia="宋体" w:hAnsi="Times New Roman" w:cs="宋体"/>
          <w:lang w:val="zh-TW" w:eastAsia="zh-TW"/>
        </w:rPr>
        <w:t>. Again, we cannot get the source code of the function to hook, so we don’t know the prototype of the function: What is the returnType? How many args are there and what’re their types? At this moment, we need the help of more advanced reverse engineering skills to reconstruct the prototype of the function. Chapter 6 focuses on this knowledge, so don’t worry if you can’t catch up for now. I strongly suggest you review this section after finishing chapter 6, I bet you will get a better understanding at that time.</w:t>
      </w:r>
    </w:p>
    <w:p w14:paraId="6799C239" w14:textId="77777777" w:rsidR="007D5F66" w:rsidRPr="008D76CC" w:rsidRDefault="007D5F66" w:rsidP="007D5F66">
      <w:pPr>
        <w:pStyle w:val="-31"/>
        <w:widowControl/>
        <w:spacing w:after="240"/>
        <w:ind w:firstLine="0"/>
        <w:jc w:val="left"/>
        <w:rPr>
          <w:rFonts w:ascii="Times New Roman" w:eastAsia="Times" w:hAnsi="Times New Roman" w:cs="Times"/>
          <w:kern w:val="0"/>
          <w:sz w:val="21"/>
          <w:szCs w:val="21"/>
        </w:rPr>
      </w:pPr>
      <w:r w:rsidRPr="008D76CC">
        <w:rPr>
          <w:rFonts w:ascii="Times New Roman" w:hAnsi="Times New Roman"/>
          <w:kern w:val="0"/>
          <w:sz w:val="21"/>
          <w:szCs w:val="21"/>
          <w:lang w:val="zh-TW" w:eastAsia="zh-TW"/>
        </w:rPr>
        <w:t xml:space="preserve">6) </w:t>
      </w:r>
      <w:r w:rsidRPr="008D76CC">
        <w:rPr>
          <w:rFonts w:ascii="Times New Roman" w:eastAsia="宋体" w:hAnsi="Times New Roman" w:cs="宋体"/>
          <w:kern w:val="0"/>
          <w:sz w:val="21"/>
          <w:szCs w:val="21"/>
        </w:rPr>
        <w:t xml:space="preserve">Modify Makefile </w:t>
      </w:r>
      <w:r w:rsidRPr="008D76CC">
        <w:rPr>
          <w:rFonts w:ascii="Times New Roman" w:hAnsi="Times New Roman"/>
          <w:kern w:val="0"/>
          <w:sz w:val="21"/>
          <w:szCs w:val="21"/>
        </w:rPr>
        <w:t>and install the tweak:</w:t>
      </w:r>
    </w:p>
    <w:p w14:paraId="10BCF7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THEOS_DEVICE_IP = iOSIP</w:t>
      </w:r>
    </w:p>
    <w:p w14:paraId="3C7E06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ARCHS = armv7 arm64</w:t>
      </w:r>
    </w:p>
    <w:p w14:paraId="49D873D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export TARGET = iphone:clang:latest:8.0</w:t>
      </w:r>
    </w:p>
    <w:p w14:paraId="0FE0D8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FECADB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include theos/makefiles/common.mk</w:t>
      </w:r>
    </w:p>
    <w:p w14:paraId="75D122F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33838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TWEAK_NAME = iOSREHookerTweak</w:t>
      </w:r>
    </w:p>
    <w:p w14:paraId="4ECDF2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iOSREHookerTweak_FILES = Tweak.xm</w:t>
      </w:r>
    </w:p>
    <w:p w14:paraId="4DEF22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69FB61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include $(THEOS_MAKE_PATH)/tweak.mk</w:t>
      </w:r>
    </w:p>
    <w:p w14:paraId="6BD7B46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D31A66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after-install::</w:t>
      </w:r>
    </w:p>
    <w:p w14:paraId="04C940A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install.exec "killall -9 iOSRETargetApp"</w:t>
      </w:r>
    </w:p>
    <w:p w14:paraId="37C1A626"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 xml:space="preserve">Now please relaunch </w:t>
      </w:r>
      <w:r w:rsidRPr="008D76CC">
        <w:rPr>
          <w:rFonts w:ascii="Times New Roman" w:hAnsi="Times New Roman"/>
        </w:rPr>
        <w:t xml:space="preserve">iOSRETargetApp and see if the output matches our expectation: </w:t>
      </w:r>
    </w:p>
    <w:p w14:paraId="1B0FE0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grep iOSRE: /var/log/syslog</w:t>
      </w:r>
    </w:p>
    <w:p w14:paraId="4B14957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Found CPPFunction!</w:t>
      </w:r>
    </w:p>
    <w:p w14:paraId="6FB7D30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Found CFunction!</w:t>
      </w:r>
    </w:p>
    <w:p w14:paraId="7A27554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Found ShortCFunction!</w:t>
      </w:r>
    </w:p>
    <w:p w14:paraId="51FEBB4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CPPFunction: This is a hijacked C++ function!</w:t>
      </w:r>
    </w:p>
    <w:p w14:paraId="3463D8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CFunction: This is a hijacked C function!</w:t>
      </w:r>
    </w:p>
    <w:p w14:paraId="75769A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Nov 18 11:29:14 FunMaker-5 iOSRETargetApp[5327]: iOSRE: CPPFunction: This is a hijacked short C function from new__ZN8CPPClass11CPPFunctionEPKc!</w:t>
      </w:r>
    </w:p>
    <w:p w14:paraId="620A149F"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 xml:space="preserve">It is worth mentioning that, we failed hooking the short function (i.e. ShortCFunction), otherwise it would print "This is a hijacked short C function from new_ShortCFunction!”. But we succeeded in hooking other functions (i.e. CPPClass::CPPFunction) inside the short function. We could tell if the caller was ShortCFuncation by judging the callee’s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w:t>
      </w:r>
      <w:r w:rsidRPr="008D76CC">
        <w:rPr>
          <w:rFonts w:ascii="Times New Roman" w:eastAsia="宋体" w:hAnsi="Times New Roman" w:cs="宋体"/>
          <w:lang w:val="zh-TW" w:eastAsia="zh-TW"/>
        </w:rPr>
        <w:lastRenderedPageBreak/>
        <w:t>http://bbs.iosre.com.</w:t>
      </w:r>
    </w:p>
    <w:p w14:paraId="37C60ED3" w14:textId="77777777" w:rsidR="007D5F66" w:rsidRDefault="007D5F66" w:rsidP="007D5F66">
      <w:pPr>
        <w:pStyle w:val="Heading3"/>
        <w:ind w:firstLine="600"/>
      </w:pPr>
      <w:r>
        <w:t>4.1.2 MobileLoader</w:t>
      </w:r>
    </w:p>
    <w:p w14:paraId="4433802E"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The role of MobileLoader is to load third-party dylibs. When iOS launches, launchd will load MobileLoader into memory, then MobileLoader will call dlopen according to tweaks’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77777777" w:rsidR="007D5F66" w:rsidRDefault="007D5F66" w:rsidP="007D5F66">
      <w:pPr>
        <w:pStyle w:val="Heading3"/>
        <w:ind w:firstLine="600"/>
      </w:pPr>
      <w:r>
        <w:t>4.1.3 Safe mode</w:t>
      </w:r>
    </w:p>
    <w:p w14:paraId="71FB72AF" w14:textId="77777777" w:rsidR="007D5F66" w:rsidRPr="008D76CC" w:rsidRDefault="007D5F66" w:rsidP="007D5F66">
      <w:pPr>
        <w:rPr>
          <w:rFonts w:ascii="Times New Roman" w:eastAsia="宋体" w:hAnsi="Times New Roman" w:cs="宋体"/>
          <w:lang w:val="zh-TW" w:eastAsia="zh-TW"/>
        </w:rPr>
      </w:pPr>
      <w:r w:rsidRPr="008D76CC">
        <w:rPr>
          <w:rFonts w:ascii="Times New Roman" w:eastAsia="宋体" w:hAnsi="Times New Roman" w:cs="宋体"/>
          <w:lang w:val="zh-TW" w:eastAsia="zh-TW"/>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en-US"/>
        </w:rPr>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Default="007D5F66" w:rsidP="007D5F66">
      <w:pPr>
        <w:pStyle w:val="Caption"/>
        <w:ind w:firstLine="0"/>
        <w:jc w:val="center"/>
        <w:rPr>
          <w:rFonts w:ascii="宋体" w:eastAsia="宋体" w:hAnsi="宋体" w:cs="宋体"/>
          <w:lang w:val="zh-TW" w:eastAsia="zh-TW"/>
        </w:rPr>
      </w:pPr>
      <w:r>
        <w:rPr>
          <w:rFonts w:ascii="Trebuchet MS"/>
        </w:rPr>
        <w:t>Figure 4- 8 Safe mode</w:t>
      </w:r>
      <w:r>
        <w:rPr>
          <w:rFonts w:ascii="宋体" w:eastAsia="宋体" w:hAnsi="宋体" w:cs="宋体"/>
          <w:lang w:val="zh-TW" w:eastAsia="zh-TW"/>
        </w:rPr>
        <w:t xml:space="preserve"> </w:t>
      </w:r>
    </w:p>
    <w:p w14:paraId="31165C65"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In safe mode, all third-party tweaks that base on CydiaSubstrate will be disabled for troubleshooting. But safe mode can’t guarantee absolute safety, in many cases, devices fail to boot because of problematic third-party dylibs. In this situation, you can perform a hard reboot by pressing and holding the home and lock buttons, then completely disable CydiaSubstrate by holding the volume "+" button. After iOS successfully reboots, you can start error checking. When the problems are fixed, reboot iOS again to enable CydiaSubstrate.</w:t>
      </w:r>
    </w:p>
    <w:p w14:paraId="41E35EF1" w14:textId="77777777" w:rsidR="007D5F66" w:rsidRDefault="007D5F66" w:rsidP="007D5F66">
      <w:pPr>
        <w:pStyle w:val="Heading2"/>
      </w:pPr>
      <w:r>
        <w:lastRenderedPageBreak/>
        <w:t>4.2  Cycript</w:t>
      </w:r>
    </w:p>
    <w:p w14:paraId="4ABE0BA2" w14:textId="77777777" w:rsidR="007D5F66" w:rsidRDefault="007D5F66" w:rsidP="007D5F66">
      <w:pPr>
        <w:keepNext/>
        <w:jc w:val="center"/>
      </w:pPr>
      <w:r>
        <w:rPr>
          <w:noProof/>
          <w:lang w:eastAsia="en-US"/>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3">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5B2DA8" w:rsidRDefault="007D5F66" w:rsidP="007D5F66">
      <w:pPr>
        <w:pStyle w:val="Caption"/>
        <w:ind w:firstLine="400"/>
        <w:jc w:val="center"/>
        <w:rPr>
          <w:rFonts w:ascii="Trebuchet MS"/>
        </w:rPr>
      </w:pPr>
      <w:r w:rsidRPr="005B2DA8">
        <w:rPr>
          <w:rFonts w:ascii="Trebuchet MS"/>
        </w:rPr>
        <w:t xml:space="preserve">Figure </w:t>
      </w:r>
      <w:r>
        <w:rPr>
          <w:rFonts w:ascii="Trebuchet MS"/>
        </w:rPr>
        <w:t>4- 9 Cycript</w:t>
      </w:r>
    </w:p>
    <w:p w14:paraId="2B386C4E" w14:textId="77777777" w:rsidR="007D5F66" w:rsidRPr="00305B18" w:rsidRDefault="007D5F66" w:rsidP="007D5F66">
      <w:pPr>
        <w:rPr>
          <w:rFonts w:ascii="Times New Roman" w:eastAsia="Times New Roman" w:hAnsi="Times New Roman" w:cs="Times New Roman"/>
        </w:rPr>
      </w:pPr>
      <w:r w:rsidRPr="00305B18">
        <w:rPr>
          <w:rFonts w:ascii="Times New Roman" w:hAnsi="Times New Roman"/>
        </w:rPr>
        <w:t xml:space="preserve">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I’ve ignored Cycript deliberately. It wasn’t until not long ago when I was playing with MTerminal during my company's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"This isn't quite 'ready for primetime’".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4" w:history="1">
        <w:r w:rsidRPr="00305B18">
          <w:rPr>
            <w:rStyle w:val="Hyperlink3"/>
            <w:rFonts w:ascii="Times New Roman" w:hAnsi="Times New Roman"/>
          </w:rPr>
          <w:t>http://www.cycript.org</w:t>
        </w:r>
      </w:hyperlink>
      <w:r w:rsidRPr="00305B18">
        <w:rPr>
          <w:rFonts w:ascii="Times New Roman" w:hAnsi="Times New Roman"/>
        </w:rPr>
        <w:t>.</w:t>
      </w:r>
    </w:p>
    <w:p w14:paraId="2E9FAE80"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We can launch Cycript either in MTerminal or via ssh. Input “cycript” and it outputs “cy#”, which indicates Cycript’s successful launch.</w:t>
      </w:r>
    </w:p>
    <w:p w14:paraId="3EF626E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 root# cycript   </w:t>
      </w:r>
    </w:p>
    <w:p w14:paraId="043EA9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w:t>
      </w:r>
    </w:p>
    <w:p w14:paraId="73034267"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After that, you can start coding. Instead of writing Apps, we mainly use Cycript to test methods, so we need to inject and run code in an existing process. Let’s exit Cycript by pressing "control + D" for now. Generally speaking, which process to inject depends on what methods we’re testing: Suppose the methods to be tested are from class A, and class A exists in process B, then you should inject into process B to test the methods. Stop beating around the bush, let’s see an example to make everything more straightforward.</w:t>
      </w:r>
    </w:p>
    <w:p w14:paraId="5F175BD5"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 xml:space="preserve">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you’re testing are from a process, inject right into that process; If they’re from a lib, inject into the </w:t>
      </w:r>
      <w:r w:rsidRPr="00305B18">
        <w:rPr>
          <w:rFonts w:ascii="Times New Roman" w:eastAsia="宋体" w:hAnsi="Times New Roman" w:cs="宋体"/>
          <w:lang w:val="zh-TW" w:eastAsia="zh-TW"/>
        </w:rPr>
        <w:lastRenderedPageBreak/>
        <w:t>processes that import this lib.</w:t>
      </w:r>
    </w:p>
    <w:p w14:paraId="1E2AE24F"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Testing methods via process injection is rather simple. Take SpringBoard for an example, first we need to find out its process name or process ID (PID):</w:t>
      </w:r>
    </w:p>
    <w:p w14:paraId="6E38A1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ps -e | grep SpringBoard</w:t>
      </w:r>
    </w:p>
    <w:p w14:paraId="0DA0484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4567 ??         0:27.45 /System/Library/CoreServices/SpringBoard.app/SpringBoard</w:t>
      </w:r>
    </w:p>
    <w:p w14:paraId="590206E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4634 ttys000    0:00.01 grep SpringBoard</w:t>
      </w:r>
    </w:p>
    <w:p w14:paraId="3DCF21A9" w14:textId="77777777" w:rsidR="007D5F66" w:rsidRPr="00305B18" w:rsidRDefault="007D5F66" w:rsidP="007D5F66">
      <w:pPr>
        <w:rPr>
          <w:rFonts w:ascii="Times New Roman" w:eastAsia="Times New Roman" w:hAnsi="Times New Roman" w:cs="Times New Roman"/>
        </w:rPr>
      </w:pPr>
      <w:r w:rsidRPr="00305B18">
        <w:rPr>
          <w:rFonts w:ascii="Times New Roman" w:eastAsia="宋体" w:hAnsi="Times New Roman" w:cs="宋体"/>
          <w:lang w:val="zh-TW" w:eastAsia="zh-TW"/>
        </w:rPr>
        <w:t xml:space="preserve">As we can see, SpringBoard’s PID is 4634. Input </w:t>
      </w:r>
      <w:r w:rsidRPr="00305B18">
        <w:rPr>
          <w:rFonts w:ascii="Times New Roman" w:hAnsi="Times New Roman"/>
        </w:rPr>
        <w:t xml:space="preserve">“cycript -p 4634” </w:t>
      </w:r>
      <w:r w:rsidRPr="00305B18">
        <w:rPr>
          <w:rFonts w:ascii="Times New Roman" w:eastAsia="宋体" w:hAnsi="Times New Roman" w:cs="宋体"/>
          <w:lang w:val="zh-TW" w:eastAsia="zh-TW"/>
        </w:rPr>
        <w:t xml:space="preserve">or </w:t>
      </w:r>
      <w:r w:rsidRPr="00305B18">
        <w:rPr>
          <w:rFonts w:ascii="Times New Roman" w:hAnsi="Times New Roman"/>
        </w:rPr>
        <w:t>“cycript -p SpringBoard” to inject Cycript into SpringBoard. Now Cycript has been injected into SpringBoard and we can start method testing.</w:t>
      </w:r>
    </w:p>
    <w:p w14:paraId="4E4B1926"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UIAlertView is a most frequently used UI class on iOS. Only 3 lines of code in Objective-C are needed for a popup:</w:t>
      </w:r>
    </w:p>
    <w:p w14:paraId="3210AE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UIAlertView *alertView = [[UIAlertView alloc] initWithTitle:@"iOSRE" message:@"snakeninny" delegate:nil cancelButtonTitle:@"OK" otherButtonTitles:nil];</w:t>
      </w:r>
    </w:p>
    <w:p w14:paraId="4514B2E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[alertView show];</w:t>
      </w:r>
    </w:p>
    <w:p w14:paraId="462080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[alertView release];</w:t>
      </w:r>
    </w:p>
    <w:p w14:paraId="67F01D8D"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It’s easy to convert the above Objective-C code into Cycript code:</w:t>
      </w:r>
    </w:p>
    <w:p w14:paraId="01AA87E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cycript -p SpringBoard</w:t>
      </w:r>
    </w:p>
    <w:p w14:paraId="062BC4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alertView = [[UIAlertView alloc] initWithTitle:@"iOSRE" message:@"snakeninny" delegate:nil cancelButtonTitle:@"OK" otherButtonTitles:nil]</w:t>
      </w:r>
    </w:p>
    <w:p w14:paraId="582D25D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#"&lt;UIAlertView: 0x1700e580; frame = (0 0; 0 0); layer = &lt;CALayer: 0x164146c0&gt;&gt;"</w:t>
      </w:r>
    </w:p>
    <w:p w14:paraId="5712613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[alertView show]</w:t>
      </w:r>
    </w:p>
    <w:p w14:paraId="772993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[alertView release]</w:t>
      </w:r>
    </w:p>
    <w:p w14:paraId="111A674B"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No need to declare the type of an object, no need to add a semicolon at the end of each line, that’s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en-US"/>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Default="007D5F66" w:rsidP="007D5F66">
      <w:pPr>
        <w:pStyle w:val="Caption"/>
        <w:ind w:firstLine="0"/>
        <w:jc w:val="center"/>
        <w:rPr>
          <w:rFonts w:ascii="宋体" w:eastAsia="宋体" w:hAnsi="宋体" w:cs="宋体"/>
          <w:lang w:val="zh-TW" w:eastAsia="zh-TW"/>
        </w:rPr>
      </w:pPr>
      <w:r>
        <w:rPr>
          <w:rFonts w:ascii="Trebuchet MS"/>
        </w:rPr>
        <w:t>Figure 4- 10</w:t>
      </w:r>
      <w:r>
        <w:rPr>
          <w:rFonts w:ascii="宋体" w:eastAsia="宋体" w:hAnsi="宋体" w:cs="宋体"/>
          <w:lang w:val="zh-TW" w:eastAsia="zh-TW"/>
        </w:rPr>
        <w:t xml:space="preserve"> </w:t>
      </w:r>
      <w:r>
        <w:rPr>
          <w:rFonts w:ascii="Trebuchet MS"/>
        </w:rPr>
        <w:t>Code execution in Cycript</w:t>
      </w:r>
    </w:p>
    <w:p w14:paraId="14E03D54"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If we already know the memory address of an object, we can use “#” operator to access the object like this:</w:t>
      </w:r>
    </w:p>
    <w:p w14:paraId="799D8B0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[[UIAlertView alloc] initWithTitle:@"iOSRE" message:@"snakeninny" delegate:nil cancelButtonTitle:@"OK" otherButtonTitles:nil]</w:t>
      </w:r>
    </w:p>
    <w:p w14:paraId="2BEC026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#"&lt;UIAlertView: 0x166b4fb0; frame = (0 0; 0 0); layer = &lt;CALayer: 0x16615890&gt;&gt;"</w:t>
      </w:r>
    </w:p>
    <w:p w14:paraId="1826234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[#0x166b4fb0 show]</w:t>
      </w:r>
    </w:p>
    <w:p w14:paraId="0A245B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[#0x166b4fb0 release]</w:t>
      </w:r>
    </w:p>
    <w:p w14:paraId="2FD7D968" w14:textId="77777777" w:rsidR="007D5F66" w:rsidRPr="00305B18" w:rsidRDefault="007D5F66" w:rsidP="007D5F66">
      <w:pPr>
        <w:rPr>
          <w:rFonts w:ascii="Times New Roman" w:eastAsia="宋体" w:hAnsi="Times New Roman" w:cs="宋体"/>
          <w:lang w:val="zh-TW" w:eastAsia="zh-TW"/>
        </w:rPr>
      </w:pPr>
      <w:r w:rsidRPr="00305B18">
        <w:rPr>
          <w:rFonts w:ascii="Times New Roman" w:eastAsia="宋体" w:hAnsi="Times New Roman" w:cs="宋体"/>
          <w:lang w:val="zh-TW" w:eastAsia="zh-TW"/>
        </w:rPr>
        <w:t xml:space="preserve">If we know an object of a certain class exists in the current process but don’t know its memory address, we cannot obtain the object with “#”. Under such circumstance, we can try “choose” out: </w:t>
      </w:r>
    </w:p>
    <w:p w14:paraId="06BC27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choose(SBScreenShotter)</w:t>
      </w:r>
    </w:p>
    <w:p w14:paraId="7B3D6B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[#"&lt;SBScreenShotter: 0x166e0e20&gt;"]</w:t>
      </w:r>
    </w:p>
    <w:p w14:paraId="7E65157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choose(SBUIController)</w:t>
      </w:r>
    </w:p>
    <w:p w14:paraId="06F54B9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[#"&lt;SBUIController: 0x16184bf0&gt;"]</w:t>
      </w:r>
    </w:p>
    <w:p w14:paraId="0B611C0D" w14:textId="77777777" w:rsidR="007D5F66" w:rsidRPr="002D124B" w:rsidRDefault="007D5F66" w:rsidP="007D5F66">
      <w:pPr>
        <w:rPr>
          <w:rFonts w:ascii="Times New Roman" w:eastAsia="宋体" w:hAnsi="Times New Roman" w:cs="宋体"/>
          <w:lang w:val="zh-TW" w:eastAsia="zh-TW"/>
        </w:rPr>
      </w:pPr>
      <w:r w:rsidRPr="002D124B">
        <w:rPr>
          <w:rFonts w:ascii="Times New Roman" w:eastAsia="宋体" w:hAnsi="Times New Roman" w:cs="宋体"/>
          <w:lang w:val="zh-TW" w:eastAsia="zh-TW"/>
        </w:rPr>
        <w:t xml:space="preserve"> “choose” a class, Cycript returns its objects. This command is so convenient that it doesn’t succeed all the time. When it fails to get you a usable object, you’re on your own. We’ll talk about how to get our target objects manually in chapter 6, please stay tuned.</w:t>
      </w:r>
    </w:p>
    <w:p w14:paraId="277DC370" w14:textId="77777777" w:rsidR="007D5F66" w:rsidRDefault="007D5F66" w:rsidP="007D5F66">
      <w:pPr>
        <w:rPr>
          <w:rFonts w:ascii="宋体" w:eastAsia="宋体" w:hAnsi="宋体" w:cs="宋体"/>
          <w:lang w:val="zh-TW" w:eastAsia="zh-TW"/>
        </w:rPr>
      </w:pPr>
      <w:r w:rsidRPr="008F69A0">
        <w:rPr>
          <w:rFonts w:ascii="Times New Roman" w:eastAsia="宋体" w:hAnsi="Times New Roman" w:cs="宋体"/>
          <w:lang w:val="zh-TW" w:eastAsia="zh-TW"/>
        </w:rPr>
        <w:t>When it comes to testing private methods, a combination of the above Cycript commands would be enough. Let’s summarize the use of Cycript with an example of logging in to iMessage with my Apple ID. First we need to get an instance of iMessage login controller:</w:t>
      </w:r>
    </w:p>
    <w:p w14:paraId="1EBF79A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cycript -p SpringBoard</w:t>
      </w:r>
    </w:p>
    <w:p w14:paraId="32ABC1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controller = [CNFRegController controllerForServiceType:1]</w:t>
      </w:r>
    </w:p>
    <w:p w14:paraId="022976A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#"&lt;CNFRegController: 0x166401e0&gt;"</w:t>
      </w:r>
    </w:p>
    <w:p w14:paraId="0BB9B3A5" w14:textId="77777777" w:rsidR="007D5F66" w:rsidRPr="00091ADD" w:rsidRDefault="007D5F66" w:rsidP="007D5F66">
      <w:pPr>
        <w:rPr>
          <w:rFonts w:ascii="Times New Roman" w:eastAsia="宋体" w:hAnsi="Times New Roman" w:cs="宋体"/>
          <w:lang w:val="zh-TW" w:eastAsia="zh-TW"/>
        </w:rPr>
      </w:pPr>
      <w:r w:rsidRPr="00091ADD">
        <w:rPr>
          <w:rFonts w:ascii="Times New Roman" w:eastAsia="宋体" w:hAnsi="Times New Roman" w:cs="宋体"/>
          <w:lang w:val="zh-TW" w:eastAsia="zh-TW"/>
        </w:rPr>
        <w:t xml:space="preserve">Then login with my Apple ID: </w:t>
      </w:r>
    </w:p>
    <w:p w14:paraId="6E2D85A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[controller beginAccountSetupWithLogin:@"snakeninny@gmail.com" password:@"bbs.iosre.com" foundExisting:NO]</w:t>
      </w:r>
    </w:p>
    <w:p w14:paraId="636D37C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#"IMAccount: 0x166e7b30 [ID: 5A8E19BE-1BC9-476F-AD3B-729997FAA3BC Service: IMService[iMessage] Login: E:snakeninny@gmail.com Active: YES LoginStatus: Connected]"</w:t>
      </w:r>
    </w:p>
    <w:p w14:paraId="70023318" w14:textId="77777777" w:rsidR="007D5F66" w:rsidRPr="00091ADD" w:rsidRDefault="007D5F66" w:rsidP="007D5F66">
      <w:pPr>
        <w:rPr>
          <w:rFonts w:ascii="Times New Roman" w:eastAsia="宋体" w:hAnsi="Times New Roman" w:cs="宋体"/>
          <w:lang w:val="zh-TW" w:eastAsia="zh-TW"/>
        </w:rPr>
      </w:pPr>
      <w:r w:rsidRPr="00091ADD">
        <w:rPr>
          <w:rFonts w:ascii="Times New Roman" w:eastAsia="宋体" w:hAnsi="Times New Roman" w:cs="宋体"/>
          <w:lang w:val="zh-TW" w:eastAsia="zh-TW"/>
        </w:rPr>
        <w:t>This is an equivalent of logging in iMessage as shown in figure 4-11.</w:t>
      </w:r>
    </w:p>
    <w:p w14:paraId="1F6F2372" w14:textId="77777777" w:rsidR="007D5F66" w:rsidRDefault="007D5F66" w:rsidP="007D5F66">
      <w:pPr>
        <w:keepNext/>
        <w:jc w:val="center"/>
      </w:pPr>
      <w:r>
        <w:rPr>
          <w:noProof/>
          <w:lang w:eastAsia="en-US"/>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Default="007D5F66" w:rsidP="007D5F66">
      <w:pPr>
        <w:pStyle w:val="Caption"/>
        <w:ind w:firstLine="0"/>
        <w:jc w:val="center"/>
      </w:pPr>
      <w:r>
        <w:rPr>
          <w:rFonts w:ascii="Trebuchet MS"/>
        </w:rPr>
        <w:t>Figure 4- 11 Log in iMessage</w:t>
      </w:r>
    </w:p>
    <w:p w14:paraId="3AAD09C6"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This method returns a logged in IMAccount, i.e my iMessage account. Then select the addresses for sending and receiving iMessages:</w:t>
      </w:r>
    </w:p>
    <w:p w14:paraId="1B5CC8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[controller setAliases:@[@"snakeninny@gmail.com"] onAccount:#0x166e7b30]</w:t>
      </w:r>
    </w:p>
    <w:p w14:paraId="51857D1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w:t>
      </w:r>
    </w:p>
    <w:p w14:paraId="091DC9D5"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This is an equivalent of selecting iMessage addresses as shown in figure 4-12. </w:t>
      </w:r>
    </w:p>
    <w:p w14:paraId="56D4B35D" w14:textId="77777777" w:rsidR="007D5F66" w:rsidRDefault="007D5F66" w:rsidP="007D5F66">
      <w:pPr>
        <w:keepNext/>
        <w:jc w:val="center"/>
      </w:pPr>
      <w:r>
        <w:rPr>
          <w:noProof/>
          <w:lang w:eastAsia="en-US"/>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Default="007D5F66" w:rsidP="007D5F66">
      <w:pPr>
        <w:pStyle w:val="Caption"/>
        <w:ind w:firstLine="400"/>
        <w:jc w:val="center"/>
        <w:rPr>
          <w:rFonts w:ascii="宋体" w:eastAsia="宋体" w:hAnsi="宋体" w:cs="宋体"/>
          <w:lang w:val="zh-TW" w:eastAsia="zh-TW"/>
        </w:rPr>
      </w:pPr>
      <w:r>
        <w:rPr>
          <w:rFonts w:ascii="Trebuchet MS"/>
        </w:rPr>
        <w:t>Figure 4- 12</w:t>
      </w:r>
      <w:r>
        <w:rPr>
          <w:rFonts w:ascii="宋体" w:eastAsia="宋体" w:hAnsi="宋体" w:cs="宋体"/>
          <w:lang w:val="zh-TW" w:eastAsia="zh-TW"/>
        </w:rPr>
        <w:t xml:space="preserve"> </w:t>
      </w:r>
      <w:r>
        <w:rPr>
          <w:rFonts w:ascii="Trebuchet MS"/>
        </w:rPr>
        <w:t>Select iMessage addresses</w:t>
      </w:r>
    </w:p>
    <w:p w14:paraId="32168231"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The return value indicates our correctness by far. Finally, let’s check if my iMessage account is ready to rock! </w:t>
      </w:r>
    </w:p>
    <w:p w14:paraId="248D60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[#0x166e7b30 CNFRegSignInComplete]</w:t>
      </w:r>
    </w:p>
    <w:p w14:paraId="5EC956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w:t>
      </w:r>
    </w:p>
    <w:p w14:paraId="6D169462"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1 in number is YES in BOOL. We can start iMessaging others right now. </w:t>
      </w:r>
    </w:p>
    <w:p w14:paraId="1647589C" w14:textId="77777777" w:rsidR="007D5F66" w:rsidRPr="004F116B" w:rsidRDefault="007D5F66" w:rsidP="007D5F66">
      <w:pPr>
        <w:rPr>
          <w:rFonts w:ascii="Times New Roman" w:eastAsia="宋体" w:hAnsi="Times New Roman" w:cs="宋体"/>
          <w:lang w:val="zh-TW" w:eastAsia="zh-TW"/>
        </w:rPr>
      </w:pPr>
      <w:r w:rsidRPr="004F116B">
        <w:rPr>
          <w:rFonts w:ascii="Times New Roman" w:eastAsia="宋体" w:hAnsi="Times New Roman" w:cs="宋体"/>
          <w:lang w:val="zh-TW" w:eastAsia="zh-TW"/>
        </w:rPr>
        <w:t xml:space="preserve">Simple and clear, right? No further explanation needed. As the exercise of this section, now it’s your turn to convert the above Cycript code into Objective-C code, and write a tweak to verify your conversion as well get familiar with Cycript. One last note, remember to change my Apple ID to yours. </w:t>
      </w:r>
    </w:p>
    <w:p w14:paraId="4A1F0674" w14:textId="77777777" w:rsidR="007D5F66" w:rsidRDefault="007D5F66" w:rsidP="007D5F66">
      <w:pPr>
        <w:pStyle w:val="Heading2"/>
      </w:pPr>
      <w:r>
        <w:t>4.3 LLDB</w:t>
      </w:r>
      <w:r w:rsidRPr="00D2561D">
        <w:t xml:space="preserve"> and </w:t>
      </w:r>
      <w:r>
        <w:t>debugserver</w:t>
      </w:r>
    </w:p>
    <w:p w14:paraId="2347694F" w14:textId="77777777" w:rsidR="007D5F66" w:rsidRDefault="007D5F66" w:rsidP="007D5F66">
      <w:pPr>
        <w:pStyle w:val="Heading3"/>
      </w:pPr>
      <w:r>
        <w:t>4.3.1 Introduction to LLDB</w:t>
      </w:r>
    </w:p>
    <w:p w14:paraId="059FB506" w14:textId="77777777" w:rsidR="007D5F66" w:rsidRPr="005A4436" w:rsidRDefault="007D5F66" w:rsidP="007D5F66">
      <w:pPr>
        <w:rPr>
          <w:rFonts w:ascii="Times New Roman" w:eastAsia="宋体" w:hAnsi="Times New Roman" w:cs="宋体"/>
          <w:lang w:val="zh-TW" w:eastAsia="zh-TW"/>
        </w:rPr>
      </w:pPr>
      <w:r w:rsidRPr="005A4436">
        <w:rPr>
          <w:rFonts w:ascii="Times New Roman" w:eastAsia="宋体" w:hAnsi="Times New Roman" w:cs="宋体"/>
          <w:lang w:val="zh-TW" w:eastAsia="zh-TW"/>
        </w:rPr>
        <w:t>If IDA is caliburn, then LLDB is excalibur, they are at roughly the same position in iOS reverse engineering. LLDB, a production of Apple, stands for "Low Level Debugger". It’s the Xcode built-in dynamic debugger supporting C, C++ and Objective-C, working on OSX, iOS and the iOS simulator.</w:t>
      </w:r>
    </w:p>
    <w:p w14:paraId="5AF058EE" w14:textId="77777777" w:rsidR="007D5F66" w:rsidRPr="00216968" w:rsidRDefault="007D5F66" w:rsidP="007D5F66">
      <w:pPr>
        <w:rPr>
          <w:rFonts w:ascii="Times New Roman" w:eastAsia="宋体" w:hAnsi="Times New Roman" w:cs="宋体"/>
          <w:lang w:val="zh-TW" w:eastAsia="zh-TW"/>
        </w:rPr>
      </w:pPr>
      <w:r w:rsidRPr="00216968">
        <w:rPr>
          <w:rFonts w:ascii="Times New Roman" w:eastAsia="宋体" w:hAnsi="Times New Roman" w:cs="宋体"/>
          <w:lang w:val="zh-TW" w:eastAsia="zh-TW"/>
        </w:rPr>
        <w:t>LLDB’s functionality sums up in 4 points:</w:t>
      </w:r>
    </w:p>
    <w:p w14:paraId="519093AD"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Launch the program under the conditions you specify;</w:t>
      </w:r>
    </w:p>
    <w:p w14:paraId="327E3F4C"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Stop the program under the conditions you specify;</w:t>
      </w:r>
    </w:p>
    <w:p w14:paraId="304F0C38" w14:textId="77777777" w:rsidR="007D5F66" w:rsidRPr="00BA2212" w:rsidRDefault="007D5F66" w:rsidP="007D5F66">
      <w:pPr>
        <w:widowControl/>
        <w:tabs>
          <w:tab w:val="left" w:pos="220"/>
          <w:tab w:val="left" w:pos="720"/>
        </w:tabs>
        <w:spacing w:after="240" w:line="240" w:lineRule="auto"/>
        <w:rPr>
          <w:rFonts w:ascii="Times New Roman" w:eastAsia="宋体" w:hAnsi="Times New Roman" w:cs="宋体"/>
          <w:lang w:val="zh-TW" w:eastAsia="zh-TW"/>
        </w:rPr>
      </w:pPr>
      <w:r w:rsidRPr="00BA2212">
        <w:rPr>
          <w:rFonts w:ascii="Menlo Bold" w:hAnsi="Menlo Bold" w:cs="Menlo Bold"/>
          <w:lang w:val="ar-SA"/>
        </w:rPr>
        <w:t>❏</w:t>
      </w:r>
      <w:r w:rsidRPr="00BA2212">
        <w:rPr>
          <w:rFonts w:ascii="Times New Roman" w:hAnsi="Times New Roman"/>
        </w:rPr>
        <w:t> </w:t>
      </w:r>
      <w:r w:rsidRPr="00BA2212">
        <w:rPr>
          <w:rFonts w:ascii="Times New Roman" w:eastAsia="宋体" w:hAnsi="Times New Roman" w:cs="宋体"/>
          <w:lang w:val="zh-TW" w:eastAsia="zh-TW"/>
        </w:rPr>
        <w:t>Inspect the internal status of a program when it stops;</w:t>
      </w:r>
    </w:p>
    <w:p w14:paraId="6394905E" w14:textId="77777777" w:rsidR="007D5F66" w:rsidRPr="00BA2212" w:rsidRDefault="007D5F66" w:rsidP="007D5F66">
      <w:pPr>
        <w:widowControl/>
        <w:numPr>
          <w:ilvl w:val="0"/>
          <w:numId w:val="43"/>
        </w:numPr>
        <w:pBdr>
          <w:top w:val="nil"/>
          <w:left w:val="nil"/>
          <w:bottom w:val="nil"/>
          <w:right w:val="nil"/>
          <w:between w:val="nil"/>
          <w:bar w:val="nil"/>
        </w:pBdr>
        <w:tabs>
          <w:tab w:val="num" w:pos="172"/>
          <w:tab w:val="left" w:pos="220"/>
          <w:tab w:val="left" w:pos="720"/>
        </w:tabs>
        <w:spacing w:after="240" w:line="240" w:lineRule="auto"/>
        <w:ind w:left="172" w:hanging="172"/>
        <w:jc w:val="left"/>
        <w:rPr>
          <w:rFonts w:ascii="Times New Roman" w:eastAsia="宋体" w:hAnsi="Times New Roman" w:cs="宋体"/>
          <w:lang w:eastAsia="zh-TW"/>
        </w:rPr>
      </w:pPr>
      <w:r w:rsidRPr="00BA2212">
        <w:rPr>
          <w:rFonts w:ascii="Times New Roman" w:eastAsia="宋体" w:hAnsi="Times New Roman" w:cs="宋体"/>
          <w:lang w:eastAsia="zh-TW"/>
        </w:rPr>
        <w:t>Modify the program when it stops, and observe the modification of its execution flow.</w:t>
      </w:r>
    </w:p>
    <w:p w14:paraId="55733FB0"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LLDB is a command line tool, it does not have a graphical interface. Its mass output in Terminal scares off beginners easily, but once you master the basic commands of LLDB, you’ll be surprised by its formidable combination with IDA. LLDB runs in OSX, so to debug iOS, we need another tool’s assistance on iOS, which is debugserver.</w:t>
      </w:r>
    </w:p>
    <w:p w14:paraId="415F1F19" w14:textId="77777777" w:rsidR="007D5F66" w:rsidRDefault="007D5F66" w:rsidP="007D5F66">
      <w:pPr>
        <w:pStyle w:val="Heading3"/>
      </w:pPr>
      <w:r>
        <w:lastRenderedPageBreak/>
        <w:t>4.3.2 Introduction to debugserver</w:t>
      </w:r>
    </w:p>
    <w:p w14:paraId="7938EBF4"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debugserver runs on iOS. As its name suggests, it plays the role of a server and executes the commands from LLDB (as a client), then returns the results to LLDB to show to the user. This working mode is called “remote debugging”. By default, debugserver is not installed on iOS. We need to connect the device to Xcode, configure it to enable debugging in menu Window</w:t>
      </w:r>
      <w:r w:rsidRPr="00BA2212">
        <w:rPr>
          <w:rFonts w:ascii="Times New Roman" w:hAnsi="Times New Roman"/>
        </w:rPr>
        <w:t>→</w:t>
      </w:r>
      <w:r w:rsidRPr="00BA2212">
        <w:rPr>
          <w:rFonts w:ascii="Times New Roman" w:eastAsia="宋体" w:hAnsi="Times New Roman" w:cs="宋体"/>
          <w:lang w:val="zh-TW" w:eastAsia="zh-TW"/>
        </w:rPr>
        <w:t>Devices, then debugserver will be installed to "/Developer/usr/bin/" on iOS.</w:t>
      </w:r>
    </w:p>
    <w:p w14:paraId="17C0E2BC"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However, because of the lack of task_for_pid permission, the raw debugserver installed by Xcode can only debug our own Apps. Debugging our own Apps is no mystery in App development, and since we’re reverse engineering, we have our own Apps’ source code, there is no need to reverse them. It’d only be cool if we can debug other Apps. No worry, here comes the solution. With a little hacking, debugserver and LLDB can be used to debug other Apps, maximizing their power. </w:t>
      </w:r>
    </w:p>
    <w:p w14:paraId="5DC6F9C5" w14:textId="77777777" w:rsidR="007D5F66" w:rsidRDefault="007D5F66" w:rsidP="007D5F66">
      <w:pPr>
        <w:pStyle w:val="Heading3"/>
      </w:pPr>
      <w:r>
        <w:t>4.3.3 Configure debugserver</w:t>
      </w:r>
    </w:p>
    <w:p w14:paraId="3568F29A" w14:textId="77777777" w:rsidR="007D5F66" w:rsidRDefault="007D5F66" w:rsidP="007D5F66">
      <w:pPr>
        <w:pStyle w:val="Heading4"/>
        <w:rPr>
          <w:rFonts w:ascii="黑体" w:eastAsia="黑体" w:hAnsi="黑体" w:cs="黑体"/>
          <w:lang w:val="zh-TW" w:eastAsia="zh-TW"/>
        </w:rPr>
      </w:pPr>
      <w:r>
        <w:rPr>
          <w:rFonts w:ascii="Times New Roman"/>
        </w:rPr>
        <w:t>1. Help debugserver lose some weight</w:t>
      </w:r>
    </w:p>
    <w:p w14:paraId="162FD756"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14:paraId="5892994F" w14:textId="77777777" w:rsidTr="00F23558">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Default="007D5F66" w:rsidP="00F23558">
            <w:r>
              <w:rPr>
                <w:rFonts w:ascii="黑体" w:eastAsia="黑体" w:hAnsi="黑体"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Default="007D5F66" w:rsidP="00F23558">
            <w:r>
              <w:rPr>
                <w:rFonts w:ascii="黑体" w:eastAsia="黑体" w:hAnsi="黑体" w:cs="黑体"/>
              </w:rPr>
              <w:t>ARM</w:t>
            </w:r>
          </w:p>
        </w:tc>
      </w:tr>
      <w:tr w:rsidR="007D5F66" w14:paraId="1AC2E9F3"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F23558">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F23558">
            <w:r>
              <w:rPr>
                <w:rFonts w:ascii="Times New Roman"/>
              </w:rPr>
              <w:t>armv7</w:t>
            </w:r>
          </w:p>
        </w:tc>
      </w:tr>
      <w:tr w:rsidR="007D5F66" w14:paraId="71D63EF7"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F23558">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F23558">
            <w:r>
              <w:rPr>
                <w:rFonts w:ascii="Times New Roman"/>
              </w:rPr>
              <w:t>armv7s</w:t>
            </w:r>
          </w:p>
        </w:tc>
      </w:tr>
      <w:tr w:rsidR="007D5F66" w14:paraId="730C3114"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F23558">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F23558">
            <w:r>
              <w:rPr>
                <w:rFonts w:ascii="Times New Roman"/>
              </w:rPr>
              <w:t>armv7s</w:t>
            </w:r>
          </w:p>
        </w:tc>
      </w:tr>
      <w:tr w:rsidR="007D5F66" w14:paraId="3F98915C"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F23558">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F23558">
            <w:r>
              <w:rPr>
                <w:rFonts w:ascii="Times New Roman"/>
              </w:rPr>
              <w:t>arm64</w:t>
            </w:r>
          </w:p>
        </w:tc>
      </w:tr>
      <w:tr w:rsidR="007D5F66" w14:paraId="46EC8F7A"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F23558">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F23558">
            <w:r>
              <w:rPr>
                <w:rFonts w:ascii="Times New Roman"/>
              </w:rPr>
              <w:t>arm64</w:t>
            </w:r>
          </w:p>
        </w:tc>
      </w:tr>
      <w:tr w:rsidR="007D5F66" w14:paraId="6699BD18"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F23558">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F23558">
            <w:r>
              <w:rPr>
                <w:rFonts w:ascii="Times New Roman"/>
              </w:rPr>
              <w:t>arm64</w:t>
            </w:r>
          </w:p>
        </w:tc>
      </w:tr>
      <w:tr w:rsidR="007D5F66" w14:paraId="5D80A3B4"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F23558">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F23558">
            <w:r>
              <w:rPr>
                <w:rFonts w:ascii="Times New Roman"/>
              </w:rPr>
              <w:t>armv7</w:t>
            </w:r>
          </w:p>
        </w:tc>
      </w:tr>
      <w:tr w:rsidR="007D5F66" w14:paraId="149EA1E3"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F23558">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F23558">
            <w:r>
              <w:rPr>
                <w:rFonts w:ascii="Times New Roman"/>
              </w:rPr>
              <w:t>armv7</w:t>
            </w:r>
          </w:p>
        </w:tc>
      </w:tr>
      <w:tr w:rsidR="007D5F66" w14:paraId="6DAE2A7D"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F23558">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F23558">
            <w:r>
              <w:rPr>
                <w:rFonts w:ascii="Times New Roman"/>
              </w:rPr>
              <w:t>armv7</w:t>
            </w:r>
          </w:p>
        </w:tc>
      </w:tr>
      <w:tr w:rsidR="007D5F66" w14:paraId="078F2DEB"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F23558">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F23558">
            <w:r>
              <w:rPr>
                <w:rFonts w:ascii="Times New Roman"/>
              </w:rPr>
              <w:t>armv7s</w:t>
            </w:r>
          </w:p>
        </w:tc>
      </w:tr>
      <w:tr w:rsidR="007D5F66" w14:paraId="414951C0"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F23558">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F23558">
            <w:r>
              <w:rPr>
                <w:rFonts w:ascii="Times New Roman"/>
              </w:rPr>
              <w:t>arm64</w:t>
            </w:r>
          </w:p>
        </w:tc>
      </w:tr>
      <w:tr w:rsidR="007D5F66" w14:paraId="3DE009E2"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F23558">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F23558">
            <w:r>
              <w:rPr>
                <w:rFonts w:ascii="Times New Roman"/>
              </w:rPr>
              <w:t>arm64</w:t>
            </w:r>
          </w:p>
        </w:tc>
      </w:tr>
      <w:tr w:rsidR="007D5F66" w14:paraId="7E1D2F15"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F23558">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F23558">
            <w:r>
              <w:rPr>
                <w:rFonts w:ascii="Times New Roman"/>
              </w:rPr>
              <w:t>arm64</w:t>
            </w:r>
          </w:p>
        </w:tc>
      </w:tr>
      <w:tr w:rsidR="007D5F66" w14:paraId="666D3411"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F23558">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F23558">
            <w:r>
              <w:rPr>
                <w:rFonts w:ascii="Times New Roman"/>
              </w:rPr>
              <w:t>arm64</w:t>
            </w:r>
          </w:p>
        </w:tc>
      </w:tr>
      <w:tr w:rsidR="007D5F66" w14:paraId="71CC3786" w14:textId="77777777" w:rsidTr="00F23558">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F23558">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F23558">
            <w:r>
              <w:rPr>
                <w:rFonts w:ascii="Times New Roman"/>
              </w:rPr>
              <w:t>armv7</w:t>
            </w:r>
          </w:p>
        </w:tc>
      </w:tr>
    </w:tbl>
    <w:p w14:paraId="427B150D" w14:textId="77777777" w:rsidR="007D5F66" w:rsidRDefault="007D5F66" w:rsidP="007D5F66">
      <w:pPr>
        <w:spacing w:line="240" w:lineRule="auto"/>
        <w:rPr>
          <w:rFonts w:ascii="宋体" w:eastAsia="宋体" w:hAnsi="宋体" w:cs="宋体"/>
          <w:lang w:val="zh-TW" w:eastAsia="zh-TW"/>
        </w:rPr>
      </w:pPr>
    </w:p>
    <w:p w14:paraId="06E379DB" w14:textId="77777777" w:rsidR="007D5F66" w:rsidRDefault="007D5F66" w:rsidP="007D5F66">
      <w:pPr>
        <w:pStyle w:val="Caption"/>
        <w:ind w:firstLine="400"/>
        <w:jc w:val="center"/>
        <w:rPr>
          <w:rFonts w:ascii="宋体" w:eastAsia="宋体" w:hAnsi="宋体" w:cs="宋体"/>
          <w:lang w:val="zh-TW" w:eastAsia="zh-TW"/>
        </w:rPr>
      </w:pPr>
      <w:r>
        <w:rPr>
          <w:rFonts w:ascii="Trebuchet MS"/>
        </w:rPr>
        <w:t>Table 4-1</w:t>
      </w:r>
      <w:r>
        <w:rPr>
          <w:rFonts w:ascii="宋体" w:eastAsia="宋体" w:hAnsi="宋体" w:cs="宋体"/>
          <w:lang w:val="zh-TW" w:eastAsia="zh-TW"/>
        </w:rPr>
        <w:t xml:space="preserve"> </w:t>
      </w:r>
      <w:r>
        <w:rPr>
          <w:rFonts w:ascii="Trebuchet MS"/>
        </w:rPr>
        <w:t>iOS 8 Compatible devices</w:t>
      </w:r>
    </w:p>
    <w:p w14:paraId="5FC669C6"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My device is iPhone 5, its matching ARM type is armv7s. Copy the raw </w:t>
      </w:r>
      <w:r w:rsidRPr="00BA2212">
        <w:rPr>
          <w:rFonts w:ascii="Times New Roman" w:hAnsi="Times New Roman"/>
        </w:rPr>
        <w:t xml:space="preserve">debugserver from iOS to “/Users/snakeninny/” on OSX. </w:t>
      </w:r>
    </w:p>
    <w:p w14:paraId="59D4B90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snakeninnysiMac:~ snakeninny$ scp root@iOSIP:/Developer/usr/bin/debugserver ~/debugserver</w:t>
      </w:r>
    </w:p>
    <w:p w14:paraId="50CA40A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Then help it lose some weight: </w:t>
      </w:r>
    </w:p>
    <w:p w14:paraId="7A1FA9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lipo -thin armv7s ~/debugserver -output ~/debugserver</w:t>
      </w:r>
    </w:p>
    <w:p w14:paraId="2BC0FFF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Note that you need to change “armv7s” here to the corresponding ARM type of your device.</w:t>
      </w:r>
    </w:p>
    <w:p w14:paraId="2628D4CA" w14:textId="77777777" w:rsidR="007D5F66" w:rsidRDefault="007D5F66" w:rsidP="007D5F66">
      <w:pPr>
        <w:pStyle w:val="Heading4"/>
        <w:rPr>
          <w:rFonts w:ascii="黑体" w:eastAsia="黑体" w:hAnsi="黑体" w:cs="黑体"/>
          <w:lang w:val="zh-TW" w:eastAsia="zh-TW"/>
        </w:rPr>
      </w:pPr>
      <w:r>
        <w:rPr>
          <w:rFonts w:ascii="Times New Roman"/>
        </w:rPr>
        <w:t>2. Grant task_for_pid permission to debugserver</w:t>
      </w:r>
    </w:p>
    <w:p w14:paraId="0778215A" w14:textId="77777777" w:rsidR="007D5F66" w:rsidRPr="00BA2212" w:rsidRDefault="007D5F66" w:rsidP="007D5F66">
      <w:pPr>
        <w:rPr>
          <w:rFonts w:ascii="Times New Roman" w:eastAsia="宋体" w:hAnsi="Times New Roman" w:cs="宋体"/>
          <w:lang w:val="zh-TW" w:eastAsia="zh-TW"/>
        </w:rPr>
      </w:pPr>
      <w:r w:rsidRPr="00BA2212">
        <w:rPr>
          <w:rFonts w:ascii="Times New Roman" w:eastAsia="宋体" w:hAnsi="Times New Roman" w:cs="宋体"/>
          <w:lang w:val="zh-TW" w:eastAsia="zh-TW"/>
        </w:rPr>
        <w:t xml:space="preserve">Download </w:t>
      </w:r>
      <w:hyperlink r:id="rId148" w:history="1">
        <w:r w:rsidRPr="00BA2212">
          <w:rPr>
            <w:rStyle w:val="Hyperlink3"/>
            <w:rFonts w:ascii="Times New Roman" w:hAnsi="Times New Roman"/>
          </w:rPr>
          <w:t>http://iosre.com/ent.xml</w:t>
        </w:r>
      </w:hyperlink>
      <w:r w:rsidRPr="00BA2212">
        <w:rPr>
          <w:rFonts w:ascii="Times New Roman" w:eastAsia="宋体" w:hAnsi="Times New Roman" w:cs="宋体"/>
          <w:lang w:val="zh-TW" w:eastAsia="zh-TW"/>
        </w:rPr>
        <w:t xml:space="preserve"> to </w:t>
      </w:r>
      <w:r w:rsidRPr="00BA2212">
        <w:rPr>
          <w:rFonts w:ascii="Times New Roman" w:hAnsi="Times New Roman"/>
        </w:rPr>
        <w:t>“/Users/snakeninny/” on OSX, then run the following command:</w:t>
      </w:r>
    </w:p>
    <w:p w14:paraId="26A4369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/opt/theos/bin/ldid -Sent.xml debugserver</w:t>
      </w:r>
    </w:p>
    <w:p w14:paraId="04CFF25D" w14:textId="77777777" w:rsidR="007D5F66" w:rsidRPr="006A1281" w:rsidRDefault="007D5F66" w:rsidP="007D5F66">
      <w:pPr>
        <w:rPr>
          <w:rFonts w:ascii="Times New Roman" w:eastAsia="宋体" w:hAnsi="Times New Roman" w:cs="宋体"/>
          <w:lang w:val="zh-TW" w:eastAsia="zh-TW"/>
        </w:rPr>
      </w:pPr>
      <w:r w:rsidRPr="006A1281">
        <w:rPr>
          <w:rFonts w:ascii="Times New Roman" w:eastAsia="宋体" w:hAnsi="Times New Roman" w:cs="宋体"/>
          <w:lang w:val="zh-TW" w:eastAsia="zh-TW"/>
        </w:rPr>
        <w:t>Note, there is no space between “-S” and “ent.xml”.</w:t>
      </w:r>
    </w:p>
    <w:p w14:paraId="38919EA5" w14:textId="77777777" w:rsidR="007D5F66" w:rsidRDefault="007D5F66" w:rsidP="007D5F66">
      <w:pPr>
        <w:rPr>
          <w:rFonts w:ascii="宋体" w:eastAsia="宋体" w:hAnsi="宋体" w:cs="宋体"/>
          <w:lang w:val="zh-TW" w:eastAsia="zh-TW"/>
        </w:rPr>
      </w:pPr>
      <w:r w:rsidRPr="006A1281">
        <w:rPr>
          <w:rFonts w:ascii="Times New Roman" w:eastAsia="宋体" w:hAnsi="Times New Roman" w:cs="宋体"/>
          <w:lang w:val="zh-TW" w:eastAsia="zh-TW"/>
        </w:rPr>
        <w:t xml:space="preserve">If everything goes fine, ldid will take less than 5 seconds to finish its job. But if ldid gets stuck and times out, just try another workaround: Download </w:t>
      </w:r>
      <w:hyperlink r:id="rId149" w:history="1">
        <w:r w:rsidRPr="006A1281">
          <w:rPr>
            <w:rStyle w:val="Hyperlink3"/>
            <w:rFonts w:ascii="Times New Roman" w:hAnsi="Times New Roman"/>
          </w:rPr>
          <w:t>http://iosre.com/ent.plist</w:t>
        </w:r>
      </w:hyperlink>
      <w:r w:rsidRPr="006A1281">
        <w:rPr>
          <w:rFonts w:ascii="Times New Roman" w:eastAsia="宋体" w:hAnsi="Times New Roman" w:cs="宋体"/>
          <w:lang w:val="zh-TW" w:eastAsia="zh-TW"/>
        </w:rPr>
        <w:t xml:space="preserve"> to </w:t>
      </w:r>
      <w:r w:rsidRPr="006A1281">
        <w:rPr>
          <w:rFonts w:ascii="Times New Roman" w:hAnsi="Times New Roman"/>
        </w:rPr>
        <w:t xml:space="preserve">“/Users/snakeninny/”, then run the following command: </w:t>
      </w:r>
    </w:p>
    <w:p w14:paraId="457FF7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codesign -s - --entitlements ent.plist -f debugserver</w:t>
      </w:r>
    </w:p>
    <w:p w14:paraId="5933E41D" w14:textId="77777777" w:rsidR="007D5F66" w:rsidRDefault="007D5F66" w:rsidP="007D5F66">
      <w:pPr>
        <w:pStyle w:val="Heading4"/>
        <w:rPr>
          <w:rFonts w:ascii="Times New Roman" w:eastAsia="Times New Roman" w:hAnsi="Times New Roman" w:cs="Times New Roman"/>
        </w:rPr>
      </w:pPr>
      <w:r>
        <w:rPr>
          <w:rFonts w:ascii="Times New Roman"/>
        </w:rPr>
        <w:t>3. Copy the modified debugserver back to iOS</w:t>
      </w:r>
    </w:p>
    <w:p w14:paraId="36C304F4"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Copy the modified debugserver to iOS and grant it execute permission with the following commands:</w:t>
      </w:r>
    </w:p>
    <w:p w14:paraId="72A1C50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scp ~/debugserver root@iOSIP:/usr/bin/debugserver</w:t>
      </w:r>
    </w:p>
    <w:p w14:paraId="430F92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ssh root@iOSIP</w:t>
      </w:r>
    </w:p>
    <w:p w14:paraId="476D67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chmod +x /usr/bin/debugserver</w:t>
      </w:r>
    </w:p>
    <w:p w14:paraId="4B32E6CE"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One thing to clarify, the reason we put the modified debugserver under “/usr/bin/" instead of overriding the original one is because, first, the original debugserver is not writable, we just cannot override it; Second, we don’t need to input full paths to execute commands under “/usr/bin/”, just run “debugserver” wherever you want, and debugserver is ready to roll out.</w:t>
      </w:r>
    </w:p>
    <w:p w14:paraId="7ACD386F" w14:textId="77777777" w:rsidR="007D5F66" w:rsidRDefault="007D5F66" w:rsidP="007D5F66">
      <w:pPr>
        <w:pStyle w:val="Heading3"/>
      </w:pPr>
      <w:r>
        <w:t>4.3.4 Process launching and attaching using debugserver</w:t>
      </w:r>
    </w:p>
    <w:p w14:paraId="2DFB0518"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2 most commonly used scenarios of debugserver are process launching and attaching. Both possess very simple commands:</w:t>
      </w:r>
    </w:p>
    <w:p w14:paraId="11FF2C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debugserver -x backboard IP:port /path/to/executable</w:t>
      </w:r>
    </w:p>
    <w:p w14:paraId="055A3E75"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debugserver will launch the specific executable and open the specific port, then wait for LLDB’s connection from IP.</w:t>
      </w:r>
    </w:p>
    <w:p w14:paraId="721AC4D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debugserver IP:port -a "ProcessName"</w:t>
      </w:r>
    </w:p>
    <w:p w14:paraId="07FDC6F2"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 xml:space="preserve">debugserver will attach to process with the name “ProcessName” and open the specific port, then wait for LLDB’s connection  from IP. </w:t>
      </w:r>
    </w:p>
    <w:p w14:paraId="2DC5E1CB"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For example:</w:t>
      </w:r>
    </w:p>
    <w:p w14:paraId="1B7405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 root# debugserver -x backboard *:1234 /Applications/MobileSMS.app/MobileSMS  </w:t>
      </w:r>
    </w:p>
    <w:p w14:paraId="4CF8A1A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debugserver-@(#)PROGRAM:debugserver  PROJECT:debugserver-320.2.89</w:t>
      </w:r>
    </w:p>
    <w:p w14:paraId="795DCCD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for armv7.</w:t>
      </w:r>
    </w:p>
    <w:p w14:paraId="1E876FA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w:t>
      </w:r>
    </w:p>
    <w:p w14:paraId="4CD23726"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 xml:space="preserve">The above command will launch MobileSMS and open port 1234, then wait for LLDB’s connection from any IP. And for the following command: </w:t>
      </w:r>
    </w:p>
    <w:p w14:paraId="379A877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192.168.1.6:1234 -a "MobileSMS"</w:t>
      </w:r>
    </w:p>
    <w:p w14:paraId="3E4BD8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debugserver-@(#)PROGRAM:debugserver  PROJECT:debugserver-320.2.89</w:t>
      </w:r>
    </w:p>
    <w:p w14:paraId="7EB1A23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for armv7.</w:t>
      </w:r>
    </w:p>
    <w:p w14:paraId="7FA9370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Attaching to process MobileNotes...</w:t>
      </w:r>
    </w:p>
    <w:p w14:paraId="19B1DF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192.168.1.6...</w:t>
      </w:r>
    </w:p>
    <w:p w14:paraId="57D987AD"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debugserver will attach to MobileSMS and open port 1234, then wait for LLDB’s connection from 192.168.1.6.</w:t>
      </w:r>
    </w:p>
    <w:p w14:paraId="4F36C9D2" w14:textId="77777777" w:rsidR="007D5F66" w:rsidRPr="003C5D75" w:rsidRDefault="007D5F66" w:rsidP="007D5F66">
      <w:pPr>
        <w:rPr>
          <w:rFonts w:ascii="Times New Roman" w:eastAsia="宋体" w:hAnsi="Times New Roman" w:cs="宋体"/>
          <w:lang w:val="zh-TW" w:eastAsia="zh-TW"/>
        </w:rPr>
      </w:pPr>
      <w:r w:rsidRPr="003C5D75">
        <w:rPr>
          <w:rFonts w:ascii="Times New Roman" w:eastAsia="宋体" w:hAnsi="Times New Roman" w:cs="宋体"/>
          <w:lang w:val="zh-TW" w:eastAsia="zh-TW"/>
        </w:rPr>
        <w:t>If something goes wrong when executing the above commands, such as:</w:t>
      </w:r>
    </w:p>
    <w:p w14:paraId="03E94C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*:1234 -a "MobileSMS"</w:t>
      </w:r>
    </w:p>
    <w:p w14:paraId="281CB1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dyld: Library not loaded: /Developer/Library/PrivateFrameworks/ARMDisassembler.framework/ARMDisassembler</w:t>
      </w:r>
    </w:p>
    <w:p w14:paraId="6FD3EE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lastRenderedPageBreak/>
        <w:t> </w:t>
      </w:r>
      <w:r>
        <w:rPr>
          <w:sz w:val="16"/>
          <w:szCs w:val="16"/>
          <w:shd w:val="clear" w:color="auto" w:fill="D8D8D8"/>
        </w:rPr>
        <w:t xml:space="preserve"> </w:t>
      </w:r>
      <w:r>
        <w:rPr>
          <w:rFonts w:ascii="Monaco"/>
          <w:sz w:val="16"/>
          <w:szCs w:val="16"/>
          <w:shd w:val="clear" w:color="auto" w:fill="D8D8D8"/>
        </w:rPr>
        <w:t>Referenced from: /usr/bin/debugserver</w:t>
      </w:r>
    </w:p>
    <w:p w14:paraId="307AF9A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 </w:t>
      </w:r>
      <w:r>
        <w:rPr>
          <w:sz w:val="16"/>
          <w:szCs w:val="16"/>
          <w:shd w:val="clear" w:color="auto" w:fill="D8D8D8"/>
        </w:rPr>
        <w:t xml:space="preserve"> </w:t>
      </w:r>
      <w:r>
        <w:rPr>
          <w:rFonts w:ascii="Monaco"/>
          <w:sz w:val="16"/>
          <w:szCs w:val="16"/>
          <w:shd w:val="clear" w:color="auto" w:fill="D8D8D8"/>
        </w:rPr>
        <w:t>Reason: image not found</w:t>
      </w:r>
    </w:p>
    <w:p w14:paraId="78C7E3E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Trace/BPT trap: 5</w:t>
      </w:r>
    </w:p>
    <w:p w14:paraId="277F71F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It means necessary debugging data under “/Developer/” is missing. This is generally because we did not enable development mode on this device in Xcode’s Window</w:t>
      </w:r>
      <w:r w:rsidRPr="00995400">
        <w:rPr>
          <w:rFonts w:ascii="Times New Roman" w:hAnsi="Times New Roman"/>
        </w:rPr>
        <w:t>→</w:t>
      </w:r>
      <w:r w:rsidRPr="00995400">
        <w:rPr>
          <w:rFonts w:ascii="Times New Roman" w:eastAsia="宋体" w:hAnsi="Times New Roman" w:cs="宋体"/>
          <w:lang w:val="zh-TW" w:eastAsia="zh-TW"/>
        </w:rPr>
        <w:t xml:space="preserve">Devices menu. You can fix the issue by re-enabling development mode on this device. </w:t>
      </w:r>
    </w:p>
    <w:p w14:paraId="5F4397D9"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When you exit </w:t>
      </w:r>
      <w:r w:rsidRPr="00995400">
        <w:rPr>
          <w:rFonts w:ascii="Times New Roman" w:hAnsi="Times New Roman"/>
        </w:rPr>
        <w:t xml:space="preserve">debugserver, the process being debugged also exits. The configuration of debugserver is over for now, the following operation are performed on LLDB. </w:t>
      </w:r>
    </w:p>
    <w:p w14:paraId="3F25437D" w14:textId="77777777" w:rsidR="007D5F66" w:rsidRDefault="007D5F66" w:rsidP="007D5F66">
      <w:pPr>
        <w:pStyle w:val="Heading3"/>
      </w:pPr>
      <w:r>
        <w:t>4.3.5 Use LLDB</w:t>
      </w:r>
    </w:p>
    <w:p w14:paraId="139ADC38" w14:textId="77777777" w:rsidR="007D5F66" w:rsidRDefault="007D5F66" w:rsidP="007D5F66">
      <w:pPr>
        <w:rPr>
          <w:rFonts w:ascii="宋体" w:eastAsia="宋体" w:hAnsi="宋体" w:cs="宋体"/>
          <w:lang w:val="zh-TW" w:eastAsia="zh-TW"/>
        </w:rPr>
      </w:pPr>
      <w:r w:rsidRPr="00995400">
        <w:rPr>
          <w:rFonts w:ascii="Times New Roman" w:eastAsia="宋体" w:hAnsi="Times New Roman" w:cs="宋体"/>
          <w:lang w:val="zh-TW" w:eastAsia="zh-TW"/>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you’re installing the old version of Xcode, make sure you install it in a different path from the current Xcode, say “/Applications/OldXcode.app”, thus it won't affect the current Xcode. To launch the old LLDB, you need to specify the full path:</w:t>
      </w:r>
    </w:p>
    <w:p w14:paraId="36FF00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/Applications/OldXcode.app/Contents/Developer/usr/bin/lldb </w:t>
      </w:r>
    </w:p>
    <w:p w14:paraId="6FC6C68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Then the old LLDB will launch and you can connect it to the waiting </w:t>
      </w:r>
      <w:r w:rsidRPr="00995400">
        <w:rPr>
          <w:rFonts w:ascii="Times New Roman" w:hAnsi="Times New Roman"/>
        </w:rPr>
        <w:t>debugserver:</w:t>
      </w:r>
    </w:p>
    <w:p w14:paraId="37BACD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process connect connect://iOSIP:1234</w:t>
      </w:r>
    </w:p>
    <w:p w14:paraId="1468E6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790987 stopped</w:t>
      </w:r>
    </w:p>
    <w:p w14:paraId="17517E0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0xc11cb, 0x3995b4f0 libsystem_kernel.dylib`mach_msg_trap + 20, queue = 'com.apple.main-thread, stop reason = signal SIGSTOP</w:t>
      </w:r>
    </w:p>
    <w:p w14:paraId="2C5C4D3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0x3995b4f0 libsystem_kernel.dylib`mach_msg_trap + 20</w:t>
      </w:r>
    </w:p>
    <w:p w14:paraId="6C0B618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libsystem_kernel.dylib`mach_msg_trap + 20:</w:t>
      </w:r>
    </w:p>
    <w:p w14:paraId="0BA8EEA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0x3995b4f0:  pop    {r4, r5, r6, r8}</w:t>
      </w:r>
    </w:p>
    <w:p w14:paraId="6AD9481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0x3995b4f4:  bx     lr</w:t>
      </w:r>
    </w:p>
    <w:p w14:paraId="2CAEE9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4D5202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libsystem_kernel.dylib`mach_msg_overwrite_trap:</w:t>
      </w:r>
    </w:p>
    <w:p w14:paraId="5E3A49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0x3995b4f8:  mov    r12, sp</w:t>
      </w:r>
    </w:p>
    <w:p w14:paraId="7D265E4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0x3995b4fc:  push   {r4, r5, r6, r8}</w:t>
      </w:r>
    </w:p>
    <w:p w14:paraId="43FABE20"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Note, the execution of "process connect connect://iOSIP:1234”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Let’s have a look at the commonly used commands in LLDB.</w:t>
      </w:r>
    </w:p>
    <w:p w14:paraId="055CBBA7" w14:textId="77777777" w:rsidR="007D5F66" w:rsidRDefault="007D5F66" w:rsidP="007D5F66">
      <w:pPr>
        <w:pStyle w:val="Heading4"/>
      </w:pPr>
      <w:r>
        <w:rPr>
          <w:rFonts w:ascii="Times New Roman"/>
        </w:rPr>
        <w:t>1. image list</w:t>
      </w:r>
    </w:p>
    <w:p w14:paraId="5197A9F8"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 “image list” is similar to "info shared”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7777777" w:rsidR="007D5F66" w:rsidRDefault="007D5F66" w:rsidP="007D5F66">
      <w:pPr>
        <w:rPr>
          <w:rFonts w:ascii="宋体" w:eastAsia="宋体" w:hAnsi="宋体" w:cs="宋体"/>
          <w:lang w:val="zh-TW" w:eastAsia="zh-TW"/>
        </w:rPr>
      </w:pPr>
      <w:r w:rsidRPr="00995400">
        <w:rPr>
          <w:rFonts w:ascii="Times New Roman" w:eastAsia="宋体" w:hAnsi="Times New Roman" w:cs="宋体"/>
          <w:lang w:val="zh-TW" w:eastAsia="zh-TW"/>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B’s size stays 100 bytes, every launch changes the starting address, which happens to be a key value in our following operations. Then comes the question, how do we get this key value?</w:t>
      </w:r>
    </w:p>
    <w:p w14:paraId="066A38BA"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The answer is"image list -o -f". After LLDB has connected to debugserver, run "image list -o -f" to view its output:</w:t>
      </w:r>
    </w:p>
    <w:p w14:paraId="340EE38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image list -o -f</w:t>
      </w:r>
    </w:p>
    <w:p w14:paraId="3A3C89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  0] 0x000cf000 /private/var/db/stash/_.29LMeZ/Applications/SMSNinja.app/SMSNinja(0x00000000000d3000)</w:t>
      </w:r>
    </w:p>
    <w:p w14:paraId="3F8598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1] 0x0021a000 /Library/MobileSubstrate/MobileSubstrate.dylib(0x000000000021a000)</w:t>
      </w:r>
    </w:p>
    <w:p w14:paraId="032DDE9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2] 0x01645000 /usr/lib/libobjc.A.dylib(0x00000000307b5000)</w:t>
      </w:r>
    </w:p>
    <w:p w14:paraId="11BFE6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3] 0x01645000 /System/Library/Frameworks/Foundation.framework/Foundation(0x0000000023c4f000)</w:t>
      </w:r>
    </w:p>
    <w:p w14:paraId="09FE3C7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4] 0x01645000 /System/Library/Frameworks/CoreFoundation.framework/CoreFoundation(0x0000000022f0b000)</w:t>
      </w:r>
    </w:p>
    <w:p w14:paraId="7962C3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5] 0x01645000 /System/Library/Frameworks/UIKit.framework/UIKit(0x00000000264c1000)</w:t>
      </w:r>
    </w:p>
    <w:p w14:paraId="5D0515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6] 0x01645000 /System/Library/Frameworks/CoreGraphics.framework/CoreGraphics(0x0000000023238000)</w:t>
      </w:r>
    </w:p>
    <w:p w14:paraId="2711EF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7625681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[235] 0x01645000 /System/Library/Frameworks/CoreGraphics.framework/Resources/libCGXType.A.dylib(0x00000000233a2000)</w:t>
      </w:r>
    </w:p>
    <w:p w14:paraId="1418025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[236] 0x0008a000 /usr/lib/dyld(0x000000001fe8a000)</w:t>
      </w:r>
    </w:p>
    <w:p w14:paraId="781DB8E9"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In the above output, the 1st column,</w:t>
      </w:r>
      <w:r w:rsidRPr="00995400">
        <w:rPr>
          <w:rFonts w:ascii="Times New Roman" w:hAnsi="Times New Roman"/>
        </w:rPr>
        <w:t xml:space="preserve"> </w:t>
      </w:r>
      <w:r w:rsidRPr="00995400">
        <w:rPr>
          <w:rFonts w:ascii="Times New Roman" w:eastAsia="宋体" w:hAnsi="Times New Roman" w:cs="宋体"/>
          <w:lang w:val="zh-TW" w:eastAsia="zh-TW"/>
        </w:rPr>
        <w:t>[X], is the sequence number of the image; the 2nd column is the image’s random offset generated by ASLR (hereinafter referred to as the ASLR offset); the 3rd column is the full path of this image, the content in brackets is the original starting address plus the ASLR offset. Do all these offsets and addresses confuse you? Take it easy, hopefully you’ll sort it through after an example.</w:t>
      </w:r>
    </w:p>
    <w:p w14:paraId="274BBA88" w14:textId="77777777" w:rsidR="007D5F66" w:rsidRPr="00995400" w:rsidRDefault="007D5F66" w:rsidP="007D5F66">
      <w:pPr>
        <w:rPr>
          <w:rFonts w:ascii="Times New Roman" w:eastAsia="宋体" w:hAnsi="Times New Roman" w:cs="宋体"/>
        </w:rPr>
      </w:pPr>
      <w:r w:rsidRPr="00995400">
        <w:rPr>
          <w:rFonts w:ascii="Times New Roman" w:eastAsia="宋体" w:hAnsi="Times New Roman" w:cs="宋体"/>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en-US"/>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0">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802D48" w:rsidRDefault="007D5F66" w:rsidP="007D5F66">
      <w:pPr>
        <w:pStyle w:val="Caption"/>
        <w:ind w:firstLine="400"/>
        <w:jc w:val="center"/>
        <w:rPr>
          <w:rFonts w:ascii="Trebuchet MS"/>
        </w:rPr>
      </w:pPr>
      <w:r>
        <w:rPr>
          <w:rFonts w:ascii="Trebuchet MS"/>
        </w:rPr>
        <w:t>Figure 4- 13</w:t>
      </w:r>
      <w:r w:rsidRPr="00802D48">
        <w:rPr>
          <w:rFonts w:ascii="Trebuchet MS"/>
        </w:rPr>
        <w:t xml:space="preserve"> </w:t>
      </w:r>
      <w:r>
        <w:rPr>
          <w:rFonts w:ascii="Trebuchet MS"/>
        </w:rPr>
        <w:t>Shooting range</w:t>
      </w:r>
      <w:r w:rsidRPr="00802D48">
        <w:rPr>
          <w:rFonts w:ascii="Trebuchet MS"/>
        </w:rPr>
        <w:t xml:space="preserve"> (1)</w:t>
      </w:r>
    </w:p>
    <w:p w14:paraId="21A5CB5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The images’ starting addresses in virtual memory are like the target positions of the 600 targets, which are named image base addresses in terminology. Now the owner of this shooting range thinks the previous targets are arranged rashly, shooters will hit all bulls’-eyes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en-US"/>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1">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802D48" w:rsidRDefault="007D5F66" w:rsidP="007D5F66">
      <w:pPr>
        <w:pStyle w:val="Caption"/>
        <w:ind w:firstLine="400"/>
        <w:jc w:val="center"/>
        <w:rPr>
          <w:rFonts w:ascii="Trebuchet MS"/>
        </w:rPr>
      </w:pPr>
      <w:r w:rsidRPr="00802D48">
        <w:rPr>
          <w:rFonts w:ascii="Trebuchet MS"/>
        </w:rPr>
        <w:t xml:space="preserve">Figure </w:t>
      </w:r>
      <w:r>
        <w:rPr>
          <w:rFonts w:ascii="Trebuchet MS"/>
        </w:rPr>
        <w:t>4- 14</w:t>
      </w:r>
      <w:r w:rsidRPr="00802D48">
        <w:rPr>
          <w:rFonts w:ascii="Trebuchet MS"/>
        </w:rPr>
        <w:t xml:space="preserve"> Shooting range</w:t>
      </w:r>
      <w:r>
        <w:rPr>
          <w:rFonts w:ascii="Trebuchet MS"/>
        </w:rPr>
        <w:t xml:space="preserve"> (2)</w:t>
      </w:r>
    </w:p>
    <w:p w14:paraId="478D782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That’s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982CB8"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eastAsia="宋体" w:hAnsi="Monaco" w:cs="宋体"/>
          <w:sz w:val="16"/>
          <w:szCs w:val="16"/>
          <w:shd w:val="clear" w:color="auto" w:fill="D8D8D8"/>
          <w:lang w:val="zh-TW" w:eastAsia="zh-TW"/>
        </w:rPr>
      </w:pPr>
      <w:r w:rsidRPr="00982CB8">
        <w:rPr>
          <w:rFonts w:ascii="Monaco" w:eastAsia="宋体" w:hAnsi="Monaco" w:cs="宋体"/>
          <w:sz w:val="16"/>
          <w:szCs w:val="16"/>
          <w:shd w:val="clear" w:color="auto" w:fill="D8D8D8"/>
          <w:lang w:val="zh-TW" w:eastAsia="zh-TW"/>
        </w:rPr>
        <w:t xml:space="preserve">image base address with offset </w:t>
      </w:r>
      <w:r w:rsidRPr="00982CB8">
        <w:rPr>
          <w:rFonts w:ascii="Monaco" w:hAnsi="Monaco"/>
          <w:sz w:val="16"/>
          <w:szCs w:val="16"/>
          <w:shd w:val="clear" w:color="auto" w:fill="D8D8D8"/>
        </w:rPr>
        <w:t xml:space="preserve">= </w:t>
      </w:r>
      <w:r w:rsidRPr="00982CB8">
        <w:rPr>
          <w:rFonts w:ascii="Monaco" w:eastAsia="宋体" w:hAnsi="Monaco" w:cs="宋体"/>
          <w:sz w:val="16"/>
          <w:szCs w:val="16"/>
          <w:shd w:val="clear" w:color="auto" w:fill="D8D8D8"/>
          <w:lang w:val="zh-TW" w:eastAsia="zh-TW"/>
        </w:rPr>
        <w:t xml:space="preserve">image base address without offset </w:t>
      </w:r>
      <w:r w:rsidRPr="00982CB8">
        <w:rPr>
          <w:rFonts w:ascii="Monaco" w:hAnsi="Monaco"/>
          <w:sz w:val="16"/>
          <w:szCs w:val="16"/>
          <w:shd w:val="clear" w:color="auto" w:fill="D8D8D8"/>
        </w:rPr>
        <w:t xml:space="preserve">+ </w:t>
      </w:r>
      <w:r w:rsidRPr="00982CB8">
        <w:rPr>
          <w:rFonts w:ascii="Monaco" w:eastAsia="宋体" w:hAnsi="Monaco" w:cs="宋体"/>
          <w:sz w:val="16"/>
          <w:szCs w:val="16"/>
          <w:shd w:val="clear" w:color="auto" w:fill="D8D8D8"/>
          <w:lang w:val="zh-TW" w:eastAsia="zh-TW"/>
        </w:rPr>
        <w:t>ASLR offset</w:t>
      </w:r>
    </w:p>
    <w:p w14:paraId="0BE19AB6"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Back to the reverse engineering scene, let’s take the 4th image (i.e. Foundation) in the output of "image list -o -f" as an example, its ASLR offset is 0x1645000, its image base address with offset is 0x23c4f000, so according to the above formula, its image base address without offset is 0x23c4f000 - 0x1645000 = 0x2260A000.</w:t>
      </w:r>
    </w:p>
    <w:p w14:paraId="68F8EAC4"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You may wonder, where does </w:t>
      </w:r>
      <w:r w:rsidRPr="00995400">
        <w:rPr>
          <w:rFonts w:ascii="Times New Roman" w:hAnsi="Times New Roman"/>
        </w:rPr>
        <w:t xml:space="preserve">0x2260A000 come from? Drag and drop Foundation’s binary into IDA, after </w:t>
      </w:r>
      <w:r w:rsidRPr="00995400">
        <w:rPr>
          <w:rFonts w:ascii="Times New Roman" w:hAnsi="Times New Roman"/>
        </w:rPr>
        <w:lastRenderedPageBreak/>
        <w:t>the initial analysis, IDA looks like figure 4-15.</w:t>
      </w:r>
    </w:p>
    <w:p w14:paraId="30535951" w14:textId="77777777" w:rsidR="007D5F66" w:rsidRDefault="007D5F66" w:rsidP="007D5F66">
      <w:pPr>
        <w:keepNext/>
        <w:jc w:val="center"/>
      </w:pPr>
      <w:r>
        <w:rPr>
          <w:noProof/>
          <w:lang w:eastAsia="en-US"/>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2">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Default="007D5F66" w:rsidP="007D5F66">
      <w:pPr>
        <w:pStyle w:val="Caption"/>
        <w:ind w:firstLine="400"/>
        <w:jc w:val="center"/>
      </w:pPr>
      <w:r>
        <w:rPr>
          <w:rFonts w:ascii="Trebuchet MS"/>
        </w:rPr>
        <w:t>Figure 4- 15</w:t>
      </w:r>
      <w:r>
        <w:rPr>
          <w:rFonts w:ascii="宋体" w:eastAsia="宋体" w:hAnsi="宋体" w:cs="宋体"/>
          <w:lang w:val="zh-TW" w:eastAsia="zh-TW"/>
        </w:rPr>
        <w:t xml:space="preserve"> </w:t>
      </w:r>
      <w:r>
        <w:rPr>
          <w:rFonts w:ascii="Trebuchet MS"/>
        </w:rPr>
        <w:t>Analyze Foundation in IDA</w:t>
      </w:r>
    </w:p>
    <w:p w14:paraId="05192358"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Scroll to the top of </w:t>
      </w:r>
      <w:r w:rsidRPr="00995400">
        <w:rPr>
          <w:rFonts w:ascii="Times New Roman" w:hAnsi="Times New Roman"/>
        </w:rPr>
        <w:t xml:space="preserve">IDA View-A, do you see “HEADER:2260A000” in the first line? This is the origin of 0x2260A000. </w:t>
      </w:r>
    </w:p>
    <w:p w14:paraId="306D8CBC"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Now that we’ve known "base address" means "starting address", let’s talk about another concept which is similar to “image base address”, i.e. “</w:t>
      </w:r>
      <w:r w:rsidRPr="00995400">
        <w:rPr>
          <w:rFonts w:ascii="Times New Roman" w:hAnsi="Times New Roman"/>
        </w:rPr>
        <w:t>symbol base address</w:t>
      </w:r>
      <w:r w:rsidRPr="00995400">
        <w:rPr>
          <w:rFonts w:ascii="Times New Roman" w:eastAsia="宋体" w:hAnsi="Times New Roman" w:cs="宋体"/>
          <w:lang w:val="zh-TW" w:eastAsia="zh-TW"/>
        </w:rPr>
        <w:t>”. Return to IDA and search for "NSLog" in the Functions window, and then jump to its implementation, as shown in figure 4-16.</w:t>
      </w:r>
    </w:p>
    <w:p w14:paraId="75BCD0C0" w14:textId="77777777" w:rsidR="007D5F66" w:rsidRDefault="007D5F66" w:rsidP="007D5F66">
      <w:pPr>
        <w:keepNext/>
        <w:jc w:val="center"/>
      </w:pPr>
      <w:r>
        <w:rPr>
          <w:noProof/>
          <w:lang w:eastAsia="en-US"/>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3">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982CB8" w:rsidRDefault="007D5F66" w:rsidP="007D5F66">
      <w:pPr>
        <w:pStyle w:val="Caption"/>
        <w:ind w:firstLine="400"/>
        <w:jc w:val="center"/>
        <w:rPr>
          <w:rFonts w:ascii="Trebuchet MS"/>
        </w:rPr>
      </w:pPr>
      <w:r w:rsidRPr="00982CB8">
        <w:rPr>
          <w:rFonts w:ascii="Trebuchet MS"/>
        </w:rPr>
        <w:t xml:space="preserve">Figure </w:t>
      </w:r>
      <w:r>
        <w:rPr>
          <w:rFonts w:ascii="Trebuchet MS"/>
        </w:rPr>
        <w:t>4- 16 NSLog</w:t>
      </w:r>
    </w:p>
    <w:p w14:paraId="3162FAD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Because the base address of Foundation is a known number, and NSLog is in a fixed position inside Foundation, we can get the base address of NSLog according to the following formula:</w:t>
      </w:r>
    </w:p>
    <w:p w14:paraId="3D3F0EF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eastAsia="Monaco" w:hAnsi="Monaco" w:cs="Monaco"/>
          <w:sz w:val="16"/>
          <w:szCs w:val="16"/>
          <w:shd w:val="clear" w:color="auto" w:fill="D8D8D8"/>
        </w:rPr>
      </w:pPr>
      <w:r>
        <w:rPr>
          <w:rFonts w:ascii="Monaco"/>
          <w:sz w:val="16"/>
          <w:szCs w:val="16"/>
          <w:shd w:val="clear" w:color="auto" w:fill="D8D8D8"/>
        </w:rPr>
        <w:t>base address of NSLog</w:t>
      </w:r>
      <w:r>
        <w:rPr>
          <w:rFonts w:ascii="宋体" w:eastAsia="宋体" w:hAnsi="宋体" w:cs="宋体"/>
          <w:sz w:val="16"/>
          <w:szCs w:val="16"/>
          <w:shd w:val="clear" w:color="auto" w:fill="D8D8D8"/>
          <w:lang w:val="zh-TW" w:eastAsia="zh-TW"/>
        </w:rPr>
        <w:t xml:space="preserve"> </w:t>
      </w:r>
      <w:r>
        <w:rPr>
          <w:rFonts w:ascii="Monaco"/>
          <w:sz w:val="16"/>
          <w:szCs w:val="16"/>
          <w:shd w:val="clear" w:color="auto" w:fill="D8D8D8"/>
        </w:rPr>
        <w:t>= relative address of NSLog in Foundation</w:t>
      </w:r>
      <w:r>
        <w:rPr>
          <w:rFonts w:ascii="宋体" w:eastAsia="宋体" w:hAnsi="宋体" w:cs="宋体"/>
          <w:sz w:val="16"/>
          <w:szCs w:val="16"/>
          <w:shd w:val="clear" w:color="auto" w:fill="D8D8D8"/>
          <w:lang w:val="zh-TW" w:eastAsia="zh-TW"/>
        </w:rPr>
        <w:t xml:space="preserve"> </w:t>
      </w:r>
      <w:r>
        <w:rPr>
          <w:rFonts w:ascii="Monaco"/>
          <w:sz w:val="16"/>
          <w:szCs w:val="16"/>
          <w:shd w:val="clear" w:color="auto" w:fill="D8D8D8"/>
        </w:rPr>
        <w:t>+ base address of Foundation</w:t>
      </w:r>
    </w:p>
    <w:p w14:paraId="372EA872"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What does “relative address of NSLog in Foundation” mean? Let’s go back to figure 4-16 and find the first instruction of NSLog, i.e. “SUB SP, SP, #0xC”. On the left, do you see the number 0x2261AB94? This the “address of NSLog in Foundation”. Subtract Foundation’s image base address without offset, i.e. 0x2260A000 from it, we get the “relative address of NSLog in Foundation”, i.e. 0x10B94.</w:t>
      </w:r>
    </w:p>
    <w:p w14:paraId="14010185"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Hence, the base address of NSLog is </w:t>
      </w:r>
      <w:r w:rsidRPr="00995400">
        <w:rPr>
          <w:rFonts w:ascii="Times New Roman" w:hAnsi="Times New Roman"/>
        </w:rPr>
        <w:t>0x10B94 + 0x23c4f000 = 0x23C5FB94. I guess some of you have already noticed that the formula</w:t>
      </w:r>
    </w:p>
    <w:p w14:paraId="05A41892" w14:textId="77777777" w:rsidR="007D5F66" w:rsidRPr="00982CB8"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r w:rsidRPr="00982CB8">
        <w:rPr>
          <w:rFonts w:ascii="Monaco"/>
          <w:sz w:val="16"/>
          <w:szCs w:val="16"/>
          <w:shd w:val="clear" w:color="auto" w:fill="D8D8D8"/>
        </w:rPr>
        <w:t>image base address with offset = image base address without offset + ASLR offset</w:t>
      </w:r>
    </w:p>
    <w:p w14:paraId="034F56EF"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With tiny modifications, </w:t>
      </w:r>
      <w:r>
        <w:rPr>
          <w:rFonts w:ascii="Times New Roman" w:eastAsia="宋体" w:hAnsi="Times New Roman" w:cs="宋体"/>
          <w:lang w:val="zh-TW"/>
        </w:rPr>
        <w:t>is</w:t>
      </w:r>
      <w:r w:rsidRPr="00995400">
        <w:rPr>
          <w:rFonts w:ascii="Times New Roman" w:eastAsia="宋体" w:hAnsi="Times New Roman" w:cs="宋体"/>
          <w:lang w:val="zh-TW" w:eastAsia="zh-TW"/>
        </w:rPr>
        <w:t xml:space="preserve"> a new formula for symbols:</w:t>
      </w:r>
    </w:p>
    <w:p w14:paraId="15C6C3A7" w14:textId="77777777" w:rsidR="007D5F66" w:rsidRPr="00666BE2"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r w:rsidRPr="00666BE2">
        <w:rPr>
          <w:rFonts w:ascii="Monaco"/>
          <w:sz w:val="16"/>
          <w:szCs w:val="16"/>
          <w:shd w:val="clear" w:color="auto" w:fill="D8D8D8"/>
        </w:rPr>
        <w:t>symbol base address with offset = symbol base address without offset + ASLR offset of the image containing the symbol</w:t>
      </w:r>
    </w:p>
    <w:p w14:paraId="054C9353"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Let’s verify this formula. </w:t>
      </w:r>
    </w:p>
    <w:p w14:paraId="65BC7D5D"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NSLog’s symbol base address without offset is 0x2261AB94, ASLR offset of Foundation is 0x1645000, add these two numbers and we get 0x23C5FB94.</w:t>
      </w:r>
    </w:p>
    <w:p w14:paraId="0B224B0E"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By analogy, we can also get the formula for instructions: </w:t>
      </w:r>
    </w:p>
    <w:p w14:paraId="3DA60BA3" w14:textId="77777777" w:rsidR="007D5F66" w:rsidRPr="00666BE2"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center"/>
        <w:rPr>
          <w:rFonts w:ascii="Monaco"/>
          <w:sz w:val="16"/>
          <w:szCs w:val="16"/>
          <w:shd w:val="clear" w:color="auto" w:fill="D8D8D8"/>
        </w:rPr>
      </w:pPr>
      <w:r w:rsidRPr="00666BE2">
        <w:rPr>
          <w:rFonts w:ascii="Monaco"/>
          <w:sz w:val="16"/>
          <w:szCs w:val="16"/>
          <w:shd w:val="clear" w:color="auto" w:fill="D8D8D8"/>
        </w:rPr>
        <w:lastRenderedPageBreak/>
        <w:t>instruction base address with offset  = instruction base address without offset + ASLR offset of the image containing the instruction</w:t>
      </w:r>
    </w:p>
    <w:p w14:paraId="261944DB"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Naturally, symbol base address is the base address of the first instruction of the symbol’s corresponding function.</w:t>
      </w:r>
    </w:p>
    <w:p w14:paraId="32735AD4"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you’ll get it after thoroughly reading this section.</w:t>
      </w:r>
    </w:p>
    <w:p w14:paraId="0E70459E" w14:textId="77777777" w:rsidR="007D5F66" w:rsidRDefault="007D5F66" w:rsidP="007D5F66">
      <w:pPr>
        <w:pStyle w:val="Heading4"/>
      </w:pPr>
      <w:r>
        <w:rPr>
          <w:rFonts w:ascii="Times New Roman"/>
        </w:rPr>
        <w:t>2. breakpoint</w:t>
      </w:r>
    </w:p>
    <w:p w14:paraId="042B86A2" w14:textId="77777777" w:rsidR="007D5F66" w:rsidRPr="00995400" w:rsidRDefault="007D5F66" w:rsidP="007D5F66">
      <w:pPr>
        <w:rPr>
          <w:rFonts w:ascii="Times New Roman" w:eastAsia="宋体" w:hAnsi="Times New Roman" w:cs="宋体"/>
          <w:lang w:val="zh-TW" w:eastAsia="zh-TW"/>
        </w:rPr>
      </w:pPr>
      <w:r w:rsidRPr="00995400">
        <w:rPr>
          <w:rFonts w:ascii="Times New Roman" w:eastAsia="宋体" w:hAnsi="Times New Roman" w:cs="宋体"/>
          <w:lang w:val="zh-TW" w:eastAsia="zh-TW"/>
        </w:rPr>
        <w:t xml:space="preserve"> “breakpoint” is similar to “break” in GDB, it’s used to set breakpoints. In reverse engineering, we usually set breakpoints like these:</w:t>
      </w:r>
    </w:p>
    <w:p w14:paraId="14D8AC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 function</w:t>
      </w:r>
    </w:p>
    <w:p w14:paraId="5753E976"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Or</w:t>
      </w:r>
    </w:p>
    <w:p w14:paraId="49303D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br s </w:t>
      </w:r>
      <w:r>
        <w:rPr>
          <w:rFonts w:hAnsi="Monaco"/>
          <w:sz w:val="16"/>
          <w:szCs w:val="16"/>
          <w:shd w:val="clear" w:color="auto" w:fill="D8D8D8"/>
        </w:rPr>
        <w:t>–</w:t>
      </w:r>
      <w:r>
        <w:rPr>
          <w:rFonts w:ascii="Monaco"/>
          <w:sz w:val="16"/>
          <w:szCs w:val="16"/>
          <w:shd w:val="clear" w:color="auto" w:fill="D8D8D8"/>
        </w:rPr>
        <w:t>a address</w:t>
      </w:r>
    </w:p>
    <w:p w14:paraId="5AA66FC9"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Or</w:t>
      </w:r>
    </w:p>
    <w:p w14:paraId="3E1B467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br s </w:t>
      </w:r>
      <w:r>
        <w:rPr>
          <w:rFonts w:hAnsi="Monaco"/>
          <w:sz w:val="16"/>
          <w:szCs w:val="16"/>
          <w:shd w:val="clear" w:color="auto" w:fill="D8D8D8"/>
        </w:rPr>
        <w:t>–</w:t>
      </w:r>
      <w:r>
        <w:rPr>
          <w:rFonts w:ascii="Monaco"/>
          <w:sz w:val="16"/>
          <w:szCs w:val="16"/>
          <w:shd w:val="clear" w:color="auto" w:fill="D8D8D8"/>
        </w:rPr>
        <w:t xml:space="preserve">a </w:t>
      </w:r>
      <w:r>
        <w:rPr>
          <w:rFonts w:hAnsi="Monaco"/>
          <w:sz w:val="16"/>
          <w:szCs w:val="16"/>
          <w:shd w:val="clear" w:color="auto" w:fill="D8D8D8"/>
        </w:rPr>
        <w:t>‘</w:t>
      </w:r>
      <w:r>
        <w:rPr>
          <w:rFonts w:ascii="Monaco"/>
          <w:sz w:val="16"/>
          <w:szCs w:val="16"/>
          <w:shd w:val="clear" w:color="auto" w:fill="D8D8D8"/>
        </w:rPr>
        <w:t>ASLROffset+address</w:t>
      </w:r>
      <w:r>
        <w:rPr>
          <w:rFonts w:hAnsi="Monaco"/>
          <w:sz w:val="16"/>
          <w:szCs w:val="16"/>
          <w:shd w:val="clear" w:color="auto" w:fill="D8D8D8"/>
        </w:rPr>
        <w:t>’</w:t>
      </w:r>
    </w:p>
    <w:p w14:paraId="376B11E8"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The former command is to set a breakpoint at the beginning of a function, for instance:</w:t>
      </w:r>
    </w:p>
    <w:p w14:paraId="219AC07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 NSLog</w:t>
      </w:r>
    </w:p>
    <w:p w14:paraId="48D708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Breakpoint 2: where = Foundation`NSLog, address = 0x23c5fb94 </w:t>
      </w:r>
    </w:p>
    <w:p w14:paraId="7C662EBC"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The latter two commands are to set a breakpoint at a specific address, for instance:</w:t>
      </w:r>
    </w:p>
    <w:p w14:paraId="771BEE6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0xCCCCC</w:t>
      </w:r>
    </w:p>
    <w:p w14:paraId="059625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Breakpoint 5: where = SpringBoard`___lldb_unnamed_function303$$SpringBoard, address = 0x000ccccc</w:t>
      </w:r>
    </w:p>
    <w:p w14:paraId="6C3367C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'0x6+0x9'</w:t>
      </w:r>
    </w:p>
    <w:p w14:paraId="0B222B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6: address = 0x0000000f</w:t>
      </w:r>
    </w:p>
    <w:p w14:paraId="38FE8751"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 xml:space="preserve">Note that the “X” in the output </w:t>
      </w:r>
      <w:r w:rsidRPr="00A969C9">
        <w:rPr>
          <w:rFonts w:ascii="Times New Roman" w:hAnsi="Times New Roman"/>
        </w:rPr>
        <w:t>“Breakpoint X:” is an integer id of that breakpoint, and we will use this number soon. When the process stops at a breakpoint, the line of code holding the breakpoint hasn’t been executed yet.</w:t>
      </w:r>
    </w:p>
    <w:p w14:paraId="1799F250"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In reverse engineering, we'll be debugging assembly code, so in most cases we’ll be setting breakpoint on a specific assembly instruction instead of a function. To set a breakpoint on an assembly instruction, we have to know its base address with offset, which we have already explained in details. Now let’s take -[SpringBoard _menuButtonDown:] for an example and set a breakpoint on the first instruction as a demonstration.</w:t>
      </w:r>
    </w:p>
    <w:p w14:paraId="07F1B045" w14:textId="77777777" w:rsidR="007D5F66" w:rsidRPr="00A969C9"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New Roman" w:eastAsia="Times" w:hAnsi="Times New Roman" w:cs="Times"/>
          <w:lang w:val="zh-TW" w:eastAsia="zh-TW"/>
        </w:rPr>
      </w:pPr>
      <w:r w:rsidRPr="00A969C9">
        <w:rPr>
          <w:rFonts w:ascii="Times New Roman" w:hAnsi="Times New Roman"/>
        </w:rPr>
        <w:t>Find the base address without offset in IDA</w:t>
      </w:r>
    </w:p>
    <w:p w14:paraId="5E040C4C" w14:textId="77777777" w:rsidR="007D5F66" w:rsidRPr="00A969C9" w:rsidRDefault="007D5F66" w:rsidP="007D5F66">
      <w:pPr>
        <w:rPr>
          <w:rFonts w:ascii="Times New Roman" w:eastAsia="宋体" w:hAnsi="Times New Roman" w:cs="宋体"/>
          <w:lang w:val="zh-TW" w:eastAsia="zh-TW"/>
        </w:rPr>
      </w:pPr>
      <w:r w:rsidRPr="00A969C9">
        <w:rPr>
          <w:rFonts w:ascii="Times New Roman" w:eastAsia="宋体" w:hAnsi="Times New Roman" w:cs="宋体"/>
          <w:lang w:val="zh-TW" w:eastAsia="zh-TW"/>
        </w:rPr>
        <w:t xml:space="preserve">Open </w:t>
      </w:r>
      <w:r w:rsidRPr="00A969C9">
        <w:rPr>
          <w:rFonts w:ascii="Times New Roman" w:hAnsi="Times New Roman"/>
        </w:rPr>
        <w:t>SpringBoard’s binary in IDA, switch to Text view after the initial analysis and locate “- [SpringBoard _menuButtonDown:]”, as shown in figure 4-17.</w:t>
      </w:r>
    </w:p>
    <w:p w14:paraId="5C58B984" w14:textId="77777777" w:rsidR="007D5F66" w:rsidRDefault="007D5F66" w:rsidP="007D5F66">
      <w:pPr>
        <w:keepNext/>
        <w:jc w:val="center"/>
      </w:pPr>
      <w:r>
        <w:rPr>
          <w:noProof/>
          <w:lang w:eastAsia="en-US"/>
        </w:rPr>
        <w:lastRenderedPageBreak/>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4">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Default="007D5F66" w:rsidP="007D5F66">
      <w:pPr>
        <w:pStyle w:val="Caption"/>
        <w:ind w:firstLine="400"/>
        <w:jc w:val="center"/>
      </w:pPr>
      <w:r>
        <w:rPr>
          <w:rFonts w:ascii="Trebuchet MS"/>
        </w:rPr>
        <w:t>Figure 4- 17 [SpringBoard _menuButtonDown:]</w:t>
      </w:r>
    </w:p>
    <w:p w14:paraId="5A34F85F" w14:textId="77777777" w:rsidR="007D5F66" w:rsidRPr="006E6748" w:rsidRDefault="007D5F66" w:rsidP="007D5F66">
      <w:pPr>
        <w:rPr>
          <w:rFonts w:ascii="Times New Roman" w:eastAsia="Times New Roman" w:hAnsi="Times New Roman" w:cs="Times New Roman"/>
        </w:rPr>
      </w:pPr>
      <w:r w:rsidRPr="006E6748">
        <w:rPr>
          <w:rFonts w:ascii="Times New Roman" w:eastAsia="宋体" w:hAnsi="Times New Roman" w:cs="宋体"/>
          <w:lang w:val="zh-TW" w:eastAsia="zh-TW"/>
        </w:rPr>
        <w:t>As we can see, the base address without offset of the first instruction “</w:t>
      </w:r>
      <w:r w:rsidRPr="006E6748">
        <w:rPr>
          <w:rFonts w:ascii="Times New Roman" w:hAnsi="Times New Roman"/>
        </w:rPr>
        <w:t>PUSH {R4-R7, LR}</w:t>
      </w:r>
      <w:r w:rsidRPr="006E6748">
        <w:rPr>
          <w:rFonts w:ascii="Times New Roman" w:eastAsia="宋体" w:hAnsi="Times New Roman" w:cs="宋体"/>
          <w:lang w:val="zh-TW" w:eastAsia="zh-TW"/>
        </w:rPr>
        <w:t xml:space="preserve">” is </w:t>
      </w:r>
      <w:r w:rsidRPr="006E6748">
        <w:rPr>
          <w:rFonts w:ascii="Times New Roman" w:hAnsi="Times New Roman"/>
        </w:rPr>
        <w:t xml:space="preserve">0x17730. </w:t>
      </w:r>
    </w:p>
    <w:p w14:paraId="3D2929A1" w14:textId="77777777" w:rsidR="007D5F66"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w:eastAsia="Times" w:hAnsi="Times" w:cs="Times"/>
          <w:lang w:val="zh-TW" w:eastAsia="zh-TW"/>
        </w:rPr>
      </w:pPr>
      <w:r>
        <w:rPr>
          <w:rFonts w:ascii="Times New Roman"/>
        </w:rPr>
        <w:t>Find the ASLR offset in LLDB</w:t>
      </w:r>
    </w:p>
    <w:p w14:paraId="6F2EEC83"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ssh into iOS to run </w:t>
      </w:r>
      <w:r w:rsidRPr="006E6748">
        <w:rPr>
          <w:rFonts w:ascii="Times New Roman" w:hAnsi="Times New Roman"/>
        </w:rPr>
        <w:t>debugserver with the following commands:</w:t>
      </w:r>
    </w:p>
    <w:p w14:paraId="7634546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ssh root@iOSIP</w:t>
      </w:r>
    </w:p>
    <w:p w14:paraId="5097B6B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debugserver *:1234 -a "SpringBoard"</w:t>
      </w:r>
    </w:p>
    <w:p w14:paraId="674A1BB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debugserver-@(#)PROGRAM:debugserver  PROJECT:debugserver-320.2.89</w:t>
      </w:r>
    </w:p>
    <w:p w14:paraId="211732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for armv7.</w:t>
      </w:r>
    </w:p>
    <w:p w14:paraId="12076F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Attaching to process SpringBoard...</w:t>
      </w:r>
    </w:p>
    <w:p w14:paraId="4251319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Listening to port 1234 for a connection from *...</w:t>
      </w:r>
    </w:p>
    <w:p w14:paraId="3FE7AAF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Then connect to debugserver with LLDB on OSX, and find the ASLR offset:</w:t>
      </w:r>
    </w:p>
    <w:p w14:paraId="3595D7E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/Applications/OldXcode.app/Contents/Developer/usr/bin/lldb </w:t>
      </w:r>
    </w:p>
    <w:p w14:paraId="5087EE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process connect connect://iOSIP:1234</w:t>
      </w:r>
    </w:p>
    <w:p w14:paraId="09D049E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stopped</w:t>
      </w:r>
    </w:p>
    <w:p w14:paraId="16AF7D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0x16e4a, 0x30dee4f0 libsystem_kernel.dylib`mach_msg_trap + 20, queue = 'com.apple.main-thread, stop reason = signal SIGSTOP</w:t>
      </w:r>
    </w:p>
    <w:p w14:paraId="655E4C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0x30dee4f0 libsystem_kernel.dylib`mach_msg_trap + 20</w:t>
      </w:r>
    </w:p>
    <w:p w14:paraId="6DAA658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libsystem_kernel.dylib`mach_msg_trap + 20:</w:t>
      </w:r>
    </w:p>
    <w:p w14:paraId="3D04E1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0x30dee4f0:  pop    {r4, r5, r6, r8}</w:t>
      </w:r>
    </w:p>
    <w:p w14:paraId="7F5A2A4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0x30dee4f4:  bx     lr</w:t>
      </w:r>
    </w:p>
    <w:p w14:paraId="4116140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70B50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libsystem_kernel.dylib`mach_msg_overwrite_trap:</w:t>
      </w:r>
    </w:p>
    <w:p w14:paraId="580E821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0x30dee4f8:  mov    r12, sp</w:t>
      </w:r>
    </w:p>
    <w:p w14:paraId="3FA1A6B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0x30dee4fc:  push   {r4, r5, r6, r8}</w:t>
      </w:r>
    </w:p>
    <w:p w14:paraId="378585B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image list -o -f</w:t>
      </w:r>
    </w:p>
    <w:p w14:paraId="186758A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0] 0x000b5000 /System/Library/CoreServices/SpringBoard.app/SpringBoard(0x00000000000b9000)</w:t>
      </w:r>
    </w:p>
    <w:p w14:paraId="4FC1E29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1] 0x006ea000 /Library/MobileSubstrate/MobileSubstrate.dylib(0x00000000006ea000)</w:t>
      </w:r>
    </w:p>
    <w:p w14:paraId="5C1E19A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2] 0x01645000 /System/Library/PrivateFrameworks/StoreServices.framework/StoreServices(0x000000002ca70000)</w:t>
      </w:r>
    </w:p>
    <w:p w14:paraId="09CB56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3] 0x01645000 /System/Library/PrivateFrameworks/AirTraffic.framework/AirTraffic(0x0000000027783000)</w:t>
      </w:r>
    </w:p>
    <w:p w14:paraId="58C9862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462CC62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[419] 0x00041000 /usr/lib/dyld(0x000000001fe41000)</w:t>
      </w:r>
    </w:p>
    <w:p w14:paraId="3EB9EE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(lldb) c</w:t>
      </w:r>
    </w:p>
    <w:p w14:paraId="7DF131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resuming</w:t>
      </w:r>
    </w:p>
    <w:p w14:paraId="2901B003" w14:textId="77777777" w:rsidR="007D5F66" w:rsidRPr="006E6748" w:rsidRDefault="007D5F66" w:rsidP="007D5F66">
      <w:pPr>
        <w:rPr>
          <w:rFonts w:ascii="Times New Roman" w:eastAsia="Times New Roman" w:hAnsi="Times New Roman" w:cs="Times New Roman"/>
        </w:rPr>
      </w:pPr>
      <w:r w:rsidRPr="006E6748">
        <w:rPr>
          <w:rFonts w:ascii="Times New Roman" w:eastAsia="宋体" w:hAnsi="Times New Roman" w:cs="宋体"/>
          <w:lang w:val="zh-TW" w:eastAsia="zh-TW"/>
        </w:rPr>
        <w:t xml:space="preserve">The ASLR offset of </w:t>
      </w:r>
      <w:r w:rsidRPr="006E6748">
        <w:rPr>
          <w:rFonts w:ascii="Times New Roman" w:hAnsi="Times New Roman"/>
        </w:rPr>
        <w:t>SpringBoard is 0xb5000.</w:t>
      </w:r>
    </w:p>
    <w:p w14:paraId="40CA2A59" w14:textId="77777777" w:rsidR="007D5F66" w:rsidRPr="006E6748" w:rsidRDefault="007D5F66" w:rsidP="007D5F66">
      <w:pPr>
        <w:numPr>
          <w:ilvl w:val="0"/>
          <w:numId w:val="21"/>
        </w:numPr>
        <w:pBdr>
          <w:top w:val="nil"/>
          <w:left w:val="nil"/>
          <w:bottom w:val="nil"/>
          <w:right w:val="nil"/>
          <w:between w:val="nil"/>
          <w:bar w:val="nil"/>
        </w:pBdr>
        <w:tabs>
          <w:tab w:val="num" w:pos="420"/>
        </w:tabs>
        <w:spacing w:line="360" w:lineRule="auto"/>
        <w:ind w:left="420" w:hanging="420"/>
        <w:jc w:val="left"/>
        <w:rPr>
          <w:rFonts w:ascii="Times New Roman" w:eastAsia="Times" w:hAnsi="Times New Roman" w:cs="Times"/>
          <w:lang w:val="zh-TW" w:eastAsia="zh-TW"/>
        </w:rPr>
      </w:pPr>
      <w:r w:rsidRPr="006E6748">
        <w:rPr>
          <w:rFonts w:ascii="Times New Roman" w:eastAsia="宋体" w:hAnsi="Times New Roman" w:cs="宋体"/>
        </w:rPr>
        <w:t>Set and trigger the breakpoint</w:t>
      </w:r>
    </w:p>
    <w:p w14:paraId="26C76835"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So the base address with offset of the first instruction is 0x17730 + 0xb5000 = 0xCC730. Input "br s -a 0xCC730" in LLDB to set a breakpoint on the first instruction: </w:t>
      </w:r>
    </w:p>
    <w:p w14:paraId="4AF584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0xCC730</w:t>
      </w:r>
    </w:p>
    <w:p w14:paraId="47F6A9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address = 0x000cc730</w:t>
      </w:r>
    </w:p>
    <w:p w14:paraId="5CE32B7D"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Then press the home button to trigger the breakpoint:</w:t>
      </w:r>
    </w:p>
    <w:p w14:paraId="1208548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(lldb) br s -a 0xCC730</w:t>
      </w:r>
    </w:p>
    <w:p w14:paraId="64A0352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address = 0x000cc730</w:t>
      </w:r>
    </w:p>
    <w:p w14:paraId="712519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93770 stopped</w:t>
      </w:r>
    </w:p>
    <w:p w14:paraId="376348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0x16e4a, 0x000cc730 SpringBoard`___lldb_unnamed_function299$$SpringBoard, queue = 'com.apple.main-thread, stop reason = breakpoint 1.1</w:t>
      </w:r>
    </w:p>
    <w:p w14:paraId="76D74F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0x000cc730 SpringBoard`___lldb_unnamed_function299$$SpringBoard</w:t>
      </w:r>
    </w:p>
    <w:p w14:paraId="3D00D8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w:t>
      </w:r>
    </w:p>
    <w:p w14:paraId="648A0F1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0xcc730:  push   {r4, r5, r6, r7, lr}</w:t>
      </w:r>
    </w:p>
    <w:p w14:paraId="1F72687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0xcc732:  add    r7, sp, #12</w:t>
      </w:r>
    </w:p>
    <w:p w14:paraId="031E2E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0xcc734:  push.w {r8, r10, r11}</w:t>
      </w:r>
    </w:p>
    <w:p w14:paraId="37F1FC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0xcc738:  sub    sp, #80</w:t>
      </w:r>
    </w:p>
    <w:p w14:paraId="5962C1A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(char *)$r1</w:t>
      </w:r>
    </w:p>
    <w:p w14:paraId="3CAB121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(char *) $0 = 0x0042f774 "_menuButtonDown:"</w:t>
      </w:r>
    </w:p>
    <w:p w14:paraId="09E18C3E"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When the process stops, you can use "c" command to “continue”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You can also use commands like </w:t>
      </w:r>
      <w:r w:rsidRPr="006E6748">
        <w:rPr>
          <w:rFonts w:ascii="Times New Roman" w:hAnsi="Times New Roman"/>
        </w:rPr>
        <w:t>“br dis”</w:t>
      </w:r>
      <w:r w:rsidRPr="006E6748">
        <w:rPr>
          <w:rFonts w:ascii="Times New Roman" w:eastAsia="宋体" w:hAnsi="Times New Roman" w:cs="宋体"/>
          <w:lang w:val="zh-TW" w:eastAsia="zh-TW"/>
        </w:rPr>
        <w:t xml:space="preserve">, </w:t>
      </w:r>
      <w:r w:rsidRPr="006E6748">
        <w:rPr>
          <w:rFonts w:ascii="Times New Roman" w:hAnsi="Times New Roman"/>
        </w:rPr>
        <w:t>“br en”</w:t>
      </w:r>
      <w:r w:rsidRPr="006E6748">
        <w:rPr>
          <w:rFonts w:ascii="Times New Roman" w:eastAsia="宋体" w:hAnsi="Times New Roman" w:cs="宋体"/>
          <w:lang w:val="zh-TW" w:eastAsia="zh-TW"/>
        </w:rPr>
        <w:t xml:space="preserve"> and </w:t>
      </w:r>
      <w:r w:rsidRPr="006E6748">
        <w:rPr>
          <w:rFonts w:ascii="Times New Roman" w:hAnsi="Times New Roman"/>
        </w:rPr>
        <w:t>“br del” to disable, enable and delete breakpoints. The command to disable all breakpoints is as follows:</w:t>
      </w:r>
    </w:p>
    <w:p w14:paraId="731C620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dis</w:t>
      </w:r>
    </w:p>
    <w:p w14:paraId="22EA427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All breakpoints disabled. (2 breakpoints)</w:t>
      </w:r>
    </w:p>
    <w:p w14:paraId="1003F266"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disable a specific breakpoint is as follows:</w:t>
      </w:r>
    </w:p>
    <w:p w14:paraId="0276E4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dis 6</w:t>
      </w:r>
    </w:p>
    <w:p w14:paraId="262924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 breakpoints disabled.</w:t>
      </w:r>
    </w:p>
    <w:p w14:paraId="136CCA9D"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enable all breakpoints is as follows:</w:t>
      </w:r>
    </w:p>
    <w:p w14:paraId="4FA59D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en</w:t>
      </w:r>
    </w:p>
    <w:p w14:paraId="1FA2FD1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All breakpoints enabled. (2 breakpoints)</w:t>
      </w:r>
    </w:p>
    <w:p w14:paraId="4AD32EDF"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enable a specific breakpoint is as follows:</w:t>
      </w:r>
    </w:p>
    <w:p w14:paraId="22B9F5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(lldb) br en 6</w:t>
      </w:r>
    </w:p>
    <w:p w14:paraId="531017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 breakpoints enabled.</w:t>
      </w:r>
    </w:p>
    <w:p w14:paraId="2B727FB1"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delete all breakpoints is as follows:</w:t>
      </w:r>
    </w:p>
    <w:p w14:paraId="629983A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del</w:t>
      </w:r>
    </w:p>
    <w:p w14:paraId="365CECD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About to delete all breakpoints, do you want to do that?: [Y/n] Y</w:t>
      </w:r>
    </w:p>
    <w:p w14:paraId="25F6FD60"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The command to delete a specific breakpoint is as follows:</w:t>
      </w:r>
    </w:p>
    <w:p w14:paraId="0F631C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del 8</w:t>
      </w:r>
    </w:p>
    <w:p w14:paraId="6851BEA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1 breakpoints deleted; 0 breakpoint locations disabled.</w:t>
      </w:r>
    </w:p>
    <w:p w14:paraId="230CA1AE"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Another useful command </w:t>
      </w:r>
      <w:r w:rsidRPr="006E6748">
        <w:rPr>
          <w:rFonts w:ascii="Times New Roman" w:eastAsia="宋体" w:hAnsi="Times New Roman" w:cs="宋体"/>
        </w:rPr>
        <w:t xml:space="preserve">is that </w:t>
      </w:r>
      <w:r w:rsidRPr="006E6748">
        <w:rPr>
          <w:rFonts w:ascii="Times New Roman" w:eastAsia="宋体" w:hAnsi="Times New Roman" w:cs="宋体"/>
          <w:lang w:val="zh-TW" w:eastAsia="zh-TW"/>
        </w:rPr>
        <w:t xml:space="preserve">we can set a series of commands on a breakpoint to be automatically executed when we hit the breakpoint. Suppose breakpoint 1 is set on a specific </w:t>
      </w:r>
      <w:r w:rsidRPr="006E6748">
        <w:rPr>
          <w:rFonts w:ascii="Times New Roman" w:hAnsi="Times New Roman"/>
        </w:rPr>
        <w:t>objc_msgSend function</w:t>
      </w:r>
      <w:r w:rsidRPr="006E6748">
        <w:rPr>
          <w:rFonts w:ascii="Times New Roman" w:eastAsia="宋体" w:hAnsi="Times New Roman" w:cs="宋体"/>
          <w:lang w:val="zh-TW" w:eastAsia="zh-TW"/>
        </w:rPr>
        <w:t>, the commands to set a series of commands on breakpoint 1 are as follows:</w:t>
      </w:r>
    </w:p>
    <w:p w14:paraId="36A357D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com add 1</w:t>
      </w:r>
    </w:p>
    <w:p w14:paraId="336DC5D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After executing the above command, LLDB will ask for a series of commands, ending with “DONE”. </w:t>
      </w:r>
    </w:p>
    <w:p w14:paraId="154AE6A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Enter your debugger command(s).  Type 'DONE' to end.</w:t>
      </w:r>
    </w:p>
    <w:p w14:paraId="757F549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po [$r0 class]</w:t>
      </w:r>
    </w:p>
    <w:p w14:paraId="30DCAFA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p (char *)$r1</w:t>
      </w:r>
    </w:p>
    <w:p w14:paraId="1D4B2CC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c</w:t>
      </w:r>
    </w:p>
    <w:p w14:paraId="68018DF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DONE</w:t>
      </w:r>
    </w:p>
    <w:p w14:paraId="1EB0BF29"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Here we’ve input 3 commands, once breakpoint 1 is hit, LLDB will execute them one by one:</w:t>
      </w:r>
    </w:p>
    <w:p w14:paraId="7DA24DB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c</w:t>
      </w:r>
    </w:p>
    <w:p w14:paraId="568CBD7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97048 resuming</w:t>
      </w:r>
    </w:p>
    <w:p w14:paraId="704EA4C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__NSArrayM</w:t>
      </w:r>
    </w:p>
    <w:p w14:paraId="14133E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(char *) $11 = 0x26c6bbc3 "count"</w:t>
      </w:r>
    </w:p>
    <w:p w14:paraId="413E87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97048 resuming</w:t>
      </w:r>
    </w:p>
    <w:p w14:paraId="16E8C7F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Command #3 'c' continued the target.</w:t>
      </w:r>
    </w:p>
    <w:p w14:paraId="7B4C9583" w14:textId="77777777" w:rsidR="007D5F66" w:rsidRDefault="007D5F66" w:rsidP="007D5F66">
      <w:pPr>
        <w:rPr>
          <w:rFonts w:ascii="宋体" w:eastAsia="宋体" w:hAnsi="宋体" w:cs="宋体"/>
          <w:lang w:val="zh-TW" w:eastAsia="zh-TW"/>
        </w:rPr>
      </w:pPr>
      <w:r>
        <w:rPr>
          <w:rFonts w:hAnsi="Times New Roman"/>
        </w:rPr>
        <w:t xml:space="preserve"> </w:t>
      </w:r>
      <w:r>
        <w:rPr>
          <w:rFonts w:hAnsi="Times New Roman"/>
        </w:rPr>
        <w:t>“</w:t>
      </w:r>
      <w:r>
        <w:rPr>
          <w:rFonts w:ascii="Times New Roman"/>
        </w:rPr>
        <w:t>br com add</w:t>
      </w:r>
      <w:r>
        <w:rPr>
          <w:rFonts w:hAnsi="Times New Roman"/>
        </w:rPr>
        <w:t>”</w:t>
      </w:r>
      <w:r>
        <w:rPr>
          <w:rFonts w:ascii="Times New Roman"/>
        </w:rPr>
        <w:t xml:space="preserve"> is often used to automatically obverse the changes in the context of a breakpoint when it is hit, which often implies valuable reverse engineering clues. We</w:t>
      </w:r>
      <w:r>
        <w:rPr>
          <w:rFonts w:hAnsi="Times New Roman"/>
        </w:rPr>
        <w:t>’</w:t>
      </w:r>
      <w:r>
        <w:rPr>
          <w:rFonts w:ascii="Times New Roman"/>
        </w:rPr>
        <w:t>ll see how to use this command in the latter half of this book.</w:t>
      </w:r>
    </w:p>
    <w:p w14:paraId="4410BEAC" w14:textId="77777777" w:rsidR="007D5F66" w:rsidRDefault="007D5F66" w:rsidP="007D5F66">
      <w:pPr>
        <w:pStyle w:val="Heading4"/>
      </w:pPr>
      <w:r>
        <w:rPr>
          <w:rFonts w:ascii="Times New Roman"/>
        </w:rPr>
        <w:lastRenderedPageBreak/>
        <w:t>3. print</w:t>
      </w:r>
    </w:p>
    <w:p w14:paraId="516F9E88"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Thanks to “print” command, "inspecting the internal status of a program when it stops” is possible. As its name implies, this command can print the value of a register, variable, expression, etc. Again, let’s illustrate the use of “print” with "-[SpringBoard _menuButtonDown:]", as shown in figure 4-18.</w:t>
      </w:r>
    </w:p>
    <w:p w14:paraId="42219D46" w14:textId="77777777" w:rsidR="007D5F66" w:rsidRDefault="007D5F66" w:rsidP="007D5F66">
      <w:pPr>
        <w:keepNext/>
        <w:jc w:val="center"/>
      </w:pPr>
      <w:r>
        <w:rPr>
          <w:noProof/>
          <w:lang w:eastAsia="en-US"/>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5">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E73590" w:rsidRDefault="007D5F66" w:rsidP="007D5F66">
      <w:pPr>
        <w:pStyle w:val="Caption"/>
        <w:ind w:firstLine="400"/>
        <w:jc w:val="center"/>
        <w:rPr>
          <w:rFonts w:ascii="Trebuchet MS"/>
        </w:rPr>
      </w:pPr>
      <w:r w:rsidRPr="00E73590">
        <w:rPr>
          <w:rFonts w:ascii="Trebuchet MS"/>
        </w:rPr>
        <w:t xml:space="preserve">Figure </w:t>
      </w:r>
      <w:r>
        <w:rPr>
          <w:rFonts w:ascii="Trebuchet MS"/>
        </w:rPr>
        <w:t>4- 18 [SpringBoard _menuButtonDown:]</w:t>
      </w:r>
    </w:p>
    <w:p w14:paraId="4AB4BE22"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The base address with offset of </w:t>
      </w:r>
      <w:r w:rsidRPr="006E6748">
        <w:rPr>
          <w:rFonts w:ascii="Times New Roman" w:hAnsi="Times New Roman"/>
        </w:rPr>
        <w:t>“MOVS R6, #0”</w:t>
      </w:r>
      <w:r w:rsidRPr="006E6748">
        <w:rPr>
          <w:rFonts w:ascii="Times New Roman" w:eastAsia="宋体" w:hAnsi="Times New Roman" w:cs="宋体"/>
          <w:lang w:val="zh-TW" w:eastAsia="zh-TW"/>
        </w:rPr>
        <w:t xml:space="preserve"> is known to be </w:t>
      </w:r>
      <w:r w:rsidRPr="006E6748">
        <w:rPr>
          <w:rFonts w:ascii="Times New Roman" w:hAnsi="Times New Roman"/>
        </w:rPr>
        <w:t>0xE37DE, let’s set a breakpoint on it and print R6’s value when we hit the breakpoint:</w:t>
      </w:r>
    </w:p>
    <w:p w14:paraId="12EEFF1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0xE37DE</w:t>
      </w:r>
    </w:p>
    <w:p w14:paraId="75BCB5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2: where = SpringBoard`___lldb_unnamed_function299$$SpringBoard + 174, address = 0x000e37de</w:t>
      </w:r>
    </w:p>
    <w:p w14:paraId="638EA64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stopped</w:t>
      </w:r>
    </w:p>
    <w:p w14:paraId="728E2F4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0x185cb, 0x000e37de SpringBoard`___lldb_unnamed_function299$$SpringBoard + 174, queue = 'com.apple.main-thread, stop reason = breakpoint 2.1</w:t>
      </w:r>
    </w:p>
    <w:p w14:paraId="53B8EB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0x000e37de SpringBoard`___lldb_unnamed_function299$$SpringBoard + 174</w:t>
      </w:r>
    </w:p>
    <w:p w14:paraId="78302BA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+ 174:</w:t>
      </w:r>
    </w:p>
    <w:p w14:paraId="6B07737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0xe37de:  movs   r6, #0</w:t>
      </w:r>
    </w:p>
    <w:p w14:paraId="17E4A4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0xe37e0:  movt   r0, #75</w:t>
      </w:r>
    </w:p>
    <w:p w14:paraId="3995CB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0xe37e4:  movs   r1, #1</w:t>
      </w:r>
    </w:p>
    <w:p w14:paraId="42A78C2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0xe37e6:  add    r0, pc</w:t>
      </w:r>
    </w:p>
    <w:p w14:paraId="30B84DB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$r6</w:t>
      </w:r>
    </w:p>
    <w:p w14:paraId="298A63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$1 = 364526080</w:t>
      </w:r>
    </w:p>
    <w:p w14:paraId="3D12A041"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After this instruction is executed, R6 should be set to 0. Input "ni" to execute this instruction and reprint the value of R6:</w:t>
      </w:r>
    </w:p>
    <w:p w14:paraId="0E9AC3A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ni</w:t>
      </w:r>
    </w:p>
    <w:p w14:paraId="625139B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stopped</w:t>
      </w:r>
    </w:p>
    <w:p w14:paraId="6120A7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0x185cb, 0x000e37e0 SpringBoard`___lldb_unnamed_function299$$SpringBoard + 176, queue = 'com.apple.main-thread, stop reason = instruction step over</w:t>
      </w:r>
    </w:p>
    <w:p w14:paraId="3CB881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0x000e37e0 SpringBoard`___lldb_unnamed_function299$$SpringBoard + 176</w:t>
      </w:r>
    </w:p>
    <w:p w14:paraId="0D5CE18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+ 176:</w:t>
      </w:r>
    </w:p>
    <w:p w14:paraId="3F45952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0xe37e0:  movt   r0, #75</w:t>
      </w:r>
    </w:p>
    <w:p w14:paraId="6B778B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0xe37e4:  movs   r1, #1</w:t>
      </w:r>
    </w:p>
    <w:p w14:paraId="643920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0xe37e6:  add    r0, pc</w:t>
      </w:r>
    </w:p>
    <w:p w14:paraId="7E9C557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0xe37e8:  cmp    r5, #0</w:t>
      </w:r>
    </w:p>
    <w:p w14:paraId="4E88D9A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$r6</w:t>
      </w:r>
    </w:p>
    <w:p w14:paraId="7313BB7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$2 = 0</w:t>
      </w:r>
    </w:p>
    <w:p w14:paraId="570B49C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c</w:t>
      </w:r>
    </w:p>
    <w:p w14:paraId="671A1BD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99787 resuming</w:t>
      </w:r>
    </w:p>
    <w:p w14:paraId="6FAB5BC0" w14:textId="77777777" w:rsidR="007D5F66" w:rsidRPr="006E6748" w:rsidRDefault="007D5F66" w:rsidP="007D5F66">
      <w:pPr>
        <w:rPr>
          <w:rFonts w:ascii="Times New Roman" w:hAnsi="Times New Roman"/>
        </w:rPr>
      </w:pPr>
      <w:r w:rsidRPr="006E6748">
        <w:rPr>
          <w:rFonts w:ascii="Times New Roman" w:eastAsia="宋体" w:hAnsi="Times New Roman" w:cs="宋体"/>
          <w:lang w:val="zh-TW" w:eastAsia="zh-TW"/>
        </w:rPr>
        <w:t xml:space="preserve">As we can see, command “p” </w:t>
      </w:r>
      <w:r>
        <w:rPr>
          <w:rFonts w:ascii="Times New Roman" w:eastAsia="宋体" w:hAnsi="Times New Roman" w:cs="宋体"/>
          <w:lang w:val="zh-TW"/>
        </w:rPr>
        <w:t xml:space="preserve">has </w:t>
      </w:r>
      <w:r>
        <w:rPr>
          <w:rFonts w:ascii="Times New Roman" w:eastAsia="宋体" w:hAnsi="Times New Roman" w:cs="宋体"/>
          <w:lang w:val="zh-TW" w:eastAsia="zh-TW"/>
        </w:rPr>
        <w:t>printed</w:t>
      </w:r>
      <w:r w:rsidRPr="006E6748">
        <w:rPr>
          <w:rFonts w:ascii="Times New Roman" w:eastAsia="宋体" w:hAnsi="Times New Roman" w:cs="宋体"/>
          <w:lang w:val="zh-TW" w:eastAsia="zh-TW"/>
        </w:rPr>
        <w:t xml:space="preserve"> the value of R6 correctly.</w:t>
      </w:r>
    </w:p>
    <w:p w14:paraId="1BEBC1A0" w14:textId="77777777" w:rsidR="007D5F66" w:rsidRPr="006E6748" w:rsidRDefault="007D5F66" w:rsidP="007D5F66">
      <w:pPr>
        <w:rPr>
          <w:rFonts w:ascii="Times New Roman" w:eastAsia="宋体" w:hAnsi="Times New Roman" w:cs="宋体"/>
          <w:lang w:val="zh-TW" w:eastAsia="zh-TW"/>
        </w:rPr>
      </w:pPr>
      <w:r w:rsidRPr="006E6748">
        <w:rPr>
          <w:rFonts w:ascii="Times New Roman" w:eastAsia="宋体" w:hAnsi="Times New Roman" w:cs="宋体"/>
          <w:lang w:val="zh-TW" w:eastAsia="zh-TW"/>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"BLX _objc_msgSend" executes [SBTelephonyManager sharedTelephonyManager]. </w:t>
      </w:r>
    </w:p>
    <w:p w14:paraId="3E6FC7C1" w14:textId="77777777" w:rsidR="007D5F66" w:rsidRDefault="007D5F66" w:rsidP="007D5F66">
      <w:pPr>
        <w:keepNext/>
        <w:jc w:val="center"/>
      </w:pPr>
      <w:r>
        <w:rPr>
          <w:noProof/>
          <w:lang w:eastAsia="en-US"/>
        </w:rPr>
        <w:lastRenderedPageBreak/>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6">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Default="007D5F66" w:rsidP="007D5F66">
      <w:pPr>
        <w:pStyle w:val="Caption"/>
        <w:ind w:firstLine="400"/>
        <w:jc w:val="center"/>
      </w:pPr>
      <w:r>
        <w:rPr>
          <w:rFonts w:ascii="Trebuchet MS"/>
        </w:rPr>
        <w:t>Figure 4- 19</w:t>
      </w:r>
      <w:r>
        <w:rPr>
          <w:rFonts w:ascii="宋体" w:eastAsia="宋体" w:hAnsi="宋体" w:cs="宋体"/>
          <w:lang w:val="zh-TW" w:eastAsia="zh-TW"/>
        </w:rPr>
        <w:t xml:space="preserve"> </w:t>
      </w:r>
      <w:r>
        <w:rPr>
          <w:rFonts w:ascii="Trebuchet MS"/>
        </w:rPr>
        <w:t>objc_msgSend([SBTelephonyManager class], @selector(sharedTelephonyManager))</w:t>
      </w:r>
    </w:p>
    <w:p w14:paraId="30A099F2"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address with offset of </w:t>
      </w:r>
      <w:r w:rsidRPr="001D3947">
        <w:rPr>
          <w:rFonts w:ascii="Times New Roman" w:hAnsi="Times New Roman"/>
        </w:rPr>
        <w:t>“BLX _objc_msgSend” is known to be 0xCC8A2. Set a breakpoint on it and print the arguments of “objc_msgSend” when we hit this breakpoint:</w:t>
      </w:r>
    </w:p>
    <w:p w14:paraId="1C3E98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0xCC8A2</w:t>
      </w:r>
    </w:p>
    <w:p w14:paraId="287CB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1: where = SpringBoard`___lldb_unnamed_function299$$SpringBoard + 370, address = 0x000cc8a2</w:t>
      </w:r>
    </w:p>
    <w:p w14:paraId="5321AF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103706 stopped</w:t>
      </w:r>
    </w:p>
    <w:p w14:paraId="4E486B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0x1951a, 0x000cc8a2 SpringBoard`___lldb_unnamed_function299$$SpringBoard + 370, queue = 'com.apple.main-thread, stop reason = breakpoint 1.1</w:t>
      </w:r>
    </w:p>
    <w:p w14:paraId="4B4DA6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0x000cc8a2 SpringBoard`___lldb_unnamed_function299$$SpringBoard + 370</w:t>
      </w:r>
    </w:p>
    <w:p w14:paraId="7D0B02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+ 370:</w:t>
      </w:r>
    </w:p>
    <w:p w14:paraId="2A7D57C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0xcc8a2:  blx    0x3e3798                  ; symbol stub for: objc_msgSend</w:t>
      </w:r>
    </w:p>
    <w:p w14:paraId="259E5BC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0xcc8a6:  mov    r6, r0</w:t>
      </w:r>
    </w:p>
    <w:p w14:paraId="4733578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0xcc8a8:  movw   r0, #31088</w:t>
      </w:r>
    </w:p>
    <w:p w14:paraId="17B2A4E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0xcc8ac:  movt   r0, #74</w:t>
      </w:r>
    </w:p>
    <w:p w14:paraId="3B6CDB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po [$r0 class]</w:t>
      </w:r>
    </w:p>
    <w:p w14:paraId="5A3C15C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SBTelephonyManager</w:t>
      </w:r>
    </w:p>
    <w:p w14:paraId="4E1CB20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po $r0</w:t>
      </w:r>
    </w:p>
    <w:p w14:paraId="3DE7D4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SBTelephonyManager</w:t>
      </w:r>
    </w:p>
    <w:p w14:paraId="01DC61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(char *)$r1</w:t>
      </w:r>
    </w:p>
    <w:p w14:paraId="7E8D4E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(char *) $2 = 0x0042eee6 "sharedTelephonyManager"</w:t>
      </w:r>
    </w:p>
    <w:p w14:paraId="0E052B8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c</w:t>
      </w:r>
    </w:p>
    <w:p w14:paraId="776277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103706 resuming</w:t>
      </w:r>
    </w:p>
    <w:p w14:paraId="179098CA"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As you can see, we’ve used "po" command to print the Objective-C object, and "p (char *)" to print the C object by casting. Quite simple, right? It’s worth mentioning that when the process stops on a "BL" instruction, LLDB will automatically parse this instruction and display the corresponding symbol:</w:t>
      </w:r>
    </w:p>
    <w:p w14:paraId="214244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0xcc8a2:  blx    0x3e3798                  ; symbol stub for: objc_msgSend</w:t>
      </w:r>
    </w:p>
    <w:p w14:paraId="065B96F0"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However, sometimes LLDB's parsing is wrong, mistaking the symbol. In this case, please refer to IDA’s static analysis of that symbol. </w:t>
      </w:r>
    </w:p>
    <w:p w14:paraId="02BA304F"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Finally, we can use “x” command to print the value stored in a specific address: </w:t>
      </w:r>
    </w:p>
    <w:p w14:paraId="3BDC063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p/x $sp</w:t>
      </w:r>
    </w:p>
    <w:p w14:paraId="02E82D3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$4 = 0x006e838c</w:t>
      </w:r>
    </w:p>
    <w:p w14:paraId="201AE29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x/10 $sp</w:t>
      </w:r>
    </w:p>
    <w:p w14:paraId="42742F6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0x006e838c: 0x00000000 0x22f2c975 0x00000000 0x00000000</w:t>
      </w:r>
    </w:p>
    <w:p w14:paraId="7E4C2E4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0x006e839c: 0x26c6bf8c 0x0000000c 0x17a753c0 0x17a753c8</w:t>
      </w:r>
    </w:p>
    <w:p w14:paraId="4B9857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0x006e83ac: 0x000001c8 0x17a75200</w:t>
      </w:r>
    </w:p>
    <w:p w14:paraId="2E54224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x/10 0x006e838c</w:t>
      </w:r>
    </w:p>
    <w:p w14:paraId="6CB4A11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0x006e838c: 0x00000000 0x22f2c975 0x00000000 0x00000000</w:t>
      </w:r>
    </w:p>
    <w:p w14:paraId="6895B7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0x006e839c: 0x26c6bf8c 0x0000000c 0x17a753c0 0x17a753c8</w:t>
      </w:r>
    </w:p>
    <w:p w14:paraId="52B7B92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0x006e83ac: 0x000001c8 0x17a75200</w:t>
      </w:r>
    </w:p>
    <w:p w14:paraId="6D4652DF"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We’ve printed SP in hexadecimal with “p/x” command. SP is a pointer, whose value is </w:t>
      </w:r>
      <w:r w:rsidRPr="001D3947">
        <w:rPr>
          <w:rFonts w:ascii="Times New Roman" w:hAnsi="Times New Roman"/>
        </w:rPr>
        <w:t xml:space="preserve">0x6e838c. And the “x/10” command has printed the 10 continuous words SP points to. </w:t>
      </w:r>
    </w:p>
    <w:p w14:paraId="3DE62913" w14:textId="77777777" w:rsidR="007D5F66" w:rsidRDefault="007D5F66" w:rsidP="007D5F66">
      <w:pPr>
        <w:pStyle w:val="Heading4"/>
        <w:rPr>
          <w:rFonts w:ascii="Times New Roman" w:eastAsia="Times New Roman" w:hAnsi="Times New Roman" w:cs="Times New Roman"/>
        </w:rPr>
      </w:pPr>
      <w:r>
        <w:rPr>
          <w:rFonts w:ascii="Times New Roman"/>
        </w:rPr>
        <w:t>4. nexti</w:t>
      </w:r>
      <w:r>
        <w:rPr>
          <w:rFonts w:ascii="黑体" w:eastAsia="黑体" w:hAnsi="黑体" w:cs="黑体"/>
          <w:lang w:val="zh-TW" w:eastAsia="zh-TW"/>
        </w:rPr>
        <w:t xml:space="preserve"> </w:t>
      </w:r>
      <w:r>
        <w:rPr>
          <w:rFonts w:ascii="Times New Roman"/>
        </w:rPr>
        <w:t>and stepi</w:t>
      </w:r>
    </w:p>
    <w:p w14:paraId="41C2A5AE"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Both of "nexti" and "stepi" are used to execute the next instruction, but the biggest difference between them is that the former does not go/step inside a function but the latter does. They are two of the most used commands, and can be abbreviated as "ni" and “si" respectively. You may wonder, what does “go inside a function or not” mean? Let’s still take "-[SpringBoard _menuButtonDown:]" for example, as shown in figure 4-20.</w:t>
      </w:r>
    </w:p>
    <w:p w14:paraId="635ACDA4" w14:textId="77777777" w:rsidR="007D5F66" w:rsidRDefault="007D5F66" w:rsidP="007D5F66">
      <w:pPr>
        <w:keepNext/>
        <w:jc w:val="center"/>
      </w:pPr>
      <w:r>
        <w:rPr>
          <w:noProof/>
          <w:lang w:eastAsia="en-US"/>
        </w:rPr>
        <w:lastRenderedPageBreak/>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7">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Default="007D5F66" w:rsidP="007D5F66">
      <w:pPr>
        <w:pStyle w:val="Caption"/>
        <w:ind w:firstLine="400"/>
        <w:jc w:val="center"/>
      </w:pPr>
      <w:r>
        <w:rPr>
          <w:rFonts w:ascii="Trebuchet MS"/>
        </w:rPr>
        <w:t>Figure 4- 20 [SpringBoard _menuButtonDown:]</w:t>
      </w:r>
    </w:p>
    <w:p w14:paraId="0492E808"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base address with offset of </w:t>
      </w:r>
      <w:r w:rsidRPr="001D3947">
        <w:rPr>
          <w:rFonts w:ascii="Times New Roman" w:hAnsi="Times New Roman"/>
        </w:rPr>
        <w:t xml:space="preserve">“BL __SpringBoard__accessibilityObjectWithinProximity__0” </w:t>
      </w:r>
      <w:r w:rsidRPr="001D3947">
        <w:rPr>
          <w:rFonts w:ascii="Times New Roman" w:eastAsia="宋体" w:hAnsi="Times New Roman" w:cs="宋体"/>
          <w:lang w:val="zh-TW" w:eastAsia="zh-TW"/>
        </w:rPr>
        <w:t xml:space="preserve">is </w:t>
      </w:r>
      <w:r w:rsidRPr="001D3947">
        <w:rPr>
          <w:rFonts w:ascii="Times New Roman" w:hAnsi="Times New Roman"/>
        </w:rPr>
        <w:t xml:space="preserve">0xEE92E, </w:t>
      </w:r>
      <w:r w:rsidRPr="001D3947">
        <w:rPr>
          <w:rFonts w:ascii="Times New Roman" w:eastAsia="宋体" w:hAnsi="Times New Roman" w:cs="宋体"/>
          <w:lang w:val="zh-TW" w:eastAsia="zh-TW"/>
        </w:rPr>
        <w:t xml:space="preserve">this instruction calls </w:t>
      </w:r>
      <w:r w:rsidRPr="001D3947">
        <w:rPr>
          <w:rFonts w:ascii="Times New Roman" w:hAnsi="Times New Roman"/>
        </w:rPr>
        <w:t>_SpringBoard__accessibilityObjectWithinProximity__0. Set a breakpoint on it and execute the “ni” command</w:t>
      </w:r>
      <w:r w:rsidRPr="001D3947">
        <w:rPr>
          <w:rFonts w:ascii="Times New Roman" w:eastAsia="宋体" w:hAnsi="Times New Roman" w:cs="宋体"/>
          <w:lang w:val="zh-TW" w:eastAsia="zh-TW"/>
        </w:rPr>
        <w:t xml:space="preserve">: </w:t>
      </w:r>
    </w:p>
    <w:p w14:paraId="12DC1D7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0xEE92E</w:t>
      </w:r>
    </w:p>
    <w:p w14:paraId="2162948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2: where = SpringBoard`___lldb_unnamed_function299$$SpringBoard + 510, address = 0x000ee92e</w:t>
      </w:r>
    </w:p>
    <w:p w14:paraId="5DE7D68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221DE5B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0x000ee92e SpringBoard`___lldb_unnamed_function299$$SpringBoard + 510, queue = 'com.apple.main-thread, stop reason = breakpoint 2.1</w:t>
      </w:r>
    </w:p>
    <w:p w14:paraId="7001794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0x000ee92e SpringBoard`___lldb_unnamed_function299$$SpringBoard + 510</w:t>
      </w:r>
    </w:p>
    <w:p w14:paraId="0397CC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+ 510:</w:t>
      </w:r>
    </w:p>
    <w:p w14:paraId="719B8C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0xee92e:  bl     0x2fd654                  ; ___lldb_unnamed_function16405$$SpringBoard</w:t>
      </w:r>
    </w:p>
    <w:p w14:paraId="777990D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0xee932:  tst.w  r0, #255</w:t>
      </w:r>
    </w:p>
    <w:p w14:paraId="0DB5C1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10DC66E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726477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ni</w:t>
      </w:r>
    </w:p>
    <w:p w14:paraId="13416E1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029F75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0x000ee932 SpringBoard`___lldb_unnamed_function299$$SpringBoard + 514, queue = 'com.apple.main-thread, stop reason = instruction step over</w:t>
      </w:r>
    </w:p>
    <w:p w14:paraId="7503D1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0x000ee932 SpringBoard`___lldb_unnamed_function299$$SpringBoard + 514</w:t>
      </w:r>
    </w:p>
    <w:p w14:paraId="2E7A9B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+ 514:</w:t>
      </w:r>
    </w:p>
    <w:p w14:paraId="30B620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0xee932:  tst.w  r0, #255</w:t>
      </w:r>
    </w:p>
    <w:p w14:paraId="561A919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545152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4EE864C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0xee93c:  movs   r0, #0</w:t>
      </w:r>
    </w:p>
    <w:p w14:paraId="447030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(lldb) c</w:t>
      </w:r>
    </w:p>
    <w:p w14:paraId="1F125BE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resuming</w:t>
      </w:r>
    </w:p>
    <w:p w14:paraId="1E5D6CCA"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As we can see, we haven’t gone inside _SpringBoard__accessibilityObjectWithinProximity__0 by “ni”. Now, let’s try again with “si”:</w:t>
      </w:r>
    </w:p>
    <w:p w14:paraId="012345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411F71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0x000ee92e SpringBoard`___lldb_unnamed_function299$$SpringBoard + 510, queue = 'com.apple.main-thread, stop reason = breakpoint 2.1</w:t>
      </w:r>
    </w:p>
    <w:p w14:paraId="6E533BE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0x000ee92e SpringBoard`___lldb_unnamed_function299$$SpringBoard + 510</w:t>
      </w:r>
    </w:p>
    <w:p w14:paraId="0A2D2B5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+ 510:</w:t>
      </w:r>
    </w:p>
    <w:p w14:paraId="01E555B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0xee92e:  bl     0x2fd654                  ; ___lldb_unnamed_function16405$$SpringBoard</w:t>
      </w:r>
    </w:p>
    <w:p w14:paraId="5617346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0xee932:  tst.w  r0, #255</w:t>
      </w:r>
    </w:p>
    <w:p w14:paraId="5341960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0xee936:  beq    0xee942                   ; ___lldb_unnamed_function299$$SpringBoard + 530</w:t>
      </w:r>
    </w:p>
    <w:p w14:paraId="16266AA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0xee938:  blx    0x403f08                  ; symbol stub for: BKSHIDServicesResetProximityCalibration</w:t>
      </w:r>
    </w:p>
    <w:p w14:paraId="5AD590A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si</w:t>
      </w:r>
    </w:p>
    <w:p w14:paraId="4E1A712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6773473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0x002fd654 SpringBoard`___lldb_unnamed_function16405$$SpringBoard, queue = 'com.apple.main-thread, stop reason = instruction step into</w:t>
      </w:r>
    </w:p>
    <w:p w14:paraId="4C7F30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0x002fd654 SpringBoard`___lldb_unnamed_function16405$$SpringBoard</w:t>
      </w:r>
    </w:p>
    <w:p w14:paraId="4668984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SpringBoard`___lldb_unnamed_function16405$$SpringBoard:</w:t>
      </w:r>
    </w:p>
    <w:p w14:paraId="35A692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0x2fd654:  movw   r0, #33920</w:t>
      </w:r>
    </w:p>
    <w:p w14:paraId="524BD64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0x2fd658:  movt   r0, #43</w:t>
      </w:r>
    </w:p>
    <w:p w14:paraId="42695A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0x2fd65c:  add    r0, pc</w:t>
      </w:r>
    </w:p>
    <w:p w14:paraId="5EC0187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0x2fd65e:  ldrsb.w r0, [r0]</w:t>
      </w:r>
    </w:p>
    <w:p w14:paraId="0A775E8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c</w:t>
      </w:r>
    </w:p>
    <w:p w14:paraId="20723DF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resuming</w:t>
      </w:r>
    </w:p>
    <w:p w14:paraId="59BF9C78"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The base address without offset of </w:t>
      </w:r>
      <w:r w:rsidRPr="001D3947">
        <w:rPr>
          <w:rFonts w:ascii="Times New Roman" w:hAnsi="Times New Roman"/>
        </w:rPr>
        <w:t xml:space="preserve">“movw r0, #33920” </w:t>
      </w:r>
      <w:r w:rsidRPr="001D3947">
        <w:rPr>
          <w:rFonts w:ascii="Times New Roman" w:eastAsia="宋体" w:hAnsi="Times New Roman" w:cs="宋体"/>
          <w:lang w:val="zh-TW" w:eastAsia="zh-TW"/>
        </w:rPr>
        <w:t xml:space="preserve">is </w:t>
      </w:r>
      <w:r w:rsidRPr="001D3947">
        <w:rPr>
          <w:rFonts w:ascii="Times New Roman" w:hAnsi="Times New Roman"/>
        </w:rPr>
        <w:t xml:space="preserve">0x226654, as shown in figure 4-21. </w:t>
      </w:r>
    </w:p>
    <w:p w14:paraId="26E297D7" w14:textId="77777777" w:rsidR="007D5F66" w:rsidRDefault="007D5F66" w:rsidP="007D5F66">
      <w:pPr>
        <w:keepNext/>
        <w:jc w:val="center"/>
      </w:pPr>
      <w:r>
        <w:rPr>
          <w:noProof/>
          <w:lang w:eastAsia="en-US"/>
        </w:rPr>
        <w:lastRenderedPageBreak/>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8">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Default="007D5F66" w:rsidP="007D5F66">
      <w:pPr>
        <w:pStyle w:val="Caption"/>
        <w:ind w:firstLine="0"/>
        <w:jc w:val="center"/>
      </w:pPr>
      <w:r>
        <w:rPr>
          <w:rFonts w:ascii="Trebuchet MS"/>
        </w:rPr>
        <w:t>Figure 4- 21 SpringBoard__accessibilityObjectWithinProximity__0</w:t>
      </w:r>
    </w:p>
    <w:p w14:paraId="2049CD56" w14:textId="77777777" w:rsidR="007D5F66" w:rsidRPr="001D3947" w:rsidRDefault="007D5F66" w:rsidP="007D5F66">
      <w:pPr>
        <w:rPr>
          <w:rFonts w:ascii="Times New Roman" w:eastAsia="宋体" w:hAnsi="Times New Roman" w:cs="宋体"/>
          <w:lang w:val="zh-TW" w:eastAsia="zh-TW"/>
        </w:rPr>
      </w:pPr>
      <w:r w:rsidRPr="001D3947">
        <w:rPr>
          <w:rFonts w:ascii="Times New Roman" w:eastAsia="宋体" w:hAnsi="Times New Roman" w:cs="宋体"/>
          <w:lang w:val="zh-TW" w:eastAsia="zh-TW"/>
        </w:rPr>
        <w:t xml:space="preserve">This instruction is inside the </w:t>
      </w:r>
      <w:r w:rsidRPr="001D3947">
        <w:rPr>
          <w:rFonts w:ascii="Times New Roman" w:hAnsi="Times New Roman"/>
        </w:rPr>
        <w:t xml:space="preserve">_SpringBoard__accessibilityObjectWithinProximity__0 function. That’s to say, the “si” command has gone inside the function, which is the meaning of </w:t>
      </w:r>
      <w:r w:rsidRPr="001D3947">
        <w:rPr>
          <w:rFonts w:ascii="Times New Roman" w:eastAsia="宋体" w:hAnsi="Times New Roman" w:cs="宋体"/>
          <w:lang w:val="zh-TW" w:eastAsia="zh-TW"/>
        </w:rPr>
        <w:t xml:space="preserve">“go inside a function or not”. </w:t>
      </w:r>
    </w:p>
    <w:p w14:paraId="4A572765" w14:textId="77777777" w:rsidR="007D5F66" w:rsidRDefault="007D5F66" w:rsidP="007D5F66">
      <w:pPr>
        <w:pStyle w:val="Heading4"/>
      </w:pPr>
      <w:r>
        <w:rPr>
          <w:rFonts w:ascii="Times New Roman"/>
        </w:rPr>
        <w:t>5. register write</w:t>
      </w:r>
    </w:p>
    <w:p w14:paraId="0C8F2EA7"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 xml:space="preserve"> “register write” is used to write a specific value to a specific register, hence “modify the program when it stops, and observe the modification of its execution flow". According to the code in figure 4-22, the base address with offset of "TST.W R0, offset #0xFF" is known to be 0xEE7A2, if R0’s value is 0, the process will branch to the left, or to the right if R0 is not 0.</w:t>
      </w:r>
    </w:p>
    <w:p w14:paraId="6BFD71CA" w14:textId="77777777" w:rsidR="007D5F66" w:rsidRDefault="007D5F66" w:rsidP="007D5F66">
      <w:pPr>
        <w:keepNext/>
        <w:jc w:val="center"/>
      </w:pPr>
      <w:r>
        <w:rPr>
          <w:noProof/>
          <w:lang w:eastAsia="en-US"/>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59">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5F10F0" w:rsidRDefault="007D5F66" w:rsidP="007D5F66">
      <w:pPr>
        <w:pStyle w:val="Caption"/>
        <w:ind w:firstLine="0"/>
        <w:jc w:val="center"/>
        <w:rPr>
          <w:rFonts w:ascii="Trebuchet MS"/>
        </w:rPr>
      </w:pPr>
      <w:r w:rsidRPr="005F10F0">
        <w:rPr>
          <w:rFonts w:ascii="Trebuchet MS"/>
        </w:rPr>
        <w:t xml:space="preserve">Figure </w:t>
      </w:r>
      <w:r>
        <w:rPr>
          <w:rFonts w:ascii="Trebuchet MS"/>
        </w:rPr>
        <w:t>4- 22</w:t>
      </w:r>
      <w:r w:rsidRPr="005F10F0">
        <w:rPr>
          <w:rFonts w:ascii="Trebuchet MS"/>
        </w:rPr>
        <w:t xml:space="preserve"> Branches</w:t>
      </w:r>
    </w:p>
    <w:p w14:paraId="1A450486"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Set a breakpoint here to see the value of R0 as follows:</w:t>
      </w:r>
    </w:p>
    <w:p w14:paraId="64CB38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br s -a 0xEE7A2</w:t>
      </w:r>
    </w:p>
    <w:p w14:paraId="635121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Breakpoint 3: where = SpringBoard`___lldb_unnamed_function299$$SpringBoard + 114, address = 0x000ee7a2</w:t>
      </w:r>
    </w:p>
    <w:p w14:paraId="3A8E1D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78FEDF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0x000ee7a2 SpringBoard`___lldb_unnamed_function299$$SpringBoard + 114, queue = 'com.apple.main-thread, stop reason = breakpoint 3.1</w:t>
      </w:r>
    </w:p>
    <w:p w14:paraId="64CF7F1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0x000ee7a2 SpringBoard`___lldb_unnamed_function299$$SpringBoard + 114</w:t>
      </w:r>
    </w:p>
    <w:p w14:paraId="074C86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+ 114:</w:t>
      </w:r>
    </w:p>
    <w:p w14:paraId="1DC6413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0xee7a2:  tst.w  r0, #255</w:t>
      </w:r>
    </w:p>
    <w:p w14:paraId="59C125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0xee7a6:  bne    0xee7b2                   ; ___lldb_unnamed_function299$$SpringBoard + 130</w:t>
      </w:r>
    </w:p>
    <w:p w14:paraId="61DA2AA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09A426A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tst.w  r0, #255</w:t>
      </w:r>
    </w:p>
    <w:p w14:paraId="796BE5E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$r0</w:t>
      </w:r>
    </w:p>
    <w:p w14:paraId="3B5EC3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$0 = 0</w:t>
      </w:r>
    </w:p>
    <w:p w14:paraId="3D783838" w14:textId="77777777" w:rsidR="007D5F66" w:rsidRPr="00563A6F" w:rsidRDefault="007D5F66" w:rsidP="007D5F66">
      <w:pPr>
        <w:rPr>
          <w:rFonts w:ascii="Times New Roman" w:eastAsia="宋体" w:hAnsi="Times New Roman" w:cs="宋体"/>
          <w:lang w:val="zh-TW" w:eastAsia="zh-TW"/>
        </w:rPr>
      </w:pPr>
      <w:r w:rsidRPr="00563A6F">
        <w:rPr>
          <w:rFonts w:ascii="Times New Roman" w:eastAsia="宋体" w:hAnsi="Times New Roman" w:cs="宋体"/>
          <w:lang w:val="zh-TW" w:eastAsia="zh-TW"/>
        </w:rPr>
        <w:t xml:space="preserve">Because the value of R0 is 0, so BNE makes the process branch to the left: </w:t>
      </w:r>
    </w:p>
    <w:p w14:paraId="481199D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ni</w:t>
      </w:r>
    </w:p>
    <w:p w14:paraId="66483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7B0F6F6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0x000ee7a6 SpringBoard`___lldb_unnamed_function299$$SpringBoard + 118, queue = 'com.apple.main-thread, stop reason = instruction step over</w:t>
      </w:r>
    </w:p>
    <w:p w14:paraId="1A323C7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0x000ee7a6 SpringBoard`___lldb_unnamed_function299$$SpringBoard + 118</w:t>
      </w:r>
    </w:p>
    <w:p w14:paraId="14460D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+ 118:</w:t>
      </w:r>
    </w:p>
    <w:p w14:paraId="5E7630C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0xee7a6:  bne    0xee7b2                   ; ___lldb_unnamed_function299$$SpringBoard + 130</w:t>
      </w:r>
    </w:p>
    <w:p w14:paraId="773B144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308669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 xml:space="preserve">   0xee7ac:  tst.w  r0, #255</w:t>
      </w:r>
    </w:p>
    <w:p w14:paraId="2F91B3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03A3B79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ni</w:t>
      </w:r>
    </w:p>
    <w:p w14:paraId="3AC61E5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D8733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0x000ee7a8 SpringBoard`___lldb_unnamed_function299$$SpringBoard + 120, queue = 'com.apple.main-thread, stop reason = instruction step over</w:t>
      </w:r>
    </w:p>
    <w:p w14:paraId="26BD15D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0x000ee7a8 SpringBoard`___lldb_unnamed_function299$$SpringBoard + 120</w:t>
      </w:r>
    </w:p>
    <w:p w14:paraId="3EFCB1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+ 120:</w:t>
      </w:r>
    </w:p>
    <w:p w14:paraId="7F2BA88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0xee7a8:  bl     0x10d340                  ; ___lldb_unnamed_function1110$$SpringBoard</w:t>
      </w:r>
    </w:p>
    <w:p w14:paraId="48ED01A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tst.w  r0, #255</w:t>
      </w:r>
    </w:p>
    <w:p w14:paraId="47666AB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3F18EE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0xee7b2:  movw   r0, #2174</w:t>
      </w:r>
    </w:p>
    <w:p w14:paraId="3A6FA269"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 xml:space="preserve">Trigger that breakpoint again, change R0’s value to 1 by </w:t>
      </w:r>
      <w:r w:rsidRPr="00B91757">
        <w:rPr>
          <w:rFonts w:ascii="Times New Roman" w:hAnsi="Times New Roman"/>
        </w:rPr>
        <w:t xml:space="preserve">“register write”, and see if the branch changes: </w:t>
      </w:r>
    </w:p>
    <w:p w14:paraId="67B66E4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5CB0CB3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0x000ee7a2 SpringBoard`___lldb_unnamed_function299$$SpringBoard + 114, queue = 'com.apple.main-thread, stop reason = breakpoint 3.1</w:t>
      </w:r>
    </w:p>
    <w:p w14:paraId="0570024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0x000ee7a2 SpringBoard`___lldb_unnamed_function299$$SpringBoard + 114</w:t>
      </w:r>
    </w:p>
    <w:p w14:paraId="351316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+ 114:</w:t>
      </w:r>
    </w:p>
    <w:p w14:paraId="3860C5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0xee7a2:  tst.w  r0, #255</w:t>
      </w:r>
    </w:p>
    <w:p w14:paraId="7396AE7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0xee7a6:  bne    0xee7b2                   ; ___lldb_unnamed_function299$$SpringBoard + 130</w:t>
      </w:r>
    </w:p>
    <w:p w14:paraId="76AF744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440D97F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tst.w  r0, #255</w:t>
      </w:r>
    </w:p>
    <w:p w14:paraId="588CEC6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$r0</w:t>
      </w:r>
    </w:p>
    <w:p w14:paraId="3154F77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$5 = 0</w:t>
      </w:r>
    </w:p>
    <w:p w14:paraId="23A5785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register write r0 1</w:t>
      </w:r>
    </w:p>
    <w:p w14:paraId="1E06E7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 $r0</w:t>
      </w:r>
    </w:p>
    <w:p w14:paraId="09E8BBB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(unsigned int) $6 = 1</w:t>
      </w:r>
    </w:p>
    <w:p w14:paraId="4076AF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ni</w:t>
      </w:r>
    </w:p>
    <w:p w14:paraId="244429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65E63F7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0x000ee7a6 SpringBoard`___lldb_unnamed_function299$$SpringBoard + 118, queue = 'com.apple.main-thread, stop reason = instruction step over</w:t>
      </w:r>
    </w:p>
    <w:p w14:paraId="4D1E91B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0x000ee7a6 SpringBoard`___lldb_unnamed_function299$$SpringBoard + 118</w:t>
      </w:r>
    </w:p>
    <w:p w14:paraId="28C954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+ 118:</w:t>
      </w:r>
    </w:p>
    <w:p w14:paraId="4ECCD9F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0xee7a6:  bne    0xee7b2                   ; ___lldb_unnamed_function299$$SpringBoard + 130</w:t>
      </w:r>
    </w:p>
    <w:p w14:paraId="23D219C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0xee7a8:  bl     0x10d340                  ; ___lldb_unnamed_function1110$$SpringBoard</w:t>
      </w:r>
    </w:p>
    <w:p w14:paraId="4E34446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0xee7ac:  tst.w  r0, #255</w:t>
      </w:r>
    </w:p>
    <w:p w14:paraId="4631247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0xee7b0:  beq    0xee7da                   ; ___lldb_unnamed_function299$$SpringBoard + 170</w:t>
      </w:r>
    </w:p>
    <w:p w14:paraId="664FFB0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(lldb) </w:t>
      </w:r>
    </w:p>
    <w:p w14:paraId="255D74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Process 731 stopped</w:t>
      </w:r>
    </w:p>
    <w:p w14:paraId="0D4B97F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thread #1: tid = 0x02db, 0x000ee7b2 SpringBoard`___lldb_unnamed_function299$$SpringBoard + 130, queue = 'com.apple.main-thread, stop reason = instruction step over</w:t>
      </w:r>
    </w:p>
    <w:p w14:paraId="28109D9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frame #0: 0x000ee7b2 SpringBoard`___lldb_unnamed_function299$$SpringBoard + 130</w:t>
      </w:r>
    </w:p>
    <w:p w14:paraId="2079932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SpringBoard`___lldb_unnamed_function299$$SpringBoard + 130:</w:t>
      </w:r>
    </w:p>
    <w:p w14:paraId="730FF47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-&gt; 0xee7b2:  movw   r0, #2174</w:t>
      </w:r>
    </w:p>
    <w:p w14:paraId="4622989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0xee7b6:  movt   r0, #63</w:t>
      </w:r>
    </w:p>
    <w:p w14:paraId="3845334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0xee7ba:  add    r0, pc</w:t>
      </w:r>
    </w:p>
    <w:p w14:paraId="51CCCA6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0xee7bc:  ldr    r0, [r0]</w:t>
      </w:r>
    </w:p>
    <w:p w14:paraId="387E1103"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At this time, the program branches to the right as we expected.</w:t>
      </w:r>
    </w:p>
    <w:p w14:paraId="575F6506"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There’re much more LLDB commands that worth attention, but we’re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 's GDB tutorial" and "RMS's gdb Debugger Tutorial". IDA is good at static analysis, while LLDB is good at dynamic analysis. Mastery of these two tools removes all obstacles on your road to a master of reverse engineering.</w:t>
      </w:r>
    </w:p>
    <w:p w14:paraId="01B37538" w14:textId="77777777" w:rsidR="007D5F66" w:rsidRDefault="007D5F66" w:rsidP="007D5F66">
      <w:pPr>
        <w:pStyle w:val="Heading3"/>
      </w:pPr>
      <w:r>
        <w:t>4.3.6 Miscellaneous LLDB</w:t>
      </w:r>
    </w:p>
    <w:p w14:paraId="5CA4973F" w14:textId="77777777" w:rsidR="007D5F66" w:rsidRPr="0067080F" w:rsidRDefault="007D5F66" w:rsidP="007D5F66">
      <w:pPr>
        <w:pStyle w:val="Heading4"/>
        <w:rPr>
          <w:rFonts w:ascii="Times New Roman"/>
        </w:rPr>
      </w:pPr>
      <w:r>
        <w:rPr>
          <w:rFonts w:ascii="Times New Roman"/>
        </w:rPr>
        <w:t xml:space="preserve">1. Binaries to be debugged must be right from </w:t>
      </w:r>
      <w:r w:rsidRPr="0067080F">
        <w:rPr>
          <w:rFonts w:ascii="Times New Roman"/>
        </w:rPr>
        <w:t xml:space="preserve">iOS </w:t>
      </w:r>
      <w:r>
        <w:rPr>
          <w:rFonts w:ascii="Times New Roman"/>
        </w:rPr>
        <w:t>on device</w:t>
      </w:r>
    </w:p>
    <w:p w14:paraId="314B24AE" w14:textId="77777777" w:rsidR="007D5F66" w:rsidRPr="00B91757" w:rsidRDefault="007D5F66" w:rsidP="007D5F66">
      <w:pPr>
        <w:rPr>
          <w:rFonts w:ascii="Times New Roman" w:eastAsia="宋体" w:hAnsi="Times New Roman" w:cs="宋体"/>
          <w:lang w:val="zh-TW" w:eastAsia="zh-TW"/>
        </w:rPr>
      </w:pPr>
      <w:r w:rsidRPr="00B91757">
        <w:rPr>
          <w:rFonts w:ascii="Times New Roman" w:eastAsia="宋体" w:hAnsi="Times New Roman" w:cs="宋体"/>
          <w:lang w:val="zh-TW" w:eastAsia="zh-TW"/>
        </w:rPr>
        <w:t xml:space="preserve">If only our static and dynamic analysis target is exactly the same that the base address without offset, ASLR </w:t>
      </w:r>
      <w:r w:rsidRPr="00B91757">
        <w:rPr>
          <w:rFonts w:ascii="Times New Roman" w:eastAsia="宋体" w:hAnsi="Times New Roman" w:cs="宋体"/>
          <w:lang w:val="zh-TW" w:eastAsia="zh-TW"/>
        </w:rPr>
        <w:lastRenderedPageBreak/>
        <w:t xml:space="preserve">offset and the base address with offset are correspondent. For binaries to be analyzed in IDA, we can use dyld_decache in chapter 3 to extract them from the shared cache on </w:t>
      </w:r>
      <w:r w:rsidRPr="00B91757">
        <w:rPr>
          <w:rFonts w:ascii="Times New Roman" w:hAnsi="Times New Roman"/>
        </w:rPr>
        <w:t>device. Binaries from SDK or iOS simulator usually don’t meet the condition</w:t>
      </w:r>
      <w:r w:rsidRPr="00B91757">
        <w:rPr>
          <w:rFonts w:ascii="Times New Roman" w:eastAsia="宋体" w:hAnsi="Times New Roman" w:cs="宋体"/>
          <w:lang w:val="zh-TW" w:eastAsia="zh-TW"/>
        </w:rPr>
        <w:t>.</w:t>
      </w:r>
    </w:p>
    <w:p w14:paraId="2ACAFB0F" w14:textId="77777777" w:rsidR="007D5F66" w:rsidRDefault="007D5F66" w:rsidP="007D5F66">
      <w:pPr>
        <w:pStyle w:val="Heading4"/>
        <w:rPr>
          <w:rFonts w:ascii="黑体" w:eastAsia="黑体" w:hAnsi="黑体" w:cs="黑体"/>
          <w:lang w:val="zh-TW" w:eastAsia="zh-TW"/>
        </w:rPr>
      </w:pPr>
      <w:r>
        <w:rPr>
          <w:rFonts w:ascii="Times New Roman"/>
        </w:rPr>
        <w:t>2. Shortcuts in LLDB</w:t>
      </w:r>
    </w:p>
    <w:p w14:paraId="480E2BBE"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If you want to repeat the last command in LLDB, you can simply press “enter”. If you want to review all history commands, just press up and down on your keyboard. </w:t>
      </w:r>
    </w:p>
    <w:p w14:paraId="62B0E1D3"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LLDB commands are simple, but it’s not easy to solve complicated problems with these simples commands. In chapter 6, we will introduce more common </w:t>
      </w:r>
      <w:r w:rsidRPr="00EC5F80">
        <w:rPr>
          <w:rFonts w:ascii="Times New Roman" w:eastAsia="宋体" w:hAnsi="Times New Roman" w:cs="宋体"/>
        </w:rPr>
        <w:t>scenarios</w:t>
      </w:r>
      <w:r w:rsidRPr="00EC5F80">
        <w:rPr>
          <w:rFonts w:ascii="Times New Roman" w:eastAsia="宋体" w:hAnsi="Times New Roman" w:cs="宋体"/>
          <w:lang w:val="zh-TW" w:eastAsia="zh-TW"/>
        </w:rPr>
        <w:t xml:space="preserve"> of using LLDB, and before that, please be sure to understand the knowledge of this section.</w:t>
      </w:r>
    </w:p>
    <w:p w14:paraId="36D458A2" w14:textId="77777777" w:rsidR="007D5F66" w:rsidRDefault="007D5F66" w:rsidP="007D5F66">
      <w:pPr>
        <w:pStyle w:val="Heading2"/>
      </w:pPr>
      <w:r>
        <w:t>4.4 dumpdecrypted</w:t>
      </w:r>
    </w:p>
    <w:p w14:paraId="0B5917CC" w14:textId="77777777" w:rsidR="007D5F66" w:rsidRDefault="007D5F66" w:rsidP="007D5F66">
      <w:pPr>
        <w:rPr>
          <w:rFonts w:ascii="宋体" w:eastAsia="宋体" w:hAnsi="宋体" w:cs="宋体"/>
          <w:lang w:val="zh-TW" w:eastAsia="zh-TW"/>
        </w:rPr>
      </w:pPr>
      <w:r w:rsidRPr="00EC5F80">
        <w:rPr>
          <w:rFonts w:ascii="Times New Roman" w:eastAsia="宋体" w:hAnsi="Times New Roman" w:cs="宋体"/>
          <w:lang w:val="zh-TW" w:eastAsia="zh-TW"/>
        </w:rPr>
        <w:t xml:space="preserve">When introducing class-dump, we’ve mentioned that Apple encrypts all Apps from AppStore, protecting them from being class-dumped. If we want to class-dump StoreApps, we have to decrypt their executables at first. A handy tool, </w:t>
      </w:r>
      <w:r w:rsidRPr="00EC5F80">
        <w:rPr>
          <w:rFonts w:ascii="Times New Roman" w:hAnsi="Times New Roman"/>
        </w:rPr>
        <w:t>dumpdecrypted,</w:t>
      </w:r>
      <w:r w:rsidRPr="00EC5F80">
        <w:rPr>
          <w:rFonts w:ascii="Times New Roman" w:eastAsia="宋体" w:hAnsi="Times New Roman" w:cs="宋体"/>
          <w:lang w:val="zh-TW" w:eastAsia="zh-TW"/>
        </w:rPr>
        <w:t xml:space="preserve"> by </w:t>
      </w:r>
      <w:r w:rsidRPr="00EC5F80">
        <w:rPr>
          <w:rFonts w:ascii="Times New Roman" w:hAnsi="Times New Roman"/>
        </w:rPr>
        <w:t xml:space="preserve">Stefan Esser </w:t>
      </w:r>
      <w:r w:rsidRPr="00EC5F80">
        <w:rPr>
          <w:rFonts w:ascii="Times New Roman" w:eastAsia="宋体" w:hAnsi="Times New Roman" w:cs="宋体"/>
          <w:lang w:val="zh-TW" w:eastAsia="zh-TW"/>
        </w:rPr>
        <w:t>(@</w:t>
      </w:r>
      <w:r w:rsidRPr="00EC5F80">
        <w:rPr>
          <w:rFonts w:ascii="Times New Roman" w:hAnsi="Times New Roman"/>
        </w:rPr>
        <w:t>i0n1c</w:t>
      </w:r>
      <w:r w:rsidRPr="00EC5F80">
        <w:rPr>
          <w:rFonts w:ascii="Times New Roman" w:eastAsia="宋体" w:hAnsi="Times New Roman" w:cs="宋体"/>
          <w:lang w:val="zh-TW" w:eastAsia="zh-TW"/>
        </w:rPr>
        <w:t>) is commonly used in iOS reverse engineering.</w:t>
      </w:r>
    </w:p>
    <w:p w14:paraId="73F29186" w14:textId="77777777" w:rsidR="007D5F66" w:rsidRDefault="007D5F66" w:rsidP="007D5F66">
      <w:pPr>
        <w:rPr>
          <w:rFonts w:ascii="Times New Roman" w:eastAsia="Times New Roman" w:hAnsi="Times New Roman" w:cs="Times New Roman"/>
        </w:rPr>
      </w:pPr>
      <w:r>
        <w:rPr>
          <w:rFonts w:ascii="Times New Roman"/>
        </w:rPr>
        <w:t>dumpdecrypted is open sourced on GitHub, you have to compile it by yourselves. Now let</w:t>
      </w:r>
      <w:r>
        <w:rPr>
          <w:rFonts w:hAnsi="Times New Roman"/>
        </w:rPr>
        <w:t>’</w:t>
      </w:r>
      <w:r>
        <w:rPr>
          <w:rFonts w:ascii="Times New Roman"/>
        </w:rPr>
        <w:t>s start from scratch to class-dump a virtual target, i.e. TargetApp.app to show you the steps of decrypting an App, please follow me.</w:t>
      </w:r>
    </w:p>
    <w:p w14:paraId="3BC5A629"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Download dumpdecrypted</w:t>
      </w:r>
      <w:r>
        <w:rPr>
          <w:rFonts w:hAnsi="Times New Roman"/>
        </w:rPr>
        <w:t>’</w:t>
      </w:r>
      <w:r>
        <w:rPr>
          <w:rFonts w:ascii="Times New Roman"/>
        </w:rPr>
        <w:t>s source code from GitHub as follows:</w:t>
      </w:r>
    </w:p>
    <w:p w14:paraId="28843CB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cd /Users/snakeninny/Code/</w:t>
      </w:r>
    </w:p>
    <w:p w14:paraId="741975A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snakeninnysiMac:Code snakeninny$ git clone git://github.com/stefanesser/dumpdecrypted/</w:t>
      </w:r>
    </w:p>
    <w:p w14:paraId="0FC313E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Cloning into 'dumpdecrypted'...</w:t>
      </w:r>
    </w:p>
    <w:p w14:paraId="49DE8FF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remote: Counting objects: 31, done.</w:t>
      </w:r>
    </w:p>
    <w:p w14:paraId="7A456F1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remote: Total 31 (delta 0), reused 0 (delta 0)</w:t>
      </w:r>
    </w:p>
    <w:p w14:paraId="54C38AF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Receiving objects: 100% (31/31), 6.50 KiB | 0 bytes/s, done.</w:t>
      </w:r>
    </w:p>
    <w:p w14:paraId="6CB6F5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Resolving deltas: 100% (15/15), done.</w:t>
      </w:r>
    </w:p>
    <w:p w14:paraId="4201A6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Checking connectivity... done</w:t>
      </w:r>
    </w:p>
    <w:p w14:paraId="545E3AB8"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Compile the source code and get dumpdecrypted.dylib</w:t>
      </w:r>
      <w:r>
        <w:rPr>
          <w:rFonts w:ascii="宋体" w:eastAsia="宋体" w:hAnsi="宋体" w:cs="宋体"/>
        </w:rPr>
        <w:t>:</w:t>
      </w:r>
    </w:p>
    <w:p w14:paraId="3DFF8F1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cd /Users/snakeninny/Code/dumpdecrypted/</w:t>
      </w:r>
    </w:p>
    <w:p w14:paraId="102154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snakeninnysiMac:dumpdecrypted snakeninny$ make</w:t>
      </w:r>
    </w:p>
    <w:p w14:paraId="69C3CD5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77777777" w:rsidR="007D5F66" w:rsidRPr="00EC5F80" w:rsidRDefault="007D5F66" w:rsidP="007D5F66">
      <w:pPr>
        <w:rPr>
          <w:rFonts w:ascii="Times New Roman" w:eastAsia="Times New Roman" w:hAnsi="Times New Roman" w:cs="Times New Roman"/>
        </w:rPr>
      </w:pPr>
      <w:r w:rsidRPr="00EC5F80">
        <w:rPr>
          <w:rFonts w:ascii="Times New Roman" w:eastAsia="宋体" w:hAnsi="Times New Roman" w:cs="宋体"/>
          <w:lang w:val="zh-TW" w:eastAsia="zh-TW"/>
        </w:rPr>
        <w:t xml:space="preserve">After “make”, a </w:t>
      </w:r>
      <w:r w:rsidRPr="00EC5F80">
        <w:rPr>
          <w:rFonts w:ascii="Times New Roman" w:hAnsi="Times New Roman"/>
        </w:rPr>
        <w:t>dumpdecrypted.dylib will be generated under the current directory. This dylib can be reused, there’s no need to recompile.</w:t>
      </w:r>
    </w:p>
    <w:p w14:paraId="5D59FD87" w14:textId="77777777" w:rsidR="007D5F66" w:rsidRPr="00EC5F80"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EC5F80">
        <w:rPr>
          <w:rFonts w:ascii="Times New Roman" w:eastAsia="宋体" w:hAnsi="Times New Roman" w:cs="宋体"/>
        </w:rPr>
        <w:t>Locate the executable to be decrypted with “</w:t>
      </w:r>
      <w:r w:rsidRPr="00EC5F80">
        <w:rPr>
          <w:rFonts w:ascii="Times New Roman" w:hAnsi="Times New Roman"/>
        </w:rPr>
        <w:t>ps” command</w:t>
      </w:r>
    </w:p>
    <w:p w14:paraId="605FF929" w14:textId="77777777" w:rsidR="007D5F66" w:rsidRPr="00EC5F80" w:rsidRDefault="007D5F66" w:rsidP="007D5F66">
      <w:pPr>
        <w:rPr>
          <w:rFonts w:ascii="Times New Roman" w:eastAsia="宋体" w:hAnsi="Times New Roman" w:cs="宋体"/>
          <w:lang w:val="zh-TW" w:eastAsia="zh-TW"/>
        </w:rPr>
      </w:pPr>
      <w:r w:rsidRPr="00EC5F80">
        <w:rPr>
          <w:rFonts w:ascii="Times New Roman" w:eastAsia="宋体" w:hAnsi="Times New Roman" w:cs="宋体"/>
          <w:lang w:val="zh-TW" w:eastAsia="zh-TW"/>
        </w:rPr>
        <w:t xml:space="preserve">On iOS 8, all </w:t>
      </w:r>
      <w:r w:rsidRPr="00EC5F80">
        <w:rPr>
          <w:rFonts w:ascii="Times New Roman" w:hAnsi="Times New Roman"/>
        </w:rPr>
        <w:t xml:space="preserve">StoreApps are under /var/mobile/Containers/, and TargetApp.app’s executable is under /var/mobile/Containers/Bundle/Application/XXXXXXXX-XXXX-XXXX-XXXX-XXXXXXXXXXXX/TargetApp.app/. Since X is unknown, it’d be a great amount of work to locate the executable manually. But a simple trick will save our days: First close all StoreApps on iOS, then launch TargetApp and ssh into iOS to print all processes: </w:t>
      </w:r>
    </w:p>
    <w:p w14:paraId="5CE680E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ssh root@iOSIP</w:t>
      </w:r>
    </w:p>
    <w:p w14:paraId="11ECAE3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ps -e</w:t>
      </w:r>
    </w:p>
    <w:p w14:paraId="3FE404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PID TTY           TIME CMD</w:t>
      </w:r>
    </w:p>
    <w:p w14:paraId="298381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1 ??         3:28.32 /sbin/launchd</w:t>
      </w:r>
    </w:p>
    <w:p w14:paraId="351D8020"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hAnsi="Monaco"/>
          <w:sz w:val="16"/>
          <w:szCs w:val="16"/>
          <w:shd w:val="clear" w:color="auto" w:fill="D8D8D8"/>
        </w:rPr>
        <w:t>……</w:t>
      </w:r>
    </w:p>
    <w:p w14:paraId="47C9299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5717 ??         0:00.21 /System/Library/PrivateFrameworks/MediaServices.framework/Support/mediaartworkd</w:t>
      </w:r>
    </w:p>
    <w:p w14:paraId="0B4D30C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5905 ??         0:00.20 sshd: root@ttys000 </w:t>
      </w:r>
    </w:p>
    <w:p w14:paraId="2B5592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5909 ??         0:01.86 /var/mobile/Containers/Bundle/Application/03B61840-2349-4559-B28E-0E2C6541F879/TargetApp.app/TargetApp</w:t>
      </w:r>
    </w:p>
    <w:p w14:paraId="0CDA2A1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5911 ??         0:00.07 /System/Library/Frameworks/UIKit.framework/Support/pasteboardd</w:t>
      </w:r>
    </w:p>
    <w:p w14:paraId="288D0B2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5907 ttys000    0:00.03 -sh</w:t>
      </w:r>
    </w:p>
    <w:p w14:paraId="45F1680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 5913 ttys000    0:00.01 ps </w:t>
      </w:r>
      <w:r>
        <w:rPr>
          <w:rFonts w:hAnsi="Monaco"/>
          <w:sz w:val="16"/>
          <w:szCs w:val="16"/>
          <w:shd w:val="clear" w:color="auto" w:fill="D8D8D8"/>
        </w:rPr>
        <w:t>–</w:t>
      </w:r>
      <w:r>
        <w:rPr>
          <w:rFonts w:ascii="Monaco"/>
          <w:sz w:val="16"/>
          <w:szCs w:val="16"/>
          <w:shd w:val="clear" w:color="auto" w:fill="D8D8D8"/>
        </w:rPr>
        <w:t>e</w:t>
      </w:r>
    </w:p>
    <w:p w14:paraId="5930A95C" w14:textId="77777777" w:rsidR="007D5F66" w:rsidRPr="002C4E4D" w:rsidRDefault="007D5F66" w:rsidP="007D5F66">
      <w:pPr>
        <w:rPr>
          <w:rFonts w:ascii="Times New Roman" w:eastAsia="Times New Roman" w:hAnsi="Times New Roman" w:cs="Times New Roman"/>
        </w:rPr>
      </w:pPr>
      <w:r w:rsidRPr="002C4E4D">
        <w:rPr>
          <w:rFonts w:ascii="Times New Roman" w:eastAsia="宋体" w:hAnsi="Times New Roman" w:cs="宋体"/>
          <w:lang w:val="zh-TW" w:eastAsia="zh-TW"/>
        </w:rPr>
        <w:t xml:space="preserve">Because now there is only one </w:t>
      </w:r>
      <w:r w:rsidRPr="002C4E4D">
        <w:rPr>
          <w:rFonts w:ascii="Times New Roman" w:hAnsi="Times New Roman"/>
        </w:rPr>
        <w:t>running StoreApp, the only path that contains “/var/mobile/Containers/Bundle/Application/” is the full path of TargetApp’s executable.</w:t>
      </w:r>
    </w:p>
    <w:p w14:paraId="3ADE1FF0"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Find out TargetApp</w:t>
      </w:r>
      <w:r>
        <w:rPr>
          <w:rFonts w:hAnsi="Times New Roman"/>
        </w:rPr>
        <w:t>’</w:t>
      </w:r>
      <w:r>
        <w:rPr>
          <w:rFonts w:ascii="Times New Roman"/>
        </w:rPr>
        <w:t>s Documents directory via Cycript</w:t>
      </w:r>
    </w:p>
    <w:p w14:paraId="767C1B24" w14:textId="77777777" w:rsidR="007D5F66" w:rsidRDefault="007D5F66" w:rsidP="007D5F66">
      <w:pPr>
        <w:rPr>
          <w:rFonts w:ascii="宋体" w:eastAsia="宋体" w:hAnsi="宋体" w:cs="宋体"/>
          <w:lang w:val="zh-TW" w:eastAsia="zh-TW"/>
        </w:rPr>
      </w:pPr>
      <w:r w:rsidRPr="002C4E4D">
        <w:rPr>
          <w:rFonts w:ascii="Times New Roman" w:eastAsia="宋体" w:hAnsi="Times New Roman" w:cs="宋体"/>
          <w:lang w:val="zh-TW" w:eastAsia="zh-TW"/>
        </w:rPr>
        <w:t xml:space="preserve">All StoreApps’ Documents directories are under </w:t>
      </w:r>
      <w:r w:rsidRPr="002C4E4D">
        <w:rPr>
          <w:rFonts w:ascii="Times New Roman" w:hAnsi="Times New Roman"/>
        </w:rPr>
        <w:t>/var/mobile/Containers/Data/Application/ YYYYYYYY-YYYY-YYYY-YYYY–YYYYYYYYYYYY/. Note that these Ys are different from those previous Xs, and they are not obtainable via “ps”. So this time we need to mak use of Cycript to reveal the Documents directory of  TargetApp. The commands we use are as follows:</w:t>
      </w:r>
    </w:p>
    <w:p w14:paraId="122A35E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cycript -p TargetApp</w:t>
      </w:r>
    </w:p>
    <w:p w14:paraId="7863BD0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cy# [[NSFileManager defaultManager] URLsForDirectory:NSDocumentDirectory inDomains:NSUserDomainMask][0]</w:t>
      </w:r>
    </w:p>
    <w:p w14:paraId="2558BAD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#"file:///var/mobile/Containers/Data/Application/D41C4343-63AA-4BFF-904B-2146128611EE/Documents/"</w:t>
      </w:r>
    </w:p>
    <w:p w14:paraId="5805CF5B" w14:textId="77777777" w:rsidR="007D5F66"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w:eastAsia="Times" w:hAnsi="Times" w:cs="Times"/>
          <w:lang w:val="zh-TW" w:eastAsia="zh-TW"/>
        </w:rPr>
      </w:pPr>
      <w:r>
        <w:rPr>
          <w:rFonts w:ascii="Times New Roman"/>
        </w:rPr>
        <w:t>Copy dumpdecrypted.dylib to TargetApp</w:t>
      </w:r>
      <w:r>
        <w:rPr>
          <w:rFonts w:hAnsi="Times New Roman"/>
        </w:rPr>
        <w:t>’</w:t>
      </w:r>
      <w:r>
        <w:rPr>
          <w:rFonts w:ascii="Times New Roman"/>
        </w:rPr>
        <w:t xml:space="preserve">s Documents directory: </w:t>
      </w:r>
    </w:p>
    <w:p w14:paraId="71F0C7C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dumpdecrypted.dylib                                                                   100%  193KB 192.9KB/s   00:00    </w:t>
      </w:r>
    </w:p>
    <w:p w14:paraId="220369A9"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Here we’re using scp instead of iFunBox, anyway tools don’t matter. </w:t>
      </w:r>
    </w:p>
    <w:p w14:paraId="77F92BA4" w14:textId="77777777" w:rsidR="007D5F66" w:rsidRPr="00347174" w:rsidRDefault="007D5F66" w:rsidP="007D5F66">
      <w:pPr>
        <w:numPr>
          <w:ilvl w:val="0"/>
          <w:numId w:val="24"/>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347174">
        <w:rPr>
          <w:rFonts w:ascii="Times New Roman" w:hAnsi="Times New Roman"/>
          <w:lang w:eastAsia="zh-TW"/>
        </w:rPr>
        <w:t>Start d</w:t>
      </w:r>
      <w:r w:rsidRPr="00347174">
        <w:rPr>
          <w:rFonts w:ascii="Times New Roman" w:eastAsia="宋体" w:hAnsi="Times New Roman" w:cs="宋体"/>
        </w:rPr>
        <w:t>ecrypting</w:t>
      </w:r>
    </w:p>
    <w:p w14:paraId="2D0C3C13"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The usage of </w:t>
      </w:r>
      <w:r w:rsidRPr="00347174">
        <w:rPr>
          <w:rFonts w:ascii="Times New Roman" w:hAnsi="Times New Roman"/>
        </w:rPr>
        <w:t>du</w:t>
      </w:r>
      <w:r>
        <w:rPr>
          <w:rFonts w:ascii="Times New Roman" w:hAnsi="Times New Roman"/>
        </w:rPr>
        <w:t>mpdecrypted.dylib is as follows</w:t>
      </w:r>
      <w:r w:rsidRPr="00347174">
        <w:rPr>
          <w:rFonts w:ascii="Times New Roman" w:hAnsi="Times New Roman"/>
        </w:rPr>
        <w:t>:</w:t>
      </w:r>
    </w:p>
    <w:p w14:paraId="4969645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DYLD_INSERT_LIBRARIES=/path/to/dumpdecrypted.dylib /path/to/executable</w:t>
      </w:r>
    </w:p>
    <w:p w14:paraId="6B3C3E37"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For instance: </w:t>
      </w:r>
    </w:p>
    <w:p w14:paraId="012BBC8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cd /var/mobile/Containers/Data/Application/D41C4343-63AA-4BFF-904B-2146128611EE/Documents/</w:t>
      </w:r>
    </w:p>
    <w:p w14:paraId="05ECDE0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mach-o decryption dumper</w:t>
      </w:r>
    </w:p>
    <w:p w14:paraId="11E8493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74DF0E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DISCLAIMER: This tool is only meant for security research purposes, not for application crackers.</w:t>
      </w:r>
    </w:p>
    <w:p w14:paraId="241F24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59D5D11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detected 32bit ARM binary in memory.</w:t>
      </w:r>
    </w:p>
    <w:p w14:paraId="7AC2DF3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offset to cryptid found: @0x81a78(from 0x81000) = a78</w:t>
      </w:r>
    </w:p>
    <w:p w14:paraId="20F9C02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Found encrypted data at address 00004000 of length 6569984 bytes - type 1.</w:t>
      </w:r>
    </w:p>
    <w:p w14:paraId="284D988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Opening /private/var/mobile/Containers/Bundle/Application/03B61840-2349-4559-B28E-0E2C6541F879/TargetApp.app/TargetApp for reading.</w:t>
      </w:r>
    </w:p>
    <w:p w14:paraId="43E105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Reading header</w:t>
      </w:r>
    </w:p>
    <w:p w14:paraId="2AAD263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Detecting header type</w:t>
      </w:r>
    </w:p>
    <w:p w14:paraId="4FA10DD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Executable is a plain MACH-O image</w:t>
      </w:r>
    </w:p>
    <w:p w14:paraId="709D9BF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Opening TargetApp.decrypted for writing.</w:t>
      </w:r>
    </w:p>
    <w:p w14:paraId="69764E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Copying the not encrypted start of the file</w:t>
      </w:r>
    </w:p>
    <w:p w14:paraId="7AB899D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Dumping the decrypted data into the file</w:t>
      </w:r>
    </w:p>
    <w:p w14:paraId="16F258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Copying the not encrypted remainder of the file</w:t>
      </w:r>
    </w:p>
    <w:p w14:paraId="6A288BE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Setting the LC_ENCRYPTION_INFO-&gt;cryptid to 0 at offset a78</w:t>
      </w:r>
    </w:p>
    <w:p w14:paraId="308C7B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Closing original file</w:t>
      </w:r>
    </w:p>
    <w:p w14:paraId="18747C9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Closing dump file</w:t>
      </w:r>
    </w:p>
    <w:p w14:paraId="47DCB91F"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A decrypted executable named </w:t>
      </w:r>
      <w:r w:rsidRPr="00347174">
        <w:rPr>
          <w:rFonts w:ascii="Times New Roman" w:hAnsi="Times New Roman"/>
        </w:rPr>
        <w:t xml:space="preserve">TargetApp.decrypted </w:t>
      </w:r>
      <w:r w:rsidRPr="00347174">
        <w:rPr>
          <w:rFonts w:ascii="Times New Roman" w:eastAsia="宋体" w:hAnsi="Times New Roman" w:cs="宋体"/>
          <w:lang w:val="zh-TW" w:eastAsia="zh-TW"/>
        </w:rPr>
        <w:t>will be created in the current directory:</w:t>
      </w:r>
    </w:p>
    <w:p w14:paraId="79B6B54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FunMaker-5:/var/mobile/Containers/Data/Application/D41C4343-63AA-4BFF-904B-2146128611EE/Documents root# ls  </w:t>
      </w:r>
    </w:p>
    <w:p w14:paraId="715619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TargetApp.decrypted  dumpdecrypted.dylib OtherFiles</w:t>
      </w:r>
    </w:p>
    <w:p w14:paraId="0F0BC5B1" w14:textId="77777777" w:rsidR="007D5F66" w:rsidRPr="00347174" w:rsidRDefault="007D5F66" w:rsidP="007D5F66">
      <w:pPr>
        <w:rPr>
          <w:rFonts w:ascii="Times New Roman" w:eastAsia="宋体" w:hAnsi="Times New Roman" w:cs="宋体"/>
          <w:lang w:val="zh-TW" w:eastAsia="zh-TW"/>
        </w:rPr>
      </w:pPr>
      <w:r w:rsidRPr="00347174">
        <w:rPr>
          <w:rFonts w:ascii="Times New Roman" w:eastAsia="宋体" w:hAnsi="Times New Roman" w:cs="宋体"/>
          <w:lang w:val="zh-TW" w:eastAsia="zh-TW"/>
        </w:rPr>
        <w:t xml:space="preserve">Copy TargetApp.decrypted to OSX ASAP. </w:t>
      </w:r>
      <w:r w:rsidRPr="00347174">
        <w:rPr>
          <w:rFonts w:ascii="Times New Roman" w:hAnsi="Times New Roman"/>
        </w:rPr>
        <w:t>class-dump and IDA have been waiting for ages!</w:t>
      </w:r>
    </w:p>
    <w:p w14:paraId="51ABD32B" w14:textId="77777777" w:rsidR="007D5F66" w:rsidRPr="004B5879" w:rsidRDefault="007D5F66" w:rsidP="007D5F66">
      <w:pPr>
        <w:rPr>
          <w:rFonts w:ascii="Times New Roman" w:hAnsi="Times New Roman"/>
        </w:rPr>
      </w:pPr>
      <w:r w:rsidRPr="004B5879">
        <w:rPr>
          <w:rFonts w:ascii="Times New Roman" w:eastAsia="宋体" w:hAnsi="Times New Roman" w:cs="宋体"/>
          <w:lang w:val="zh-TW" w:eastAsia="zh-TW"/>
        </w:rPr>
        <w:t xml:space="preserve">I think these 6 steps are clear enough, but some of you may still wonder, why to copy </w:t>
      </w:r>
      <w:r w:rsidRPr="004B5879">
        <w:rPr>
          <w:rFonts w:ascii="Times New Roman" w:hAnsi="Times New Roman"/>
        </w:rPr>
        <w:t xml:space="preserve">dumpdecrypted.dylib to Documents directory? </w:t>
      </w:r>
    </w:p>
    <w:p w14:paraId="47D0F77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lastRenderedPageBreak/>
        <w:t>Good question. We all know that StoreApps don’t have write permission to most of the directories outside the sandbox</w:t>
      </w:r>
      <w:r w:rsidRPr="004B5879">
        <w:rPr>
          <w:rFonts w:ascii="Times New Roman" w:hAnsi="Times New Roman"/>
        </w:rPr>
        <w:t>.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Let’s see what happens if dumpdecrypted.lib is not working under </w:t>
      </w:r>
      <w:r w:rsidRPr="004B5879">
        <w:rPr>
          <w:rFonts w:ascii="Times New Roman" w:hAnsi="Times New Roman"/>
        </w:rPr>
        <w:t xml:space="preserve">Documents directory: </w:t>
      </w:r>
    </w:p>
    <w:p w14:paraId="0C5BC03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/var/mobile/Containers/Data/Application/D41C4343-63AA-4BFF-904B-2146128611EE/Documents root# mv dumpdecrypted.dylib /var/tmp/</w:t>
      </w:r>
    </w:p>
    <w:p w14:paraId="36E9257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/var/mobile/Containers/Data/Application/D41C4343-63AA-4BFF-904B-2146128611EE/Documents root# cd /var/tmp</w:t>
      </w:r>
    </w:p>
    <w:p w14:paraId="295018C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FunMaker-5:/var/tmp root# DYLD_INSERT_LIBRARIES=dumpdecrypted.dylib /private/var/mobile/Containers/Bundle/Application/03B61840-2349-4559-B28E-0E2C6541F879/TargetApp.app/TargetApp</w:t>
      </w:r>
    </w:p>
    <w:p w14:paraId="00D296F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dyld: could not load inserted library 'dumpdecrypted.dylib' because no suitable image found.  Did find:</w:t>
      </w:r>
    </w:p>
    <w:p w14:paraId="29F6E01F"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dumpdecrypted.dylib: stat() failed with errno=1</w:t>
      </w:r>
    </w:p>
    <w:p w14:paraId="7F00BCE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5A5D00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Trace/BPT trap: 5</w:t>
      </w:r>
    </w:p>
    <w:p w14:paraId="3CEC8855"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errno=1 means "Operation not permitted", dumpdecrypted.dylib failed to work as expected. If you encounter any problem or have any experience</w:t>
      </w:r>
      <w:r w:rsidRPr="004B5879">
        <w:rPr>
          <w:rFonts w:ascii="Times New Roman" w:hAnsi="Times New Roman"/>
        </w:rPr>
        <w:t xml:space="preserve"> </w:t>
      </w:r>
      <w:r w:rsidRPr="004B5879">
        <w:rPr>
          <w:rFonts w:ascii="Times New Roman" w:eastAsia="宋体" w:hAnsi="Times New Roman" w:cs="宋体"/>
          <w:lang w:val="zh-TW" w:eastAsia="zh-TW"/>
        </w:rPr>
        <w:t>using dumpdecrypted, you are welcome to share with us at http://bbs.iosre.com.</w:t>
      </w:r>
    </w:p>
    <w:p w14:paraId="5936F8CC" w14:textId="77777777" w:rsidR="007D5F66" w:rsidRDefault="007D5F66" w:rsidP="007D5F66">
      <w:pPr>
        <w:pStyle w:val="Heading2"/>
      </w:pPr>
      <w:r>
        <w:t>4.5 OpenSSH</w:t>
      </w:r>
    </w:p>
    <w:p w14:paraId="2CF394BC" w14:textId="77777777" w:rsidR="007D5F66" w:rsidRDefault="007D5F66" w:rsidP="007D5F66">
      <w:pPr>
        <w:keepNext/>
        <w:jc w:val="center"/>
      </w:pPr>
      <w:r>
        <w:rPr>
          <w:noProof/>
          <w:lang w:eastAsia="en-US"/>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0">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Default="007D5F66" w:rsidP="007D5F66">
      <w:pPr>
        <w:pStyle w:val="Caption"/>
        <w:ind w:firstLine="0"/>
        <w:jc w:val="center"/>
      </w:pPr>
      <w:r>
        <w:rPr>
          <w:rFonts w:ascii="Trebuchet MS"/>
        </w:rPr>
        <w:t>Figure 4- 23 OpenSSH</w:t>
      </w:r>
    </w:p>
    <w:p w14:paraId="185B352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ssh user@iOSIP</w:t>
      </w:r>
    </w:p>
    <w:p w14:paraId="59D63FBD"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0B581C1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ssh mobile@192.168.1.6</w:t>
      </w:r>
    </w:p>
    <w:p w14:paraId="4E3A5D72"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The usage of scp is as follows:</w:t>
      </w:r>
    </w:p>
    <w:p w14:paraId="301FB602" w14:textId="77777777" w:rsidR="007D5F66" w:rsidRPr="004B5879" w:rsidRDefault="007D5F66" w:rsidP="007D5F66">
      <w:pPr>
        <w:numPr>
          <w:ilvl w:val="0"/>
          <w:numId w:val="56"/>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4B5879">
        <w:rPr>
          <w:rFonts w:ascii="Times New Roman" w:eastAsia="宋体" w:hAnsi="Times New Roman" w:cs="宋体"/>
        </w:rPr>
        <w:t>Copy a local file to iOS:</w:t>
      </w:r>
    </w:p>
    <w:p w14:paraId="4B962B2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lastRenderedPageBreak/>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scp ~/1.png </w:t>
      </w:r>
      <w:hyperlink r:id="rId161" w:history="1">
        <w:r>
          <w:rPr>
            <w:rStyle w:val="Hyperlink5"/>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4B5879" w:rsidRDefault="007D5F66" w:rsidP="007D5F66">
      <w:pPr>
        <w:numPr>
          <w:ilvl w:val="0"/>
          <w:numId w:val="56"/>
        </w:numPr>
        <w:pBdr>
          <w:top w:val="nil"/>
          <w:left w:val="nil"/>
          <w:bottom w:val="nil"/>
          <w:right w:val="nil"/>
          <w:between w:val="nil"/>
          <w:bar w:val="nil"/>
        </w:pBdr>
        <w:tabs>
          <w:tab w:val="num" w:pos="500"/>
        </w:tabs>
        <w:spacing w:line="360" w:lineRule="auto"/>
        <w:ind w:left="500" w:hanging="500"/>
        <w:jc w:val="left"/>
        <w:rPr>
          <w:rFonts w:ascii="Times New Roman" w:eastAsia="Times" w:hAnsi="Times New Roman" w:cs="Times"/>
          <w:lang w:val="zh-TW" w:eastAsia="zh-TW"/>
        </w:rPr>
      </w:pPr>
      <w:r w:rsidRPr="004B5879">
        <w:rPr>
          <w:rFonts w:ascii="Times New Roman" w:eastAsia="宋体" w:hAnsi="Times New Roman" w:cs="宋体"/>
        </w:rPr>
        <w:t xml:space="preserve">Copy a file from iOS to the local system: </w:t>
      </w:r>
    </w:p>
    <w:p w14:paraId="3DF751F6"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scp user@iOSIP:/path/to/remoteFile /path/to/localFile</w:t>
      </w:r>
    </w:p>
    <w:p w14:paraId="5410161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For instance: </w:t>
      </w:r>
    </w:p>
    <w:p w14:paraId="082D6F3E"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scp </w:t>
      </w:r>
      <w:hyperlink r:id="rId162" w:history="1">
        <w:r>
          <w:rPr>
            <w:rStyle w:val="Hyperlink5"/>
          </w:rPr>
          <w:t>root@192.168.1.6:/var/log/syslog</w:t>
        </w:r>
      </w:hyperlink>
      <w:r>
        <w:rPr>
          <w:rFonts w:ascii="Monaco"/>
          <w:sz w:val="16"/>
          <w:szCs w:val="16"/>
          <w:shd w:val="clear" w:color="auto" w:fill="D8D8D8"/>
        </w:rPr>
        <w:t xml:space="preserve"> ~/iOSlog</w:t>
      </w:r>
    </w:p>
    <w:p w14:paraId="5211580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These two commands are relatively simple and intuitive. After installing OpenSSH, make sure to change the default login password “alpine”. There’re 2 users on iOS, i.e. root and mobile, we need to change both passwords like this: </w:t>
      </w:r>
    </w:p>
    <w:p w14:paraId="7E6B728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passwd root</w:t>
      </w:r>
    </w:p>
    <w:p w14:paraId="7B15079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Changing password for root.</w:t>
      </w:r>
    </w:p>
    <w:p w14:paraId="70D143B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New password:</w:t>
      </w:r>
    </w:p>
    <w:p w14:paraId="2720645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Retype new password:</w:t>
      </w:r>
    </w:p>
    <w:p w14:paraId="20B5CD0C"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passwd mobile</w:t>
      </w:r>
    </w:p>
    <w:p w14:paraId="798819B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Changing password for mobile.</w:t>
      </w:r>
    </w:p>
    <w:p w14:paraId="754FE2A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New password:</w:t>
      </w:r>
    </w:p>
    <w:p w14:paraId="14B680F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Retype new password:</w:t>
      </w:r>
    </w:p>
    <w:p w14:paraId="387EB0BE"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If we forget to change the default password, there’re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you’ll change the default password after installing OpenSSH, OK?</w:t>
      </w:r>
    </w:p>
    <w:p w14:paraId="6F4F2C28" w14:textId="77777777" w:rsidR="007D5F66" w:rsidRDefault="007D5F66" w:rsidP="007D5F66">
      <w:pPr>
        <w:pStyle w:val="Heading2"/>
      </w:pPr>
      <w:r>
        <w:t>4.6 usbmuxd</w:t>
      </w:r>
    </w:p>
    <w:p w14:paraId="4B5DF124" w14:textId="77777777" w:rsidR="007D5F66" w:rsidRDefault="007D5F66" w:rsidP="007D5F66">
      <w:pPr>
        <w:rPr>
          <w:rFonts w:ascii="宋体" w:eastAsia="宋体" w:hAnsi="宋体" w:cs="宋体"/>
          <w:lang w:val="zh-TW" w:eastAsia="zh-TW"/>
        </w:rPr>
      </w:pPr>
      <w:r w:rsidRPr="004B5879">
        <w:rPr>
          <w:rFonts w:ascii="Times New Roman" w:eastAsia="宋体" w:hAnsi="Times New Roman" w:cs="宋体"/>
          <w:lang w:val="zh-TW" w:eastAsia="zh-TW"/>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Default="007D5F66" w:rsidP="007D5F66">
      <w:pPr>
        <w:numPr>
          <w:ilvl w:val="0"/>
          <w:numId w:val="58"/>
        </w:numPr>
        <w:pBdr>
          <w:top w:val="nil"/>
          <w:left w:val="nil"/>
          <w:bottom w:val="nil"/>
          <w:right w:val="nil"/>
          <w:between w:val="nil"/>
          <w:bar w:val="nil"/>
        </w:pBdr>
        <w:tabs>
          <w:tab w:val="num" w:pos="360"/>
        </w:tabs>
        <w:spacing w:line="360" w:lineRule="auto"/>
        <w:ind w:left="360" w:hanging="360"/>
        <w:jc w:val="left"/>
        <w:rPr>
          <w:rFonts w:ascii="Times New Roman" w:eastAsia="Times New Roman" w:hAnsi="Times New Roman" w:cs="Times New Roman"/>
        </w:rPr>
      </w:pPr>
      <w:r>
        <w:rPr>
          <w:rFonts w:ascii="Times New Roman"/>
        </w:rPr>
        <w:t>Download and configure usbmuxd</w:t>
      </w:r>
    </w:p>
    <w:p w14:paraId="7FCD2458"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Download </w:t>
      </w:r>
      <w:r w:rsidRPr="004B5879">
        <w:rPr>
          <w:rFonts w:ascii="Times New Roman" w:hAnsi="Times New Roman"/>
        </w:rPr>
        <w:t xml:space="preserve">usbmuxd from </w:t>
      </w:r>
      <w:hyperlink r:id="rId163" w:history="1">
        <w:r w:rsidRPr="004B5879">
          <w:rPr>
            <w:rStyle w:val="Hyperlink3"/>
            <w:rFonts w:ascii="Times New Roman" w:hAnsi="Times New Roman"/>
          </w:rPr>
          <w:t>http://cgit.sukimashita.com/usbmuxd.git/snapshot/usbmuxd-1.0.8.tar.gz</w:t>
        </w:r>
      </w:hyperlink>
      <w:r w:rsidRPr="004B5879">
        <w:rPr>
          <w:rFonts w:ascii="Times New Roman" w:eastAsia="宋体" w:hAnsi="Times New Roman" w:cs="宋体"/>
          <w:lang w:val="zh-TW" w:eastAsia="zh-TW"/>
        </w:rPr>
        <w:t xml:space="preserve"> and decompress it. The files we are going to use are </w:t>
      </w:r>
      <w:r w:rsidRPr="004B5879">
        <w:rPr>
          <w:rFonts w:ascii="Times New Roman" w:hAnsi="Times New Roman"/>
        </w:rPr>
        <w:t>tcprelay.py</w:t>
      </w:r>
      <w:r w:rsidRPr="004B5879">
        <w:rPr>
          <w:rFonts w:ascii="Times New Roman" w:eastAsia="宋体" w:hAnsi="Times New Roman" w:cs="宋体"/>
          <w:lang w:val="zh-TW" w:eastAsia="zh-TW"/>
        </w:rPr>
        <w:t xml:space="preserve"> and </w:t>
      </w:r>
      <w:r w:rsidRPr="004B5879">
        <w:rPr>
          <w:rFonts w:ascii="Times New Roman" w:hAnsi="Times New Roman"/>
        </w:rPr>
        <w:t xml:space="preserve">usbmux.py. Copy them to the same directory such as: </w:t>
      </w:r>
    </w:p>
    <w:p w14:paraId="7BF8515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/Users/snakeninny/Code/USBSSH/</w:t>
      </w:r>
    </w:p>
    <w:p w14:paraId="005606F9"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F563C1F" w14:textId="77777777" w:rsidR="007D5F66" w:rsidRDefault="007D5F66" w:rsidP="007D5F66">
      <w:pPr>
        <w:numPr>
          <w:ilvl w:val="0"/>
          <w:numId w:val="58"/>
        </w:numPr>
        <w:pBdr>
          <w:top w:val="nil"/>
          <w:left w:val="nil"/>
          <w:bottom w:val="nil"/>
          <w:right w:val="nil"/>
          <w:between w:val="nil"/>
          <w:bar w:val="nil"/>
        </w:pBdr>
        <w:tabs>
          <w:tab w:val="num" w:pos="360"/>
        </w:tabs>
        <w:spacing w:line="360" w:lineRule="auto"/>
        <w:ind w:left="360" w:hanging="360"/>
        <w:jc w:val="left"/>
        <w:rPr>
          <w:rFonts w:ascii="Times New Roman" w:eastAsia="Times" w:hAnsi="Times New Roman" w:cs="Times"/>
          <w:lang w:val="zh-TW" w:eastAsia="zh-TW"/>
        </w:rPr>
      </w:pPr>
      <w:r w:rsidRPr="004B5879">
        <w:rPr>
          <w:rFonts w:ascii="Times New Roman" w:eastAsia="宋体" w:hAnsi="Times New Roman" w:cs="宋体"/>
        </w:rPr>
        <w:t>Forward local port to remote port with usbmuxd</w:t>
      </w:r>
    </w:p>
    <w:p w14:paraId="2A4D5DE9" w14:textId="77777777" w:rsidR="007D5F66" w:rsidRPr="009A5860" w:rsidRDefault="007D5F66" w:rsidP="007D5F66">
      <w:pPr>
        <w:ind w:left="360"/>
        <w:rPr>
          <w:rFonts w:ascii="Times New Roman" w:eastAsia="Times" w:hAnsi="Times New Roman" w:cs="Times"/>
          <w:lang w:val="zh-TW" w:eastAsia="zh-TW"/>
        </w:rPr>
      </w:pPr>
      <w:r w:rsidRPr="009A5860">
        <w:rPr>
          <w:rFonts w:ascii="Times New Roman" w:eastAsia="宋体" w:hAnsi="Times New Roman" w:cs="宋体"/>
          <w:lang w:val="zh-TW" w:eastAsia="zh-TW"/>
        </w:rPr>
        <w:t xml:space="preserve">Input the following command in Terminal: </w:t>
      </w:r>
    </w:p>
    <w:p w14:paraId="7518840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/Users/snakeninny/Code/USBSSH/tcprelay.py -t Remote port on iOS:Local port on OSX/Windows</w:t>
      </w:r>
    </w:p>
    <w:p w14:paraId="488E700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1B6C1103"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Now usbmuxd is forwarding local port on OSX/Windows to remote port on iOS. </w:t>
      </w:r>
    </w:p>
    <w:p w14:paraId="1BD5657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Here com</w:t>
      </w:r>
      <w:r>
        <w:rPr>
          <w:rFonts w:ascii="Times New Roman" w:eastAsia="宋体" w:hAnsi="Times New Roman" w:cs="宋体"/>
          <w:lang w:val="zh-TW" w:eastAsia="zh-TW"/>
        </w:rPr>
        <w:t>es an example of usage scenario</w:t>
      </w:r>
      <w:r>
        <w:rPr>
          <w:rFonts w:ascii="Times New Roman" w:eastAsia="宋体" w:hAnsi="Times New Roman" w:cs="宋体"/>
          <w:lang w:val="zh-TW"/>
        </w:rPr>
        <w:t xml:space="preserve">: </w:t>
      </w:r>
      <w:r w:rsidRPr="004B5879">
        <w:rPr>
          <w:rFonts w:ascii="Times New Roman" w:eastAsia="宋体" w:hAnsi="Times New Roman" w:cs="宋体"/>
          <w:lang w:val="zh-TW" w:eastAsia="zh-TW"/>
        </w:rPr>
        <w:t xml:space="preserve">ssh into iOS via USB without WiFi, then debug SpringBoard with LLDB. </w:t>
      </w:r>
    </w:p>
    <w:p w14:paraId="64A2B470"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Forward local port 2222</w:t>
      </w:r>
      <w:r w:rsidRPr="004B5879">
        <w:rPr>
          <w:rFonts w:ascii="Times New Roman" w:eastAsia="宋体" w:hAnsi="Times New Roman" w:cs="宋体"/>
        </w:rPr>
        <w:t xml:space="preserve"> on OSX to remote port 22 on </w:t>
      </w:r>
      <w:r w:rsidRPr="004B5879">
        <w:rPr>
          <w:rFonts w:ascii="Times New Roman" w:hAnsi="Times New Roman"/>
        </w:rPr>
        <w:t>iOS:</w:t>
      </w:r>
    </w:p>
    <w:p w14:paraId="50F11297"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/Users/snakeninny/Code/USBSSH/tcprelay.py -t 22:2222</w:t>
      </w:r>
    </w:p>
    <w:p w14:paraId="4B6305E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Forwarding local port 2222 to remote port 22</w:t>
      </w:r>
    </w:p>
    <w:p w14:paraId="30E5F04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003F44E3"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ssh into iOS and attach debugserver to SpringBoard</w:t>
      </w:r>
      <w:r w:rsidRPr="004B5879">
        <w:rPr>
          <w:rFonts w:ascii="Times New Roman" w:eastAsia="宋体" w:hAnsi="Times New Roman" w:cs="宋体"/>
        </w:rPr>
        <w:t>:</w:t>
      </w:r>
    </w:p>
    <w:p w14:paraId="16426653"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ssh root@localhost -p 2222</w:t>
      </w:r>
    </w:p>
    <w:p w14:paraId="0C5C37ED"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FunMaker-5:~ root# debugserver *:1234 -a </w:t>
      </w:r>
      <w:r>
        <w:rPr>
          <w:rFonts w:hAnsi="Monaco"/>
          <w:sz w:val="16"/>
          <w:szCs w:val="16"/>
          <w:shd w:val="clear" w:color="auto" w:fill="D8D8D8"/>
        </w:rPr>
        <w:t>“</w:t>
      </w:r>
      <w:r>
        <w:rPr>
          <w:rFonts w:ascii="Monaco"/>
          <w:sz w:val="16"/>
          <w:szCs w:val="16"/>
          <w:shd w:val="clear" w:color="auto" w:fill="D8D8D8"/>
        </w:rPr>
        <w:t>SpringBoard"</w:t>
      </w:r>
    </w:p>
    <w:p w14:paraId="48DA42AA"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83C4F4C"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Forward local port 1234</w:t>
      </w:r>
      <w:r w:rsidRPr="004B5879">
        <w:rPr>
          <w:rFonts w:ascii="Times New Roman" w:eastAsia="宋体" w:hAnsi="Times New Roman" w:cs="宋体"/>
        </w:rPr>
        <w:t xml:space="preserve"> on OSX to remote port 1234 on </w:t>
      </w:r>
      <w:r w:rsidRPr="004B5879">
        <w:rPr>
          <w:rFonts w:ascii="Times New Roman" w:hAnsi="Times New Roman"/>
        </w:rPr>
        <w:t>iOS</w:t>
      </w:r>
      <w:r w:rsidRPr="004B5879">
        <w:rPr>
          <w:rFonts w:ascii="Times New Roman" w:eastAsia="宋体" w:hAnsi="Times New Roman" w:cs="宋体"/>
        </w:rPr>
        <w:t>:</w:t>
      </w:r>
    </w:p>
    <w:p w14:paraId="3CBB1D55"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snakeninnysiMac:~ snakeninny$ /Users/snakeninny/Code/USBSSH/tcprelay.py -t 1234:1234</w:t>
      </w:r>
    </w:p>
    <w:p w14:paraId="71611021"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Forwarding local port 1234 to remote port 1234</w:t>
      </w:r>
    </w:p>
    <w:p w14:paraId="33B4C26B"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3893433C" w14:textId="77777777" w:rsidR="007D5F66" w:rsidRPr="004B5879" w:rsidRDefault="007D5F66" w:rsidP="007D5F66">
      <w:pPr>
        <w:numPr>
          <w:ilvl w:val="0"/>
          <w:numId w:val="27"/>
        </w:numPr>
        <w:pBdr>
          <w:top w:val="nil"/>
          <w:left w:val="nil"/>
          <w:bottom w:val="nil"/>
          <w:right w:val="nil"/>
          <w:between w:val="nil"/>
          <w:bar w:val="nil"/>
        </w:pBdr>
        <w:tabs>
          <w:tab w:val="num" w:pos="720"/>
        </w:tabs>
        <w:spacing w:line="360" w:lineRule="auto"/>
        <w:ind w:left="720" w:hanging="720"/>
        <w:jc w:val="left"/>
        <w:rPr>
          <w:rFonts w:ascii="Times New Roman" w:eastAsia="Times" w:hAnsi="Times New Roman" w:cs="Times"/>
          <w:lang w:val="zh-TW" w:eastAsia="zh-TW"/>
        </w:rPr>
      </w:pPr>
      <w:r w:rsidRPr="004B5879">
        <w:rPr>
          <w:rFonts w:ascii="Times New Roman" w:hAnsi="Times New Roman"/>
        </w:rPr>
        <w:t>Start debugging in LLDB</w:t>
      </w:r>
      <w:r w:rsidRPr="004B5879">
        <w:rPr>
          <w:rFonts w:ascii="Times New Roman" w:eastAsia="宋体" w:hAnsi="Times New Roman" w:cs="宋体"/>
        </w:rPr>
        <w:t>:</w:t>
      </w:r>
    </w:p>
    <w:p w14:paraId="04872FC4"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 xml:space="preserve">snakeninnysiMac:~ snakeninny$ /Applications/OldXcode.app/Contents/Developer/usr/bin/lldb </w:t>
      </w:r>
    </w:p>
    <w:p w14:paraId="514012F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(lldb) process connect connect://localhost:1234</w:t>
      </w:r>
    </w:p>
    <w:p w14:paraId="2223B637"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usbmuxd speeds up ssh connection to less than 15 seconds in general,  and should be your first choice</w:t>
      </w:r>
      <w:r w:rsidRPr="004B5879">
        <w:rPr>
          <w:rFonts w:ascii="Times New Roman" w:hAnsi="Times New Roman"/>
        </w:rPr>
        <w:t>.</w:t>
      </w:r>
    </w:p>
    <w:p w14:paraId="4F122FD3" w14:textId="77777777" w:rsidR="007D5F66" w:rsidRDefault="007D5F66" w:rsidP="007D5F66">
      <w:pPr>
        <w:pStyle w:val="Heading2"/>
      </w:pPr>
      <w:r>
        <w:t>4.7 iFile</w:t>
      </w:r>
    </w:p>
    <w:p w14:paraId="07C19550" w14:textId="77777777" w:rsidR="007D5F66" w:rsidRDefault="007D5F66" w:rsidP="007D5F66">
      <w:pPr>
        <w:pStyle w:val="Caption"/>
        <w:ind w:firstLine="0"/>
        <w:jc w:val="center"/>
      </w:pPr>
      <w:r>
        <w:rPr>
          <w:noProof/>
          <w:lang w:eastAsia="en-US"/>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Default="007D5F66" w:rsidP="007D5F66">
      <w:pPr>
        <w:pStyle w:val="Caption"/>
        <w:ind w:firstLine="0"/>
        <w:jc w:val="center"/>
        <w:rPr>
          <w:rFonts w:ascii="宋体" w:eastAsia="宋体" w:hAnsi="宋体" w:cs="宋体"/>
        </w:rPr>
      </w:pPr>
      <w:r>
        <w:rPr>
          <w:rFonts w:ascii="Trebuchet MS"/>
        </w:rPr>
        <w:t>Figure 4- 24 iFile</w:t>
      </w:r>
    </w:p>
    <w:p w14:paraId="47D1487B"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iFile is a very powerful file management App, you can view it as Finder’s parallel on iOS. iFile is capable of all kinds of file operation including browsing, editing, cutting, copying and deb installing, possessing great convenience.</w:t>
      </w:r>
    </w:p>
    <w:p w14:paraId="42D66FA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 xml:space="preserve">iFile is rather user-friendly. Before installing a deb, remember to close Cydia at first, then tap the deb file to be installed and choose “Installer” in the action sheet, as shown in figure 4-25. </w:t>
      </w:r>
    </w:p>
    <w:p w14:paraId="378517E7" w14:textId="77777777" w:rsidR="007D5F66" w:rsidRDefault="007D5F66" w:rsidP="007D5F66">
      <w:pPr>
        <w:jc w:val="center"/>
      </w:pPr>
      <w:r>
        <w:rPr>
          <w:noProof/>
          <w:lang w:eastAsia="en-US"/>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Default="007D5F66" w:rsidP="007D5F66">
      <w:pPr>
        <w:pStyle w:val="Caption"/>
        <w:ind w:firstLine="0"/>
        <w:jc w:val="center"/>
        <w:rPr>
          <w:rFonts w:ascii="Times New Roman" w:eastAsia="Times New Roman" w:hAnsi="Times New Roman" w:cs="Times New Roman"/>
        </w:rPr>
      </w:pPr>
      <w:r>
        <w:rPr>
          <w:rFonts w:ascii="Trebuchet MS"/>
        </w:rPr>
        <w:t>Figure 4- 25</w:t>
      </w:r>
      <w:r>
        <w:rPr>
          <w:rFonts w:ascii="宋体" w:eastAsia="宋体" w:hAnsi="宋体" w:cs="宋体"/>
          <w:lang w:val="zh-TW" w:eastAsia="zh-TW"/>
        </w:rPr>
        <w:t xml:space="preserve"> </w:t>
      </w:r>
      <w:r>
        <w:rPr>
          <w:rFonts w:ascii="Trebuchet MS"/>
        </w:rPr>
        <w:t>Install deb file</w:t>
      </w:r>
    </w:p>
    <w:p w14:paraId="0B245BCA" w14:textId="77777777" w:rsidR="007D5F66" w:rsidRDefault="007D5F66" w:rsidP="007D5F66">
      <w:pPr>
        <w:pStyle w:val="Heading2"/>
      </w:pPr>
      <w:r>
        <w:t>4.8 MTerminal</w:t>
      </w:r>
    </w:p>
    <w:p w14:paraId="0CE1FDAC" w14:textId="77777777" w:rsidR="007D5F66" w:rsidRDefault="007D5F66" w:rsidP="007D5F66">
      <w:pPr>
        <w:pStyle w:val="Caption"/>
        <w:ind w:firstLine="0"/>
        <w:jc w:val="center"/>
      </w:pPr>
      <w:r>
        <w:rPr>
          <w:noProof/>
          <w:lang w:eastAsia="en-US"/>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Default="007D5F66" w:rsidP="007D5F66">
      <w:pPr>
        <w:pStyle w:val="Caption"/>
        <w:ind w:firstLine="0"/>
        <w:jc w:val="center"/>
      </w:pPr>
      <w:r>
        <w:rPr>
          <w:rFonts w:ascii="Trebuchet MS"/>
        </w:rPr>
        <w:t>Figure 4- 26 MTerminal</w:t>
      </w:r>
    </w:p>
    <w:p w14:paraId="66D5E37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we’re blanking out on the subway or something.</w:t>
      </w:r>
    </w:p>
    <w:p w14:paraId="3684A752" w14:textId="77777777" w:rsidR="007D5F66" w:rsidRDefault="007D5F66" w:rsidP="007D5F66">
      <w:pPr>
        <w:pStyle w:val="Heading2"/>
      </w:pPr>
      <w:r>
        <w:lastRenderedPageBreak/>
        <w:t>4.9 syslogd to /var/log/syslog</w:t>
      </w:r>
    </w:p>
    <w:p w14:paraId="1A13D320" w14:textId="77777777" w:rsidR="007D5F66" w:rsidRDefault="007D5F66" w:rsidP="007D5F66">
      <w:pPr>
        <w:pStyle w:val="Caption"/>
        <w:ind w:firstLine="0"/>
        <w:jc w:val="center"/>
      </w:pPr>
      <w:r>
        <w:rPr>
          <w:noProof/>
          <w:lang w:eastAsia="en-US"/>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Default="007D5F66" w:rsidP="007D5F66">
      <w:pPr>
        <w:pStyle w:val="Caption"/>
        <w:ind w:firstLine="0"/>
        <w:jc w:val="center"/>
      </w:pPr>
      <w:r>
        <w:rPr>
          <w:rFonts w:ascii="Trebuchet MS"/>
        </w:rPr>
        <w:t>Figure 4- 27 syslogd to /var/log/syslog</w:t>
      </w:r>
    </w:p>
    <w:p w14:paraId="168E77BA"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syslogd is a daemon to record system logs on iOS, and "syslogd to /var/log/syslog" is used to write the logs to a file at "/var/log/syslog". You need to reboot iOS after you install this tweak to automatically create the file "/var/log/syslog". This file gets larger as time goes by, you can zero clear it with the following command:</w:t>
      </w:r>
    </w:p>
    <w:p w14:paraId="7293D8E8"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r>
        <w:rPr>
          <w:rFonts w:ascii="Monaco"/>
          <w:sz w:val="16"/>
          <w:szCs w:val="16"/>
          <w:shd w:val="clear" w:color="auto" w:fill="D8D8D8"/>
        </w:rPr>
        <w:t>FunMaker-5:~ root# cat /dev/null &gt; /var/log/syslog</w:t>
      </w:r>
    </w:p>
    <w:p w14:paraId="2CF54148" w14:textId="77777777" w:rsidR="007D5F66" w:rsidRDefault="007D5F66" w:rsidP="007D5F66">
      <w:pPr>
        <w:pStyle w:val="Heading2"/>
        <w:rPr>
          <w:rFonts w:ascii="黑体" w:eastAsia="黑体" w:hAnsi="黑体" w:cs="黑体"/>
          <w:lang w:val="zh-TW" w:eastAsia="zh-TW"/>
        </w:rPr>
      </w:pPr>
      <w:r>
        <w:t>4.10 Conclusion</w:t>
      </w:r>
    </w:p>
    <w:p w14:paraId="57D62A84" w14:textId="77777777" w:rsidR="007D5F66" w:rsidRPr="003329CC" w:rsidRDefault="007D5F66" w:rsidP="007D5F66">
      <w:pPr>
        <w:rPr>
          <w:rFonts w:ascii="Times New Roman" w:hAnsi="Times New Roman"/>
        </w:rPr>
      </w:pPr>
      <w:r w:rsidRPr="003329CC">
        <w:rPr>
          <w:rFonts w:ascii="Times New Roman" w:eastAsia="宋体" w:hAnsi="Times New Roman" w:cs="宋体"/>
          <w:lang w:val="zh-TW" w:eastAsia="zh-TW"/>
        </w:rPr>
        <w:t xml:space="preserve">We’ve introduced 9 tools in this chapter, among which </w:t>
      </w:r>
      <w:r w:rsidRPr="003329CC">
        <w:rPr>
          <w:rFonts w:ascii="Times New Roman" w:hAnsi="Times New Roman"/>
        </w:rPr>
        <w:t>CydiaSubstrate</w:t>
      </w:r>
      <w:r w:rsidRPr="003329CC">
        <w:rPr>
          <w:rFonts w:ascii="Times New Roman" w:eastAsia="宋体" w:hAnsi="Times New Roman" w:cs="宋体"/>
          <w:lang w:val="zh-TW" w:eastAsia="zh-TW"/>
        </w:rPr>
        <w:t xml:space="preserve">, </w:t>
      </w:r>
      <w:r w:rsidRPr="003329CC">
        <w:rPr>
          <w:rFonts w:ascii="Times New Roman" w:hAnsi="Times New Roman"/>
        </w:rPr>
        <w:t>LLDB and</w:t>
      </w:r>
      <w:r w:rsidRPr="003329CC">
        <w:rPr>
          <w:rFonts w:ascii="Times New Roman" w:eastAsia="宋体" w:hAnsi="Times New Roman" w:cs="宋体"/>
          <w:lang w:val="zh-TW" w:eastAsia="zh-TW"/>
        </w:rPr>
        <w:t xml:space="preserve"> </w:t>
      </w:r>
      <w:r w:rsidRPr="003329CC">
        <w:rPr>
          <w:rFonts w:ascii="Times New Roman" w:hAnsi="Times New Roman"/>
        </w:rPr>
        <w:t>Cycript are the top priorities. It is because of the existence of these iOS tools, along with the OSX toolkit in chapter 3, that we get a complete iOS reverse engineering environment. There's a famous Chinese saying that we should know how as well as know why. Now that we’ve already known how by finishing part 2 of this book, it’s time for us to know why in the next part. Stay tuned!</w:t>
      </w:r>
    </w:p>
    <w:p w14:paraId="75CC4E8C" w14:textId="77777777" w:rsidR="00EC2818" w:rsidRPr="00B825E0" w:rsidRDefault="00EC2818" w:rsidP="00B825E0">
      <w:pPr>
        <w:pStyle w:val="10"/>
        <w:rPr>
          <w:rFonts w:ascii="Dante MT Std" w:eastAsiaTheme="minorEastAsia" w:hAnsi="Dante MT Std" w:cs="Arial" w:hint="default"/>
          <w:color w:val="auto"/>
          <w:kern w:val="0"/>
          <w:sz w:val="26"/>
          <w:szCs w:val="26"/>
          <w:bdr w:val="none" w:sz="0" w:space="0" w:color="auto"/>
          <w:lang w:eastAsia="ar-SA"/>
        </w:rPr>
      </w:pPr>
    </w:p>
    <w:sectPr w:rsidR="00EC2818" w:rsidRPr="00B825E0" w:rsidSect="00130C77">
      <w:headerReference w:type="even" r:id="rId168"/>
      <w:headerReference w:type="default" r:id="rId169"/>
      <w:footerReference w:type="even" r:id="rId170"/>
      <w:footerReference w:type="default" r:id="rId171"/>
      <w:headerReference w:type="first" r:id="rId172"/>
      <w:footerReference w:type="first" r:id="rId173"/>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0B4E7" w14:textId="77777777" w:rsidR="00AA4E76" w:rsidRDefault="00AA4E76" w:rsidP="00B802F3">
      <w:r>
        <w:separator/>
      </w:r>
    </w:p>
  </w:endnote>
  <w:endnote w:type="continuationSeparator" w:id="0">
    <w:p w14:paraId="52AEAC2A" w14:textId="77777777" w:rsidR="00AA4E76" w:rsidRDefault="00AA4E76"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altName w:val="Times New Roman"/>
    <w:panose1 w:val="00000000000000000000"/>
    <w:charset w:val="00"/>
    <w:family w:val="roman"/>
    <w:notTrueType/>
    <w:pitch w:val="variable"/>
    <w:sig w:usb0="8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Menlo Bold">
    <w:altName w:val="Menlo"/>
    <w:charset w:val="00"/>
    <w:family w:val="auto"/>
    <w:pitch w:val="variable"/>
    <w:sig w:usb0="00000000"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274838" w:rsidRDefault="00274838" w:rsidP="00B802F3">
    <w:pPr>
      <w:pStyle w:val="Footer"/>
      <w:pBdr>
        <w:top w:val="none" w:sz="0" w:space="0" w:color="auto"/>
      </w:pBdr>
      <w:rPr>
        <w:rStyle w:val="PageNumber"/>
        <w:rFonts w:ascii="Garamond" w:hAnsi="Garamond"/>
        <w:sz w:val="18"/>
        <w:szCs w:val="18"/>
      </w:rPr>
    </w:pPr>
  </w:p>
  <w:p w14:paraId="3E732024" w14:textId="77777777" w:rsidR="00274838" w:rsidRDefault="00274838" w:rsidP="00B802F3">
    <w:pPr>
      <w:pStyle w:val="Footer"/>
      <w:pBdr>
        <w:top w:val="none" w:sz="0" w:space="0" w:color="auto"/>
      </w:pBdr>
      <w:rPr>
        <w:rStyle w:val="PageNumber"/>
        <w:rFonts w:ascii="Garamond" w:hAnsi="Garamond"/>
        <w:sz w:val="18"/>
        <w:szCs w:val="18"/>
      </w:rPr>
    </w:pPr>
  </w:p>
  <w:p w14:paraId="61A4E390" w14:textId="77777777" w:rsidR="00274838" w:rsidRPr="0029276A" w:rsidRDefault="00274838"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0,0l0,21600,21600,21600,21600,0xe">
              <v:stroke joinstyle="miter"/>
              <v:path gradientshapeok="t" o:connecttype="rect"/>
            </v:shapetype>
            <v:shape id="Text_x0020_Box_x0020_60" o:spid="_x0000_s1035"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" filled="f" stroked="f">
              <v:textbox>
                <w:txbxContent>
                  <w:p w14:paraId="38DFEF6A"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274838" w:rsidRPr="00215486" w:rsidRDefault="0027483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274838" w:rsidRDefault="00274838" w:rsidP="00B802F3">
    <w:pPr>
      <w:pStyle w:val="Footer"/>
      <w:pBdr>
        <w:top w:val="none" w:sz="0" w:space="0" w:color="auto"/>
      </w:pBdr>
      <w:rPr>
        <w:rStyle w:val="PageNumber"/>
        <w:rFonts w:ascii="Garamond" w:hAnsi="Garamond"/>
        <w:sz w:val="18"/>
        <w:szCs w:val="18"/>
      </w:rPr>
    </w:pPr>
  </w:p>
  <w:p w14:paraId="151639AC" w14:textId="77777777" w:rsidR="00274838" w:rsidRDefault="00274838" w:rsidP="00B802F3">
    <w:pPr>
      <w:pStyle w:val="Footer"/>
      <w:pBdr>
        <w:top w:val="none" w:sz="0" w:space="0" w:color="auto"/>
      </w:pBdr>
      <w:rPr>
        <w:rStyle w:val="PageNumber"/>
        <w:rFonts w:ascii="Garamond" w:hAnsi="Garamond"/>
        <w:sz w:val="18"/>
        <w:szCs w:val="18"/>
      </w:rPr>
    </w:pPr>
  </w:p>
  <w:p w14:paraId="10AF279F" w14:textId="77777777" w:rsidR="00274838" w:rsidRPr="0029276A" w:rsidRDefault="00274838"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0,0l0,21600,21600,21600,21600,0xe">
              <v:stroke joinstyle="miter"/>
              <v:path gradientshapeok="t" o:connecttype="rect"/>
            </v:shapetype>
            <v:shape id="Text_x0020_Box_x0020_17" o:spid="_x0000_s1039"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" filled="f" stroked="f">
              <v:textbox>
                <w:txbxContent>
                  <w:p w14:paraId="6F28204D"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274838" w:rsidRPr="00215486" w:rsidRDefault="0027483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7581740"/>
      <w:docPartObj>
        <w:docPartGallery w:val="Page Numbers (Bottom of Page)"/>
        <w:docPartUnique/>
      </w:docPartObj>
    </w:sdtPr>
    <w:sdtEndPr/>
    <w:sdtContent>
      <w:p w14:paraId="1B6C2D60" w14:textId="49C3AB90" w:rsidR="00274838" w:rsidRPr="009639ED" w:rsidRDefault="00274838" w:rsidP="009639ED">
        <w:pPr>
          <w:pStyle w:val="Footer"/>
        </w:pPr>
        <w:r>
          <w:fldChar w:fldCharType="begin"/>
        </w:r>
        <w:r>
          <w:instrText>PAGE   \* MERGEFORMAT</w:instrText>
        </w:r>
        <w:r>
          <w:fldChar w:fldCharType="separate"/>
        </w:r>
        <w:r w:rsidR="007D5F66" w:rsidRPr="007D5F66">
          <w:rPr>
            <w:noProof/>
            <w:lang w:val="zh-CN" w:eastAsia="zh-CN"/>
          </w:rPr>
          <w:t>6</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229089"/>
      <w:docPartObj>
        <w:docPartGallery w:val="Page Numbers (Bottom of Page)"/>
        <w:docPartUnique/>
      </w:docPartObj>
    </w:sdtPr>
    <w:sdtEndPr/>
    <w:sdtContent>
      <w:p w14:paraId="0919353B" w14:textId="3D25372D" w:rsidR="00274838" w:rsidRDefault="00274838" w:rsidP="009639ED">
        <w:pPr>
          <w:pStyle w:val="Footer"/>
        </w:pPr>
        <w:r>
          <w:fldChar w:fldCharType="begin"/>
        </w:r>
        <w:r>
          <w:instrText>PAGE   \* MERGEFORMAT</w:instrText>
        </w:r>
        <w:r>
          <w:fldChar w:fldCharType="separate"/>
        </w:r>
        <w:r w:rsidR="007D5F66" w:rsidRPr="007D5F66">
          <w:rPr>
            <w:noProof/>
            <w:lang w:val="zh-CN" w:eastAsia="zh-CN"/>
          </w:rPr>
          <w:t>3</w:t>
        </w:r>
        <w: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274838" w:rsidRDefault="00274838" w:rsidP="00B802F3">
    <w:pPr>
      <w:pStyle w:val="Footer"/>
      <w:pBdr>
        <w:top w:val="none" w:sz="0" w:space="0" w:color="auto"/>
      </w:pBdr>
      <w:rPr>
        <w:rStyle w:val="PageNumber"/>
        <w:rFonts w:ascii="Garamond" w:hAnsi="Garamond"/>
        <w:sz w:val="18"/>
        <w:szCs w:val="18"/>
      </w:rPr>
    </w:pPr>
  </w:p>
  <w:p w14:paraId="54922ACE" w14:textId="77777777" w:rsidR="00274838" w:rsidRDefault="00274838" w:rsidP="00B802F3">
    <w:pPr>
      <w:pStyle w:val="Footer"/>
      <w:pBdr>
        <w:top w:val="none" w:sz="0" w:space="0" w:color="auto"/>
      </w:pBdr>
      <w:rPr>
        <w:rStyle w:val="PageNumber"/>
        <w:rFonts w:ascii="Garamond" w:hAnsi="Garamond"/>
        <w:sz w:val="18"/>
        <w:szCs w:val="18"/>
      </w:rPr>
    </w:pPr>
  </w:p>
  <w:p w14:paraId="0680FBBA" w14:textId="77777777" w:rsidR="00274838" w:rsidRPr="0029276A" w:rsidRDefault="00274838"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0,0l0,21600,21600,21600,21600,0xe">
              <v:stroke joinstyle="miter"/>
              <v:path gradientshapeok="t" o:connecttype="rect"/>
            </v:shapetype>
            <v:shape id="Text_x0020_Box_x0020_30" o:spid="_x0000_s1040"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" filled="f" stroked="f">
              <v:textbox>
                <w:txbxContent>
                  <w:p w14:paraId="2875BD4F"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274838" w:rsidRPr="00215486" w:rsidRDefault="00274838"/>
                </w:txbxContent>
              </v:textbox>
            </v:shape>
          </w:pict>
        </mc:Fallback>
      </mc:AlternateConten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952344"/>
      <w:docPartObj>
        <w:docPartGallery w:val="Page Numbers (Bottom of Page)"/>
        <w:docPartUnique/>
      </w:docPartObj>
    </w:sdtPr>
    <w:sdtEndPr/>
    <w:sdtContent>
      <w:p w14:paraId="1568581B" w14:textId="3AEC0417" w:rsidR="00274838" w:rsidRPr="009639ED" w:rsidRDefault="00274838" w:rsidP="009639ED">
        <w:pPr>
          <w:pStyle w:val="Footer"/>
        </w:pPr>
        <w:r>
          <w:fldChar w:fldCharType="begin"/>
        </w:r>
        <w:r>
          <w:instrText>PAGE   \* MERGEFORMAT</w:instrText>
        </w:r>
        <w:r>
          <w:fldChar w:fldCharType="separate"/>
        </w:r>
        <w:r w:rsidR="007D5F66" w:rsidRPr="007D5F66">
          <w:rPr>
            <w:noProof/>
            <w:lang w:val="zh-CN" w:eastAsia="zh-CN"/>
          </w:rPr>
          <w:t>11</w:t>
        </w:r>
        <w:r>
          <w:fldChar w:fldCharType="end"/>
        </w:r>
      </w:p>
    </w:sdtContent>
  </w:sdt>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274838" w:rsidRDefault="00274838" w:rsidP="00B802F3"/>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274838" w:rsidRDefault="00274838" w:rsidP="00B802F3">
    <w:pPr>
      <w:pStyle w:val="Footer"/>
      <w:pBdr>
        <w:top w:val="none" w:sz="0" w:space="0" w:color="auto"/>
      </w:pBdr>
      <w:rPr>
        <w:rStyle w:val="PageNumber"/>
        <w:rFonts w:ascii="Garamond" w:hAnsi="Garamond"/>
        <w:sz w:val="18"/>
        <w:szCs w:val="18"/>
      </w:rPr>
    </w:pPr>
  </w:p>
  <w:p w14:paraId="1028DBAA" w14:textId="77777777" w:rsidR="00274838" w:rsidRDefault="00274838" w:rsidP="00B802F3">
    <w:pPr>
      <w:pStyle w:val="Footer"/>
      <w:pBdr>
        <w:top w:val="none" w:sz="0" w:space="0" w:color="auto"/>
      </w:pBdr>
      <w:rPr>
        <w:rStyle w:val="PageNumber"/>
        <w:rFonts w:ascii="Garamond" w:hAnsi="Garamond"/>
        <w:sz w:val="18"/>
        <w:szCs w:val="18"/>
      </w:rPr>
    </w:pPr>
  </w:p>
  <w:p w14:paraId="0A7FC0BC" w14:textId="77777777" w:rsidR="00274838" w:rsidRPr="0029276A" w:rsidRDefault="00274838"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0,0l0,21600,21600,21600,21600,0xe">
              <v:stroke joinstyle="miter"/>
              <v:path gradientshapeok="t" o:connecttype="rect"/>
            </v:shapetype>
            <v:shape id="Text_x0020_Box_x0020_48" o:spid="_x0000_s1041"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" filled="f" stroked="f">
              <v:textbox>
                <w:txbxContent>
                  <w:p w14:paraId="5742492C"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274838" w:rsidRPr="00215486" w:rsidRDefault="0027483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274838" w:rsidRPr="009639ED" w:rsidRDefault="00274838" w:rsidP="009639ED">
        <w:pPr>
          <w:pStyle w:val="Footer"/>
        </w:pPr>
        <w:r>
          <w:fldChar w:fldCharType="begin"/>
        </w:r>
        <w:r>
          <w:instrText>PAGE   \* MERGEFORMAT</w:instrText>
        </w:r>
        <w:r>
          <w:fldChar w:fldCharType="separate"/>
        </w:r>
        <w:r w:rsidR="007D5F66" w:rsidRPr="007D5F66">
          <w:rPr>
            <w:noProof/>
            <w:lang w:val="zh-CN" w:eastAsia="zh-CN"/>
          </w:rPr>
          <w:t>97</w:t>
        </w:r>
        <w:r>
          <w:fldChar w:fldCharType="end"/>
        </w:r>
      </w:p>
    </w:sdtContent>
  </w:sdt>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274838" w:rsidRDefault="00274838" w:rsidP="00B802F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274838" w:rsidRDefault="00274838" w:rsidP="00E91396">
    <w:pPr>
      <w:pStyle w:val="Footer"/>
      <w:pBdr>
        <w:top w:val="none" w:sz="0" w:space="0" w:color="auto"/>
      </w:pBdr>
      <w:rPr>
        <w:rStyle w:val="PageNumber"/>
        <w:rFonts w:ascii="Garamond" w:hAnsi="Garamond"/>
        <w:sz w:val="18"/>
        <w:szCs w:val="18"/>
      </w:rPr>
    </w:pPr>
  </w:p>
  <w:p w14:paraId="18B99AC4" w14:textId="77777777" w:rsidR="00274838" w:rsidRDefault="00274838" w:rsidP="00E91396">
    <w:pPr>
      <w:pStyle w:val="Footer"/>
      <w:pBdr>
        <w:top w:val="none" w:sz="0" w:space="0" w:color="auto"/>
      </w:pBdr>
      <w:rPr>
        <w:rStyle w:val="PageNumber"/>
        <w:rFonts w:ascii="Garamond" w:hAnsi="Garamond"/>
        <w:sz w:val="18"/>
        <w:szCs w:val="18"/>
      </w:rPr>
    </w:pPr>
  </w:p>
  <w:p w14:paraId="2373026F" w14:textId="77777777" w:rsidR="00274838" w:rsidRPr="00E91396" w:rsidRDefault="00274838" w:rsidP="00E91396">
    <w:pPr>
      <w:pStyle w:val="Footer"/>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en-US"/>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274838" w:rsidRPr="00215486" w:rsidRDefault="00274838" w:rsidP="00ED0DF8">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7</w:t>
                          </w:r>
                          <w:r w:rsidRPr="00215486">
                            <w:rPr>
                              <w:rStyle w:val="PageNumber"/>
                              <w:rFonts w:ascii="Quicksand Book" w:hAnsi="Quicksand Book"/>
                              <w:sz w:val="28"/>
                              <w:szCs w:val="28"/>
                            </w:rPr>
                            <w:fldChar w:fldCharType="end"/>
                          </w:r>
                        </w:p>
                        <w:p w14:paraId="610DD3DA" w14:textId="77777777" w:rsidR="00274838" w:rsidRPr="00215486" w:rsidRDefault="0027483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4C4C7" id="_x0000_t202" coordsize="21600,21600" o:spt="202" path="m0,0l0,21600,21600,21600,21600,0xe">
              <v:stroke joinstyle="miter"/>
              <v:path gradientshapeok="t" o:connecttype="rect"/>
            </v:shapetype>
            <v:shape id="Text_x0020_Box_x0020_61" o:spid="_x0000_s1036"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" filled="f" stroked="f">
              <v:textbox>
                <w:txbxContent>
                  <w:p w14:paraId="43CE6BE4" w14:textId="77777777" w:rsidR="00274838" w:rsidRPr="00215486" w:rsidRDefault="00274838" w:rsidP="00ED0DF8">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7</w:t>
                    </w:r>
                    <w:r w:rsidRPr="00215486">
                      <w:rPr>
                        <w:rStyle w:val="PageNumber"/>
                        <w:rFonts w:ascii="Quicksand Book" w:hAnsi="Quicksand Book"/>
                        <w:sz w:val="28"/>
                        <w:szCs w:val="28"/>
                      </w:rPr>
                      <w:fldChar w:fldCharType="end"/>
                    </w:r>
                  </w:p>
                  <w:p w14:paraId="610DD3DA" w14:textId="77777777" w:rsidR="00274838" w:rsidRPr="00215486" w:rsidRDefault="00274838" w:rsidP="00ED0DF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274838" w:rsidRDefault="00274838" w:rsidP="00B802F3"/>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516228"/>
      <w:docPartObj>
        <w:docPartGallery w:val="Page Numbers (Bottom of Page)"/>
        <w:docPartUnique/>
      </w:docPartObj>
    </w:sdtPr>
    <w:sdtEndPr/>
    <w:sdtContent>
      <w:p w14:paraId="258CF205" w14:textId="23332AB7" w:rsidR="00274838" w:rsidRDefault="00274838" w:rsidP="00B802F3">
        <w:pPr>
          <w:pStyle w:val="Footer"/>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0560223"/>
      <w:docPartObj>
        <w:docPartGallery w:val="Page Numbers (Bottom of Page)"/>
        <w:docPartUnique/>
      </w:docPartObj>
    </w:sdtPr>
    <w:sdtEndPr/>
    <w:sdtContent>
      <w:p w14:paraId="0C06B6DF" w14:textId="02F6F870" w:rsidR="00274838" w:rsidRDefault="00274838" w:rsidP="009639ED">
        <w:r>
          <w:fldChar w:fldCharType="begin"/>
        </w:r>
        <w:r>
          <w:instrText>PAGE   \* MERGEFORMAT</w:instrText>
        </w:r>
        <w:r>
          <w:fldChar w:fldCharType="separate"/>
        </w:r>
        <w:r w:rsidR="007D5F66" w:rsidRPr="007D5F66">
          <w:rPr>
            <w:noProof/>
            <w:lang w:val="zh-CN" w:eastAsia="zh-CN"/>
          </w:rPr>
          <w:t>ii</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8BD40" w14:textId="77777777" w:rsidR="00274838" w:rsidRDefault="00274838" w:rsidP="00B802F3"/>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57351" w14:textId="77777777" w:rsidR="00274838" w:rsidRDefault="00274838" w:rsidP="00B802F3">
    <w:pPr>
      <w:pStyle w:val="Footer"/>
      <w:pBdr>
        <w:top w:val="none" w:sz="0" w:space="0" w:color="auto"/>
      </w:pBdr>
      <w:rPr>
        <w:rStyle w:val="PageNumber"/>
        <w:rFonts w:ascii="Garamond" w:hAnsi="Garamond"/>
        <w:sz w:val="18"/>
        <w:szCs w:val="18"/>
      </w:rPr>
    </w:pPr>
  </w:p>
  <w:p w14:paraId="0A55C6F7" w14:textId="77777777" w:rsidR="00274838" w:rsidRDefault="00274838" w:rsidP="00B802F3">
    <w:pPr>
      <w:pStyle w:val="Footer"/>
      <w:pBdr>
        <w:top w:val="none" w:sz="0" w:space="0" w:color="auto"/>
      </w:pBdr>
      <w:rPr>
        <w:rStyle w:val="PageNumber"/>
        <w:rFonts w:ascii="Garamond" w:hAnsi="Garamond"/>
        <w:sz w:val="18"/>
        <w:szCs w:val="18"/>
      </w:rPr>
    </w:pPr>
  </w:p>
  <w:p w14:paraId="17BEB1B9" w14:textId="77777777" w:rsidR="00274838" w:rsidRPr="0029276A" w:rsidRDefault="00274838"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6</w:t>
                          </w:r>
                          <w:r w:rsidRPr="00215486">
                            <w:rPr>
                              <w:rStyle w:val="PageNumber"/>
                              <w:rFonts w:ascii="Quicksand Book" w:hAnsi="Quicksand Book"/>
                              <w:sz w:val="28"/>
                              <w:szCs w:val="28"/>
                            </w:rPr>
                            <w:fldChar w:fldCharType="end"/>
                          </w:r>
                        </w:p>
                        <w:p w14:paraId="0A79324B"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0F0455" id="_x0000_t202" coordsize="21600,21600" o:spt="202" path="m0,0l0,21600,21600,21600,21600,0xe">
              <v:stroke joinstyle="miter"/>
              <v:path gradientshapeok="t" o:connecttype="rect"/>
            </v:shapetype>
            <v:shape id="Text_x0020_Box_x0020_54" o:spid="_x0000_s1037"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Q3WbcCAADB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" filled="f" stroked="f">
              <v:textbox>
                <w:txbxContent>
                  <w:p w14:paraId="1378559D" w14:textId="77777777" w:rsidR="00274838" w:rsidRPr="00215486" w:rsidRDefault="00274838" w:rsidP="00215486">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6</w:t>
                    </w:r>
                    <w:r w:rsidRPr="00215486">
                      <w:rPr>
                        <w:rStyle w:val="PageNumber"/>
                        <w:rFonts w:ascii="Quicksand Book" w:hAnsi="Quicksand Book"/>
                        <w:sz w:val="28"/>
                        <w:szCs w:val="28"/>
                      </w:rPr>
                      <w:fldChar w:fldCharType="end"/>
                    </w:r>
                  </w:p>
                  <w:p w14:paraId="0A79324B" w14:textId="77777777" w:rsidR="00274838" w:rsidRPr="00215486" w:rsidRDefault="0027483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6783A" w14:textId="77777777" w:rsidR="00274838" w:rsidRDefault="00274838" w:rsidP="00E91396">
    <w:pPr>
      <w:pStyle w:val="Footer"/>
      <w:pBdr>
        <w:top w:val="none" w:sz="0" w:space="0" w:color="auto"/>
      </w:pBdr>
      <w:rPr>
        <w:rStyle w:val="PageNumber"/>
        <w:rFonts w:ascii="Garamond" w:hAnsi="Garamond"/>
        <w:sz w:val="18"/>
        <w:szCs w:val="18"/>
      </w:rPr>
    </w:pPr>
  </w:p>
  <w:p w14:paraId="0B6F2F80" w14:textId="77777777" w:rsidR="00274838" w:rsidRDefault="00274838" w:rsidP="00E91396">
    <w:pPr>
      <w:pStyle w:val="Footer"/>
      <w:pBdr>
        <w:top w:val="none" w:sz="0" w:space="0" w:color="auto"/>
      </w:pBdr>
      <w:rPr>
        <w:rStyle w:val="PageNumber"/>
        <w:rFonts w:ascii="Garamond" w:hAnsi="Garamond"/>
        <w:sz w:val="18"/>
        <w:szCs w:val="18"/>
      </w:rPr>
    </w:pPr>
  </w:p>
  <w:p w14:paraId="437E00AA" w14:textId="77777777" w:rsidR="00274838" w:rsidRPr="00E91396" w:rsidRDefault="00274838" w:rsidP="00E91396">
    <w:pPr>
      <w:pStyle w:val="Footer"/>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en-US"/>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274838" w:rsidRPr="00215486" w:rsidRDefault="00274838" w:rsidP="00ED0DF8">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7</w:t>
                          </w:r>
                          <w:r w:rsidRPr="00215486">
                            <w:rPr>
                              <w:rStyle w:val="PageNumber"/>
                              <w:rFonts w:ascii="Quicksand Book" w:hAnsi="Quicksand Book"/>
                              <w:sz w:val="28"/>
                              <w:szCs w:val="28"/>
                            </w:rPr>
                            <w:fldChar w:fldCharType="end"/>
                          </w:r>
                        </w:p>
                        <w:p w14:paraId="63A15ACC" w14:textId="77777777" w:rsidR="00274838" w:rsidRPr="00215486" w:rsidRDefault="0027483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71F4A" id="_x0000_t202" coordsize="21600,21600" o:spt="202" path="m0,0l0,21600,21600,21600,21600,0xe">
              <v:stroke joinstyle="miter"/>
              <v:path gradientshapeok="t" o:connecttype="rect"/>
            </v:shapetype>
            <v:shape id="Text_x0020_Box_x0020_55" o:spid="_x0000_s1038"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" filled="f" stroked="f">
              <v:textbox>
                <w:txbxContent>
                  <w:p w14:paraId="01959C7F" w14:textId="77777777" w:rsidR="00274838" w:rsidRPr="00215486" w:rsidRDefault="00274838" w:rsidP="00ED0DF8">
                    <w:pPr>
                      <w:pStyle w:val="Footer"/>
                      <w:pBdr>
                        <w:top w:val="none" w:sz="0" w:space="0" w:color="auto"/>
                      </w:pBdr>
                      <w:spacing w:line="240" w:lineRule="auto"/>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7</w:t>
                    </w:r>
                    <w:r w:rsidRPr="00215486">
                      <w:rPr>
                        <w:rStyle w:val="PageNumber"/>
                        <w:rFonts w:ascii="Quicksand Book" w:hAnsi="Quicksand Book"/>
                        <w:sz w:val="28"/>
                        <w:szCs w:val="28"/>
                      </w:rPr>
                      <w:fldChar w:fldCharType="end"/>
                    </w:r>
                  </w:p>
                  <w:p w14:paraId="63A15ACC" w14:textId="77777777" w:rsidR="00274838" w:rsidRPr="00215486" w:rsidRDefault="00274838" w:rsidP="00ED0DF8"/>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D225C" w14:textId="77777777" w:rsidR="00274838" w:rsidRDefault="00274838"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B105A" w14:textId="77777777" w:rsidR="00AA4E76" w:rsidRDefault="00AA4E76" w:rsidP="00B802F3">
      <w:r>
        <w:separator/>
      </w:r>
    </w:p>
  </w:footnote>
  <w:footnote w:type="continuationSeparator" w:id="0">
    <w:p w14:paraId="6351DCD6" w14:textId="77777777" w:rsidR="00AA4E76" w:rsidRDefault="00AA4E76" w:rsidP="00B802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274838" w:rsidRPr="009639ED" w:rsidRDefault="00274838" w:rsidP="009639ED">
    <w:pPr>
      <w:pStyle w:val="Header"/>
      <w:pBdr>
        <w:bottom w:val="none" w:sz="0" w:space="0" w:color="auto"/>
      </w:pBd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274838" w:rsidRDefault="00274838" w:rsidP="00B802F3"/>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274838" w:rsidRPr="00F975E8" w:rsidRDefault="00274838"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274838" w:rsidRPr="009639ED" w:rsidRDefault="00274838" w:rsidP="009639ED">
    <w:pPr>
      <w:pStyle w:val="Header"/>
      <w:pBdr>
        <w:bottom w:val="none" w:sz="0" w:space="0" w:color="auto"/>
      </w:pBd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274838" w:rsidRDefault="00274838" w:rsidP="00B802F3"/>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274838" w:rsidRPr="009639ED" w:rsidRDefault="00274838" w:rsidP="009639ED">
    <w:pPr>
      <w:pStyle w:val="Header"/>
      <w:pBdr>
        <w:bottom w:val="none" w:sz="0" w:space="0" w:color="auto"/>
      </w:pBd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274838" w:rsidRDefault="00274838" w:rsidP="00B802F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AF14D" w14:textId="77777777" w:rsidR="00274838" w:rsidRDefault="00274838"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274838" w:rsidRPr="00215486" w:rsidRDefault="00274838"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274838" w:rsidRDefault="00274838" w:rsidP="00B802F3"/>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3589B" w14:textId="77777777" w:rsidR="00274838" w:rsidRPr="00F800DF" w:rsidRDefault="00274838" w:rsidP="00B802F3">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E97EC" w14:textId="77777777" w:rsidR="00274838" w:rsidRPr="001A49BF" w:rsidRDefault="00274838" w:rsidP="001A49BF">
    <w:pPr>
      <w:pStyle w:val="Header"/>
      <w:pBdr>
        <w:bottom w:val="none" w:sz="0" w:space="0" w:color="auto"/>
      </w:pBd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53C10" w14:textId="77777777" w:rsidR="00274838" w:rsidRDefault="00274838" w:rsidP="00B802F3"/>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16641"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DA29F" w14:textId="77777777" w:rsidR="00274838" w:rsidRPr="00215486" w:rsidRDefault="00274838"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4FE1C" w14:textId="77777777" w:rsidR="00274838" w:rsidRDefault="00274838"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31440B"/>
    <w:multiLevelType w:val="hybridMultilevel"/>
    <w:tmpl w:val="2D5C6AF8"/>
    <w:lvl w:ilvl="0" w:tplc="48C8B908">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9">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4">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7">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8">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2">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26">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7">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8">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9">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0">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5">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9">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0">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2">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43">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46">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7">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8">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9">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50">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1">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3">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4">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5">
    <w:nsid w:val="71192F08"/>
    <w:multiLevelType w:val="multilevel"/>
    <w:tmpl w:val="FEF4986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6">
    <w:nsid w:val="78372297"/>
    <w:multiLevelType w:val="hybridMultilevel"/>
    <w:tmpl w:val="51F0EB0E"/>
    <w:lvl w:ilvl="0" w:tplc="C8B69D96">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8">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15"/>
  </w:num>
  <w:num w:numId="6">
    <w:abstractNumId w:val="45"/>
  </w:num>
  <w:num w:numId="7">
    <w:abstractNumId w:val="21"/>
  </w:num>
  <w:num w:numId="8">
    <w:abstractNumId w:val="42"/>
  </w:num>
  <w:num w:numId="9">
    <w:abstractNumId w:val="8"/>
  </w:num>
  <w:num w:numId="10">
    <w:abstractNumId w:val="31"/>
  </w:num>
  <w:num w:numId="11">
    <w:abstractNumId w:val="12"/>
  </w:num>
  <w:num w:numId="12">
    <w:abstractNumId w:val="32"/>
  </w:num>
  <w:num w:numId="13">
    <w:abstractNumId w:val="6"/>
  </w:num>
  <w:num w:numId="14">
    <w:abstractNumId w:val="13"/>
  </w:num>
  <w:num w:numId="15">
    <w:abstractNumId w:val="54"/>
  </w:num>
  <w:num w:numId="16">
    <w:abstractNumId w:val="53"/>
  </w:num>
  <w:num w:numId="17">
    <w:abstractNumId w:val="38"/>
  </w:num>
  <w:num w:numId="18">
    <w:abstractNumId w:val="46"/>
  </w:num>
  <w:num w:numId="19">
    <w:abstractNumId w:val="52"/>
  </w:num>
  <w:num w:numId="20">
    <w:abstractNumId w:val="18"/>
  </w:num>
  <w:num w:numId="21">
    <w:abstractNumId w:val="29"/>
  </w:num>
  <w:num w:numId="22">
    <w:abstractNumId w:val="7"/>
  </w:num>
  <w:num w:numId="23">
    <w:abstractNumId w:val="57"/>
  </w:num>
  <w:num w:numId="24">
    <w:abstractNumId w:val="14"/>
  </w:num>
  <w:num w:numId="25">
    <w:abstractNumId w:val="28"/>
  </w:num>
  <w:num w:numId="26">
    <w:abstractNumId w:val="11"/>
  </w:num>
  <w:num w:numId="27">
    <w:abstractNumId w:val="41"/>
  </w:num>
  <w:num w:numId="28">
    <w:abstractNumId w:val="49"/>
  </w:num>
  <w:num w:numId="29">
    <w:abstractNumId w:val="44"/>
  </w:num>
  <w:num w:numId="30">
    <w:abstractNumId w:val="9"/>
  </w:num>
  <w:num w:numId="31">
    <w:abstractNumId w:val="26"/>
  </w:num>
  <w:num w:numId="32">
    <w:abstractNumId w:val="27"/>
  </w:num>
  <w:num w:numId="33">
    <w:abstractNumId w:val="17"/>
  </w:num>
  <w:num w:numId="34">
    <w:abstractNumId w:val="10"/>
  </w:num>
  <w:num w:numId="35">
    <w:abstractNumId w:val="16"/>
  </w:num>
  <w:num w:numId="36">
    <w:abstractNumId w:val="22"/>
  </w:num>
  <w:num w:numId="37">
    <w:abstractNumId w:val="43"/>
  </w:num>
  <w:num w:numId="38">
    <w:abstractNumId w:val="19"/>
  </w:num>
  <w:num w:numId="39">
    <w:abstractNumId w:val="20"/>
  </w:num>
  <w:num w:numId="40">
    <w:abstractNumId w:val="35"/>
  </w:num>
  <w:num w:numId="41">
    <w:abstractNumId w:val="58"/>
  </w:num>
  <w:num w:numId="42">
    <w:abstractNumId w:val="48"/>
  </w:num>
  <w:num w:numId="43">
    <w:abstractNumId w:val="47"/>
  </w:num>
  <w:num w:numId="44">
    <w:abstractNumId w:val="55"/>
  </w:num>
  <w:num w:numId="45">
    <w:abstractNumId w:val="33"/>
  </w:num>
  <w:num w:numId="46">
    <w:abstractNumId w:val="40"/>
  </w:num>
  <w:num w:numId="47">
    <w:abstractNumId w:val="24"/>
  </w:num>
  <w:num w:numId="48">
    <w:abstractNumId w:val="30"/>
  </w:num>
  <w:num w:numId="49">
    <w:abstractNumId w:val="39"/>
  </w:num>
  <w:num w:numId="50">
    <w:abstractNumId w:val="37"/>
  </w:num>
  <w:num w:numId="51">
    <w:abstractNumId w:val="36"/>
  </w:num>
  <w:num w:numId="52">
    <w:abstractNumId w:val="51"/>
  </w:num>
  <w:num w:numId="53">
    <w:abstractNumId w:val="50"/>
  </w:num>
  <w:num w:numId="54">
    <w:abstractNumId w:val="23"/>
  </w:num>
  <w:num w:numId="55">
    <w:abstractNumId w:val="56"/>
  </w:num>
  <w:num w:numId="56">
    <w:abstractNumId w:val="25"/>
  </w:num>
  <w:num w:numId="57">
    <w:abstractNumId w:val="34"/>
  </w:num>
  <w:num w:numId="58">
    <w:abstractNumId w:val="4"/>
  </w:num>
  <w:num w:numId="59">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isplayBackgroundShape/>
  <w:embedSystemFonts/>
  <w:bordersDoNotSurroundHeader/>
  <w:bordersDoNotSurroundFooter/>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C7F"/>
    <w:rsid w:val="000F405F"/>
    <w:rsid w:val="00104EE2"/>
    <w:rsid w:val="00106314"/>
    <w:rsid w:val="00130C77"/>
    <w:rsid w:val="00131C15"/>
    <w:rsid w:val="0013396D"/>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406F"/>
    <w:rsid w:val="001D6527"/>
    <w:rsid w:val="001D7107"/>
    <w:rsid w:val="001F3C9F"/>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568E"/>
    <w:rsid w:val="00357F55"/>
    <w:rsid w:val="0036640F"/>
    <w:rsid w:val="003715A0"/>
    <w:rsid w:val="00375F9A"/>
    <w:rsid w:val="0037796A"/>
    <w:rsid w:val="0038534D"/>
    <w:rsid w:val="0038642F"/>
    <w:rsid w:val="003A6EAC"/>
    <w:rsid w:val="003C0F28"/>
    <w:rsid w:val="003D4790"/>
    <w:rsid w:val="003E627B"/>
    <w:rsid w:val="003F0D31"/>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5669"/>
    <w:rsid w:val="00530DC3"/>
    <w:rsid w:val="00535FFB"/>
    <w:rsid w:val="0055361A"/>
    <w:rsid w:val="00557FF5"/>
    <w:rsid w:val="00575C9C"/>
    <w:rsid w:val="00582ACC"/>
    <w:rsid w:val="005A4D88"/>
    <w:rsid w:val="005C0934"/>
    <w:rsid w:val="005C2D98"/>
    <w:rsid w:val="005C5C95"/>
    <w:rsid w:val="005F6161"/>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42FF"/>
    <w:rsid w:val="00740EB2"/>
    <w:rsid w:val="00745855"/>
    <w:rsid w:val="0074693C"/>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50422"/>
    <w:rsid w:val="008510F0"/>
    <w:rsid w:val="00863840"/>
    <w:rsid w:val="00864F58"/>
    <w:rsid w:val="0087277C"/>
    <w:rsid w:val="00894979"/>
    <w:rsid w:val="0089593F"/>
    <w:rsid w:val="00896BE6"/>
    <w:rsid w:val="008A714D"/>
    <w:rsid w:val="008C012B"/>
    <w:rsid w:val="008E276C"/>
    <w:rsid w:val="008F5F38"/>
    <w:rsid w:val="008F6AF7"/>
    <w:rsid w:val="008F6C82"/>
    <w:rsid w:val="009032A5"/>
    <w:rsid w:val="00907BF1"/>
    <w:rsid w:val="0091380B"/>
    <w:rsid w:val="00937275"/>
    <w:rsid w:val="009433A1"/>
    <w:rsid w:val="00951A6E"/>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276AD"/>
    <w:rsid w:val="00A43F45"/>
    <w:rsid w:val="00A44242"/>
    <w:rsid w:val="00A45D59"/>
    <w:rsid w:val="00A51266"/>
    <w:rsid w:val="00A565BF"/>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75821"/>
    <w:rsid w:val="00B802F3"/>
    <w:rsid w:val="00B8159F"/>
    <w:rsid w:val="00B825E0"/>
    <w:rsid w:val="00B928CE"/>
    <w:rsid w:val="00BA2412"/>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2B17"/>
    <w:rsid w:val="00E34D41"/>
    <w:rsid w:val="00E52211"/>
    <w:rsid w:val="00E541C2"/>
    <w:rsid w:val="00E5493E"/>
    <w:rsid w:val="00E91396"/>
    <w:rsid w:val="00EA6E51"/>
    <w:rsid w:val="00EC14EA"/>
    <w:rsid w:val="00EC2818"/>
    <w:rsid w:val="00ED0DF8"/>
    <w:rsid w:val="00ED5D12"/>
    <w:rsid w:val="00EE1E38"/>
    <w:rsid w:val="00EE2116"/>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pPr>
      <w:widowControl w:val="0"/>
      <w:spacing w:line="276" w:lineRule="auto"/>
      <w:jc w:val="both"/>
    </w:pPr>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qFormat/>
    <w:pPr>
      <w:numPr>
        <w:ilvl w:val="3"/>
        <w:numId w:val="10"/>
      </w:numPr>
      <w:spacing w:before="480"/>
      <w:outlineLvl w:val="3"/>
    </w:pPr>
    <w:rPr>
      <w:sz w:val="24"/>
    </w:rPr>
  </w:style>
  <w:style w:type="paragraph" w:styleId="Heading5">
    <w:name w:val="heading 5"/>
    <w:basedOn w:val="Normal"/>
    <w:next w:val="Normal"/>
    <w:link w:val="Heading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widowControl/>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widowControl/>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pPr>
      <w:widowControl w:val="0"/>
      <w:spacing w:before="120" w:after="120" w:line="276" w:lineRule="auto"/>
    </w:pPr>
    <w:rPr>
      <w:rFonts w:asciiTheme="minorHAnsi"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pPr>
      <w:ind w:left="660"/>
      <w:jc w:val="left"/>
    </w:pPr>
    <w:rPr>
      <w:rFonts w:asciiTheme="minorHAnsi" w:hAnsiTheme="minorHAnsi"/>
      <w:sz w:val="18"/>
      <w:szCs w:val="18"/>
    </w:rPr>
  </w:style>
  <w:style w:type="paragraph" w:styleId="NormalWeb">
    <w:name w:val="Normal (Web)"/>
    <w:basedOn w:val="Normal"/>
    <w:pPr>
      <w:widowControl/>
      <w:spacing w:before="100" w:after="100"/>
    </w:pPr>
    <w:rPr>
      <w:rFonts w:ascii="Arial" w:eastAsia="Arial Unicode MS" w:hAnsi="Arial"/>
      <w:sz w:val="20"/>
      <w:lang w:val="en-AU"/>
    </w:rPr>
  </w:style>
  <w:style w:type="paragraph" w:styleId="BodyTextFirstIndent">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widowControl/>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uiPriority w:val="34"/>
    <w:qFormat/>
    <w:rsid w:val="002B3564"/>
    <w:pPr>
      <w:widowControl/>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semiHidden/>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7712EB"/>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7712EB"/>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7712EB"/>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Normal"/>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uiPriority w:val="99"/>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0">
    <w:name w:val="无"/>
    <w:rsid w:val="00B825E0"/>
    <w:rPr>
      <w:lang w:val="zh-TW" w:eastAsia="zh-TW"/>
    </w:rPr>
  </w:style>
  <w:style w:type="character" w:customStyle="1" w:styleId="Hyperlink0">
    <w:name w:val="Hyperlink.0"/>
    <w:basedOn w:val="a0"/>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0"/>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2">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hyperlink" Target="http://www.cycript.org" TargetMode="External"/><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hyperlink" Target="http://iosre.com/ent.xml" TargetMode="External"/><Relationship Id="rId149" Type="http://schemas.openxmlformats.org/officeDocument/2006/relationships/hyperlink" Target="http://iosre.com/ent.plist" TargetMode="External"/><Relationship Id="rId40" Type="http://schemas.openxmlformats.org/officeDocument/2006/relationships/image" Target="media/image3.png"/><Relationship Id="rId41" Type="http://schemas.openxmlformats.org/officeDocument/2006/relationships/hyperlink" Target="http://bbs.iosre.com" TargetMode="External"/><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80" Type="http://schemas.openxmlformats.org/officeDocument/2006/relationships/image" Target="media/image28.png"/><Relationship Id="rId81" Type="http://schemas.openxmlformats.org/officeDocument/2006/relationships/image" Target="media/image29.png"/><Relationship Id="rId82" Type="http://schemas.openxmlformats.org/officeDocument/2006/relationships/image" Target="media/image30.png"/><Relationship Id="rId83" Type="http://schemas.openxmlformats.org/officeDocument/2006/relationships/image" Target="media/image31.png"/><Relationship Id="rId84" Type="http://schemas.openxmlformats.org/officeDocument/2006/relationships/image" Target="media/image32.png"/><Relationship Id="rId85" Type="http://schemas.openxmlformats.org/officeDocument/2006/relationships/hyperlink" Target="http://www.debian.org/doc/debian-policy" TargetMode="External"/><Relationship Id="rId86" Type="http://schemas.openxmlformats.org/officeDocument/2006/relationships/hyperlink" Target="http://bbs.iosre.com" TargetMode="External"/><Relationship Id="rId87" Type="http://schemas.openxmlformats.org/officeDocument/2006/relationships/image" Target="media/image33.png"/><Relationship Id="rId88" Type="http://schemas.openxmlformats.org/officeDocument/2006/relationships/image" Target="media/image34.png"/><Relationship Id="rId89" Type="http://schemas.openxmlformats.org/officeDocument/2006/relationships/image" Target="media/image35.png"/><Relationship Id="rId110" Type="http://schemas.openxmlformats.org/officeDocument/2006/relationships/image" Target="media/image54.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image" Target="media/image58.png"/><Relationship Id="rId115" Type="http://schemas.openxmlformats.org/officeDocument/2006/relationships/image" Target="media/image59.png"/><Relationship Id="rId116" Type="http://schemas.openxmlformats.org/officeDocument/2006/relationships/image" Target="media/image60.png"/><Relationship Id="rId117" Type="http://schemas.openxmlformats.org/officeDocument/2006/relationships/image" Target="media/image61.png"/><Relationship Id="rId118" Type="http://schemas.openxmlformats.org/officeDocument/2006/relationships/image" Target="media/image62.png"/><Relationship Id="rId119" Type="http://schemas.openxmlformats.org/officeDocument/2006/relationships/image" Target="media/image63.png"/><Relationship Id="rId150" Type="http://schemas.openxmlformats.org/officeDocument/2006/relationships/image" Target="media/image86.png"/><Relationship Id="rId151" Type="http://schemas.openxmlformats.org/officeDocument/2006/relationships/image" Target="media/image87.png"/><Relationship Id="rId152" Type="http://schemas.openxmlformats.org/officeDocument/2006/relationships/image" Target="media/image88.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153" Type="http://schemas.openxmlformats.org/officeDocument/2006/relationships/image" Target="media/image89.png"/><Relationship Id="rId154" Type="http://schemas.openxmlformats.org/officeDocument/2006/relationships/image" Target="media/image90.png"/><Relationship Id="rId155" Type="http://schemas.openxmlformats.org/officeDocument/2006/relationships/image" Target="media/image91.png"/><Relationship Id="rId156" Type="http://schemas.openxmlformats.org/officeDocument/2006/relationships/image" Target="media/image92.png"/><Relationship Id="rId157" Type="http://schemas.openxmlformats.org/officeDocument/2006/relationships/image" Target="media/image93.png"/><Relationship Id="rId158" Type="http://schemas.openxmlformats.org/officeDocument/2006/relationships/image" Target="media/image94.png"/><Relationship Id="rId159" Type="http://schemas.openxmlformats.org/officeDocument/2006/relationships/image" Target="media/image95.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bbs.iosre.com" TargetMode="External"/><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hyperlink" Target="http://bbs.iosre.com" TargetMode="External"/><Relationship Id="rId57" Type="http://schemas.openxmlformats.org/officeDocument/2006/relationships/hyperlink" Target="http://thegeekdiary.com/what-is-suid-sgid-and-sticky-bit/" TargetMode="External"/><Relationship Id="rId58" Type="http://schemas.openxmlformats.org/officeDocument/2006/relationships/image" Target="media/image17.png"/><Relationship Id="rId59" Type="http://schemas.openxmlformats.org/officeDocument/2006/relationships/image" Target="media/image18.png"/><Relationship Id="rId90" Type="http://schemas.openxmlformats.org/officeDocument/2006/relationships/image" Target="media/image36.png"/><Relationship Id="rId91" Type="http://schemas.openxmlformats.org/officeDocument/2006/relationships/image" Target="media/image37.png"/><Relationship Id="rId92" Type="http://schemas.openxmlformats.org/officeDocument/2006/relationships/image" Target="media/image38.png"/><Relationship Id="rId93" Type="http://schemas.openxmlformats.org/officeDocument/2006/relationships/image" Target="media/image39.png"/><Relationship Id="rId94" Type="http://schemas.openxmlformats.org/officeDocument/2006/relationships/image" Target="media/image40.png"/><Relationship Id="rId95" Type="http://schemas.openxmlformats.org/officeDocument/2006/relationships/image" Target="media/image41.png"/><Relationship Id="rId96" Type="http://schemas.openxmlformats.org/officeDocument/2006/relationships/image" Target="media/image42.png"/><Relationship Id="rId97" Type="http://schemas.openxmlformats.org/officeDocument/2006/relationships/image" Target="media/image43.png"/><Relationship Id="rId98" Type="http://schemas.openxmlformats.org/officeDocument/2006/relationships/hyperlink" Target="https://www.hex-rays.com/products/ida/index.shtml" TargetMode="External"/><Relationship Id="rId99" Type="http://schemas.openxmlformats.org/officeDocument/2006/relationships/image" Target="media/image44.png"/><Relationship Id="rId120" Type="http://schemas.openxmlformats.org/officeDocument/2006/relationships/image" Target="media/image64.png"/><Relationship Id="rId121" Type="http://schemas.openxmlformats.org/officeDocument/2006/relationships/image" Target="media/image65.png"/><Relationship Id="rId122" Type="http://schemas.openxmlformats.org/officeDocument/2006/relationships/hyperlink" Target="http://bbs.iosre.com" TargetMode="External"/><Relationship Id="rId123" Type="http://schemas.openxmlformats.org/officeDocument/2006/relationships/image" Target="media/image66.png"/><Relationship Id="rId124" Type="http://schemas.openxmlformats.org/officeDocument/2006/relationships/image" Target="media/image67.png"/><Relationship Id="rId125" Type="http://schemas.openxmlformats.org/officeDocument/2006/relationships/image" Target="media/image68.png"/><Relationship Id="rId126" Type="http://schemas.openxmlformats.org/officeDocument/2006/relationships/image" Target="media/image69.png"/><Relationship Id="rId127" Type="http://schemas.openxmlformats.org/officeDocument/2006/relationships/image" Target="media/image70.png"/><Relationship Id="rId128" Type="http://schemas.openxmlformats.org/officeDocument/2006/relationships/image" Target="media/image71.png"/><Relationship Id="rId129" Type="http://schemas.openxmlformats.org/officeDocument/2006/relationships/image" Target="media/image72.png"/><Relationship Id="rId160" Type="http://schemas.openxmlformats.org/officeDocument/2006/relationships/image" Target="media/image96.png"/><Relationship Id="rId161" Type="http://schemas.openxmlformats.org/officeDocument/2006/relationships/hyperlink" Target="mailto:root@192.168.1.6:/var/tmp/" TargetMode="External"/><Relationship Id="rId162" Type="http://schemas.openxmlformats.org/officeDocument/2006/relationships/hyperlink" Target="mailto:root@192.168.1.6:/var/log/syslog" TargetMode="Externa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7.xml"/><Relationship Id="rId23" Type="http://schemas.openxmlformats.org/officeDocument/2006/relationships/footer" Target="footer8.xml"/><Relationship Id="rId24" Type="http://schemas.openxmlformats.org/officeDocument/2006/relationships/header" Target="header9.xml"/><Relationship Id="rId25" Type="http://schemas.openxmlformats.org/officeDocument/2006/relationships/footer" Target="footer9.xml"/><Relationship Id="rId26" Type="http://schemas.openxmlformats.org/officeDocument/2006/relationships/header" Target="header10.xml"/><Relationship Id="rId27" Type="http://schemas.openxmlformats.org/officeDocument/2006/relationships/header" Target="header11.xml"/><Relationship Id="rId28" Type="http://schemas.openxmlformats.org/officeDocument/2006/relationships/footer" Target="footer10.xml"/><Relationship Id="rId29" Type="http://schemas.openxmlformats.org/officeDocument/2006/relationships/footer" Target="footer11.xml"/><Relationship Id="rId163" Type="http://schemas.openxmlformats.org/officeDocument/2006/relationships/hyperlink" Target="http://cgit.sukimashita.com/usbmuxd.git/snapshot/usbmuxd-1.0.8.tar.gz" TargetMode="External"/><Relationship Id="rId164" Type="http://schemas.openxmlformats.org/officeDocument/2006/relationships/image" Target="media/image97.png"/><Relationship Id="rId165" Type="http://schemas.openxmlformats.org/officeDocument/2006/relationships/image" Target="media/image98.png"/><Relationship Id="rId166" Type="http://schemas.openxmlformats.org/officeDocument/2006/relationships/image" Target="media/image99.png"/><Relationship Id="rId167" Type="http://schemas.openxmlformats.org/officeDocument/2006/relationships/image" Target="media/image100.png"/><Relationship Id="rId168" Type="http://schemas.openxmlformats.org/officeDocument/2006/relationships/header" Target="header16.xml"/><Relationship Id="rId169" Type="http://schemas.openxmlformats.org/officeDocument/2006/relationships/header" Target="header17.xml"/><Relationship Id="rId60" Type="http://schemas.openxmlformats.org/officeDocument/2006/relationships/image" Target="media/image19.png"/><Relationship Id="rId61" Type="http://schemas.openxmlformats.org/officeDocument/2006/relationships/hyperlink" Target="http://bbs.iosre.com" TargetMode="External"/><Relationship Id="rId62" Type="http://schemas.openxmlformats.org/officeDocument/2006/relationships/hyperlink" Target="http://bbs.iosre.com" TargetMode="External"/><Relationship Id="rId63" Type="http://schemas.openxmlformats.org/officeDocument/2006/relationships/hyperlink" Target="http://stevenygard.com/projects/class-dump" TargetMode="External"/><Relationship Id="rId64" Type="http://schemas.openxmlformats.org/officeDocument/2006/relationships/image" Target="media/image20.png"/><Relationship Id="rId65" Type="http://schemas.openxmlformats.org/officeDocument/2006/relationships/hyperlink" Target="http://bbs.iosre.com" TargetMode="External"/><Relationship Id="rId66" Type="http://schemas.openxmlformats.org/officeDocument/2006/relationships/hyperlink" Target="http://joedj.net/ldid" TargetMode="External"/><Relationship Id="rId67" Type="http://schemas.openxmlformats.org/officeDocument/2006/relationships/image" Target="media/image21.png"/><Relationship Id="rId68" Type="http://schemas.openxmlformats.org/officeDocument/2006/relationships/hyperlink" Target="https://raw.githubusercontent.com/dhowett/dm.pl/master/dm.pl" TargetMode="External"/><Relationship Id="rId69" Type="http://schemas.openxmlformats.org/officeDocument/2006/relationships/hyperlink" Target="https://github.com/dhowett/theos-nic-templates/archive/master.zip" TargetMode="External"/><Relationship Id="rId130" Type="http://schemas.openxmlformats.org/officeDocument/2006/relationships/image" Target="media/image73.png"/><Relationship Id="rId131" Type="http://schemas.openxmlformats.org/officeDocument/2006/relationships/hyperlink" Target="http://blog.howett.net/2009/09/cache-or-check/" TargetMode="External"/><Relationship Id="rId132" Type="http://schemas.openxmlformats.org/officeDocument/2006/relationships/hyperlink" Target="https://github.com/downloads/kennytm/miscellaneous/dyld_decache%5Bv0.1c%5D.bz2" TargetMode="External"/><Relationship Id="rId133" Type="http://schemas.openxmlformats.org/officeDocument/2006/relationships/image" Target="media/image74.png"/><Relationship Id="rId134" Type="http://schemas.openxmlformats.org/officeDocument/2006/relationships/hyperlink" Target="http://www.cydiasubstrate.com" TargetMode="External"/><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hyperlink" Target="http://bbs.iosre.com" TargetMode="External"/><Relationship Id="rId138" Type="http://schemas.openxmlformats.org/officeDocument/2006/relationships/image" Target="media/image77.png"/><Relationship Id="rId139" Type="http://schemas.openxmlformats.org/officeDocument/2006/relationships/image" Target="media/image78.png"/><Relationship Id="rId170" Type="http://schemas.openxmlformats.org/officeDocument/2006/relationships/footer" Target="footer16.xml"/><Relationship Id="rId171" Type="http://schemas.openxmlformats.org/officeDocument/2006/relationships/footer" Target="footer17.xml"/><Relationship Id="rId172" Type="http://schemas.openxmlformats.org/officeDocument/2006/relationships/header" Target="header18.xml"/><Relationship Id="rId30" Type="http://schemas.openxmlformats.org/officeDocument/2006/relationships/header" Target="header12.xml"/><Relationship Id="rId31" Type="http://schemas.openxmlformats.org/officeDocument/2006/relationships/footer" Target="footer12.xml"/><Relationship Id="rId32" Type="http://schemas.openxmlformats.org/officeDocument/2006/relationships/header" Target="header13.xml"/><Relationship Id="rId33" Type="http://schemas.openxmlformats.org/officeDocument/2006/relationships/header" Target="header14.xml"/><Relationship Id="rId34" Type="http://schemas.openxmlformats.org/officeDocument/2006/relationships/footer" Target="footer13.xml"/><Relationship Id="rId35" Type="http://schemas.openxmlformats.org/officeDocument/2006/relationships/footer" Target="footer14.xml"/><Relationship Id="rId36" Type="http://schemas.openxmlformats.org/officeDocument/2006/relationships/header" Target="header15.xml"/><Relationship Id="rId37" Type="http://schemas.openxmlformats.org/officeDocument/2006/relationships/footer" Target="footer15.xml"/><Relationship Id="rId38" Type="http://schemas.openxmlformats.org/officeDocument/2006/relationships/image" Target="media/image1.png"/><Relationship Id="rId39" Type="http://schemas.openxmlformats.org/officeDocument/2006/relationships/image" Target="media/image2.png"/><Relationship Id="rId173" Type="http://schemas.openxmlformats.org/officeDocument/2006/relationships/footer" Target="footer18.xml"/><Relationship Id="rId174" Type="http://schemas.openxmlformats.org/officeDocument/2006/relationships/fontTable" Target="fontTable.xml"/><Relationship Id="rId175" Type="http://schemas.openxmlformats.org/officeDocument/2006/relationships/theme" Target="theme/theme1.xml"/><Relationship Id="rId70" Type="http://schemas.openxmlformats.org/officeDocument/2006/relationships/hyperlink" Target="http://bbs.iosre.com" TargetMode="External"/><Relationship Id="rId71" Type="http://schemas.openxmlformats.org/officeDocument/2006/relationships/image" Target="media/image22.png"/><Relationship Id="rId72" Type="http://schemas.openxmlformats.org/officeDocument/2006/relationships/hyperlink" Target="http://www.gnu.org/software/make/manual/html_node/makefiles.html" TargetMode="External"/><Relationship Id="rId73" Type="http://schemas.openxmlformats.org/officeDocument/2006/relationships/image" Target="media/image23.png"/><Relationship Id="rId74" Type="http://schemas.openxmlformats.org/officeDocument/2006/relationships/hyperlink" Target="http://bbs.iosre.com" TargetMode="External"/><Relationship Id="rId75" Type="http://schemas.openxmlformats.org/officeDocument/2006/relationships/hyperlink" Target="http://www.debian.org/doc/debian-policy/ch-controlfields.html" TargetMode="External"/><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png"/><Relationship Id="rId7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5.png"/><Relationship Id="rId101" Type="http://schemas.openxmlformats.org/officeDocument/2006/relationships/image" Target="media/image46.png"/><Relationship Id="rId102" Type="http://schemas.openxmlformats.org/officeDocument/2006/relationships/hyperlink" Target="http://bbs.iosre.com" TargetMode="External"/><Relationship Id="rId103" Type="http://schemas.openxmlformats.org/officeDocument/2006/relationships/image" Target="media/image47.png"/><Relationship Id="rId104" Type="http://schemas.openxmlformats.org/officeDocument/2006/relationships/image" Target="media/image48.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3.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40" Type="http://schemas.openxmlformats.org/officeDocument/2006/relationships/image" Target="media/image79.png"/><Relationship Id="rId14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010388-9B49-BE48-AE72-0576B8E10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132</Pages>
  <Words>30338</Words>
  <Characters>172931</Characters>
  <Application>Microsoft Macintosh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202864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Microsoft Office User</cp:lastModifiedBy>
  <cp:revision>11</cp:revision>
  <cp:lastPrinted>2014-02-10T15:59:00Z</cp:lastPrinted>
  <dcterms:created xsi:type="dcterms:W3CDTF">2015-04-20T09:30:00Z</dcterms:created>
  <dcterms:modified xsi:type="dcterms:W3CDTF">2015-04-21T02:25:00Z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